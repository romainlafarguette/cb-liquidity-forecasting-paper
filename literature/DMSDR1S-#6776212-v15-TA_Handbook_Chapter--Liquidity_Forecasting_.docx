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charts/chart3.xml" ContentType="application/vnd.openxmlformats-officedocument.drawingml.chart+xml"/>
  <Override PartName="/word/theme/themeOverride3.xml" ContentType="application/vnd.openxmlformats-officedocument.themeOverride+xml"/>
  <Override PartName="/word/drawings/drawing3.xml" ContentType="application/vnd.openxmlformats-officedocument.drawingml.chartshapes+xml"/>
  <Override PartName="/word/charts/chart4.xml" ContentType="application/vnd.openxmlformats-officedocument.drawingml.chart+xml"/>
  <Override PartName="/word/theme/themeOverride4.xml" ContentType="application/vnd.openxmlformats-officedocument.themeOverride+xml"/>
  <Override PartName="/word/drawings/drawing4.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1D9D37" w14:textId="0602FC0A" w:rsidR="00A92974" w:rsidRDefault="005B4738" w:rsidP="00E0774E">
      <w:pPr>
        <w:ind w:left="-360"/>
      </w:pPr>
      <w:r>
        <w:rPr>
          <w:noProof/>
        </w:rPr>
        <w:drawing>
          <wp:anchor distT="0" distB="0" distL="114300" distR="114300" simplePos="0" relativeHeight="251673600" behindDoc="0" locked="1" layoutInCell="1" allowOverlap="1" wp14:anchorId="0FA22429" wp14:editId="79651993">
            <wp:simplePos x="0" y="0"/>
            <wp:positionH relativeFrom="page">
              <wp:posOffset>768985</wp:posOffset>
            </wp:positionH>
            <wp:positionV relativeFrom="page">
              <wp:posOffset>4965065</wp:posOffset>
            </wp:positionV>
            <wp:extent cx="1001395" cy="1001395"/>
            <wp:effectExtent l="0" t="0" r="0" b="0"/>
            <wp:wrapNone/>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001395" cy="1001395"/>
                    </a:xfrm>
                    <a:prstGeom prst="rect">
                      <a:avLst/>
                    </a:prstGeom>
                  </pic:spPr>
                </pic:pic>
              </a:graphicData>
            </a:graphic>
            <wp14:sizeRelH relativeFrom="margin">
              <wp14:pctWidth>0</wp14:pctWidth>
            </wp14:sizeRelH>
            <wp14:sizeRelV relativeFrom="margin">
              <wp14:pctHeight>0</wp14:pctHeight>
            </wp14:sizeRelV>
          </wp:anchor>
        </w:drawing>
      </w:r>
      <w:r w:rsidR="00EF13D4">
        <w:rPr>
          <w:noProof/>
        </w:rPr>
        <w:drawing>
          <wp:anchor distT="0" distB="0" distL="114300" distR="114300" simplePos="0" relativeHeight="251671552" behindDoc="1" locked="1" layoutInCell="1" allowOverlap="1" wp14:anchorId="3BA2105E" wp14:editId="19AA23A5">
            <wp:simplePos x="0" y="0"/>
            <wp:positionH relativeFrom="page">
              <wp:posOffset>0</wp:posOffset>
            </wp:positionH>
            <wp:positionV relativeFrom="page">
              <wp:posOffset>-2540</wp:posOffset>
            </wp:positionV>
            <wp:extent cx="7772400" cy="10058400"/>
            <wp:effectExtent l="0" t="0" r="0" b="0"/>
            <wp:wrapNone/>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0">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r w:rsidR="00BE11F0" w:rsidRPr="003A1E2D">
        <w:rPr>
          <w:noProof/>
        </w:rPr>
        <mc:AlternateContent>
          <mc:Choice Requires="wps">
            <w:drawing>
              <wp:anchor distT="0" distB="0" distL="114300" distR="114300" simplePos="0" relativeHeight="251659264" behindDoc="0" locked="1" layoutInCell="1" allowOverlap="1" wp14:anchorId="0F4D1373" wp14:editId="71A3A912">
                <wp:simplePos x="0" y="0"/>
                <wp:positionH relativeFrom="page">
                  <wp:posOffset>1891665</wp:posOffset>
                </wp:positionH>
                <wp:positionV relativeFrom="page">
                  <wp:posOffset>5060315</wp:posOffset>
                </wp:positionV>
                <wp:extent cx="4824095" cy="3767455"/>
                <wp:effectExtent l="0" t="0" r="14605" b="4445"/>
                <wp:wrapNone/>
                <wp:docPr id="3" name="Text Box 3"/>
                <wp:cNvGraphicFramePr/>
                <a:graphic xmlns:a="http://schemas.openxmlformats.org/drawingml/2006/main">
                  <a:graphicData uri="http://schemas.microsoft.com/office/word/2010/wordprocessingShape">
                    <wps:wsp>
                      <wps:cNvSpPr txBox="1"/>
                      <wps:spPr>
                        <a:xfrm>
                          <a:off x="0" y="0"/>
                          <a:ext cx="4824095" cy="3767455"/>
                        </a:xfrm>
                        <a:prstGeom prst="rect">
                          <a:avLst/>
                        </a:prstGeom>
                        <a:noFill/>
                        <a:ln w="6350">
                          <a:noFill/>
                        </a:ln>
                      </wps:spPr>
                      <wps:txbx>
                        <w:txbxContent>
                          <w:tbl>
                            <w:tblPr>
                              <w:tblStyle w:val="TableGrid"/>
                              <w:tblW w:w="0" w:type="auto"/>
                              <w:tblBorders>
                                <w:top w:val="none" w:sz="0" w:space="0" w:color="auto"/>
                                <w:left w:val="none" w:sz="0" w:space="0" w:color="auto"/>
                                <w:bottom w:val="none" w:sz="0" w:space="0" w:color="auto"/>
                                <w:right w:val="none" w:sz="0" w:space="0" w:color="auto"/>
                                <w:insideH w:val="single" w:sz="12" w:space="0" w:color="FEFEFE" w:themeColor="background1"/>
                                <w:insideV w:val="single" w:sz="24" w:space="0" w:color="FEFEFE" w:themeColor="background1"/>
                              </w:tblBorders>
                              <w:tblCellMar>
                                <w:left w:w="0" w:type="dxa"/>
                                <w:bottom w:w="144" w:type="dxa"/>
                                <w:right w:w="0" w:type="dxa"/>
                              </w:tblCellMar>
                              <w:tblLook w:val="04A0" w:firstRow="1" w:lastRow="0" w:firstColumn="1" w:lastColumn="0" w:noHBand="0" w:noVBand="1"/>
                            </w:tblPr>
                            <w:tblGrid>
                              <w:gridCol w:w="7587"/>
                            </w:tblGrid>
                            <w:tr w:rsidR="007B199D" w14:paraId="1E2AD6BB" w14:textId="77777777" w:rsidTr="005B4738">
                              <w:tc>
                                <w:tcPr>
                                  <w:tcW w:w="7587" w:type="dxa"/>
                                </w:tcPr>
                                <w:p w14:paraId="7E58EEA1" w14:textId="6D6EA5EB" w:rsidR="007B199D" w:rsidRPr="00923077" w:rsidRDefault="007B199D" w:rsidP="00820714">
                                  <w:pPr>
                                    <w:pStyle w:val="CVR-TechAsstHbook"/>
                                    <w:rPr>
                                      <w:sz w:val="30"/>
                                      <w:szCs w:val="30"/>
                                    </w:rPr>
                                  </w:pPr>
                                  <w:r w:rsidRPr="00923077">
                                    <w:rPr>
                                      <w:sz w:val="30"/>
                                      <w:szCs w:val="30"/>
                                    </w:rPr>
                                    <w:t>MCM Technical Assistance Handbook</w:t>
                                  </w:r>
                                </w:p>
                                <w:p w14:paraId="3DF747FF" w14:textId="2058165A" w:rsidR="007B199D" w:rsidRPr="00D27FF6" w:rsidRDefault="007B199D" w:rsidP="004A69FB">
                                  <w:pPr>
                                    <w:pStyle w:val="CVR-GuideTo"/>
                                    <w:rPr>
                                      <w:rFonts w:ascii="Arial Black" w:hAnsi="Arial Black"/>
                                      <w:sz w:val="24"/>
                                      <w:szCs w:val="24"/>
                                    </w:rPr>
                                  </w:pPr>
                                  <w:r w:rsidRPr="00D27FF6">
                                    <w:rPr>
                                      <w:rFonts w:ascii="Arial Black" w:hAnsi="Arial Black"/>
                                      <w:sz w:val="24"/>
                                      <w:szCs w:val="24"/>
                                    </w:rPr>
                                    <w:t>Monetary Operations and Domestic Market Development</w:t>
                                  </w:r>
                                </w:p>
                                <w:p w14:paraId="15F2B209" w14:textId="2A410ABC" w:rsidR="007B199D" w:rsidRDefault="007B199D" w:rsidP="00D27FF6">
                                  <w:pPr>
                                    <w:pStyle w:val="CVR-GuideTo"/>
                                    <w:rPr>
                                      <w:rFonts w:ascii="Arial Black" w:hAnsi="Arial Black"/>
                                      <w:sz w:val="56"/>
                                      <w:szCs w:val="56"/>
                                    </w:rPr>
                                  </w:pPr>
                                  <w:r>
                                    <w:rPr>
                                      <w:rFonts w:ascii="Arial Black" w:hAnsi="Arial Black"/>
                                      <w:sz w:val="56"/>
                                      <w:szCs w:val="56"/>
                                    </w:rPr>
                                    <w:t>Liquidity Forecasting</w:t>
                                  </w:r>
                                </w:p>
                                <w:p w14:paraId="3B73D587" w14:textId="77777777" w:rsidR="007B199D" w:rsidRDefault="007B199D" w:rsidP="00AB672A">
                                  <w:pPr>
                                    <w:pStyle w:val="CVR-List"/>
                                  </w:pPr>
                                </w:p>
                                <w:p w14:paraId="6987EA0D" w14:textId="1AA4B300" w:rsidR="007B199D" w:rsidRPr="00AB672A" w:rsidRDefault="007B199D" w:rsidP="00AB672A">
                                  <w:pPr>
                                    <w:pStyle w:val="CVR-Department"/>
                                  </w:pPr>
                                </w:p>
                              </w:tc>
                            </w:tr>
                            <w:tr w:rsidR="007B199D" w14:paraId="7E6E991F" w14:textId="77777777" w:rsidTr="005B4738">
                              <w:tc>
                                <w:tcPr>
                                  <w:tcW w:w="7587" w:type="dxa"/>
                                </w:tcPr>
                                <w:p w14:paraId="49955F88" w14:textId="698C27DA" w:rsidR="007B199D" w:rsidRPr="00D27FF6" w:rsidRDefault="007B199D" w:rsidP="00941118">
                                  <w:pPr>
                                    <w:pStyle w:val="CVR-Preparer"/>
                                    <w:spacing w:before="120" w:after="120" w:line="480" w:lineRule="auto"/>
                                    <w:rPr>
                                      <w:rFonts w:asciiTheme="minorHAnsi" w:hAnsiTheme="minorHAnsi" w:cstheme="minorHAnsi"/>
                                      <w:sz w:val="20"/>
                                    </w:rPr>
                                  </w:pPr>
                                  <w:r w:rsidRPr="00D27FF6">
                                    <w:rPr>
                                      <w:b/>
                                      <w:bCs/>
                                      <w:sz w:val="20"/>
                                      <w:szCs w:val="20"/>
                                    </w:rPr>
                                    <w:t xml:space="preserve">Prepared by: </w:t>
                                  </w:r>
                                  <w:r>
                                    <w:rPr>
                                      <w:b/>
                                      <w:bCs/>
                                      <w:sz w:val="20"/>
                                      <w:szCs w:val="20"/>
                                    </w:rPr>
                                    <w:t xml:space="preserve">Claney Lattie (MCM, </w:t>
                                  </w:r>
                                  <w:r w:rsidRPr="00D27FF6">
                                    <w:rPr>
                                      <w:rFonts w:asciiTheme="minorHAnsi" w:hAnsiTheme="minorHAnsi" w:cstheme="minorHAnsi"/>
                                      <w:sz w:val="20"/>
                                    </w:rPr>
                                    <w:t>Central Banking Operations Division)</w:t>
                                  </w:r>
                                  <w:r>
                                    <w:rPr>
                                      <w:rFonts w:asciiTheme="minorHAnsi" w:hAnsiTheme="minorHAnsi" w:cstheme="minorHAnsi"/>
                                      <w:sz w:val="20"/>
                                    </w:rPr>
                                    <w:t xml:space="preserve"> and </w:t>
                                  </w:r>
                                  <w:r>
                                    <w:rPr>
                                      <w:b/>
                                      <w:bCs/>
                                      <w:sz w:val="20"/>
                                      <w:szCs w:val="20"/>
                                    </w:rPr>
                                    <w:t>Mariam El Hamiani Khatat (Middle East Department)</w:t>
                                  </w:r>
                                </w:p>
                                <w:p w14:paraId="76EC6E2D" w14:textId="57E994F1" w:rsidR="007B199D" w:rsidRPr="00923077" w:rsidRDefault="007B199D" w:rsidP="00D27FF6">
                                  <w:pPr>
                                    <w:pStyle w:val="CVR-Department"/>
                                    <w:spacing w:line="480" w:lineRule="auto"/>
                                    <w:rPr>
                                      <w:sz w:val="30"/>
                                      <w:szCs w:val="30"/>
                                    </w:rPr>
                                  </w:pPr>
                                  <w:r w:rsidRPr="00923077">
                                    <w:rPr>
                                      <w:sz w:val="30"/>
                                      <w:szCs w:val="30"/>
                                    </w:rPr>
                                    <w:t>Monetary and Capital Markets Department</w:t>
                                  </w:r>
                                </w:p>
                                <w:p w14:paraId="702960AC" w14:textId="5190B02C" w:rsidR="007B199D" w:rsidRPr="005B4738" w:rsidRDefault="007B199D" w:rsidP="00D27FF6">
                                  <w:pPr>
                                    <w:pStyle w:val="CVR-List"/>
                                    <w:spacing w:line="480" w:lineRule="auto"/>
                                    <w:rPr>
                                      <w:sz w:val="54"/>
                                      <w:szCs w:val="54"/>
                                    </w:rPr>
                                  </w:pPr>
                                </w:p>
                              </w:tc>
                            </w:tr>
                          </w:tbl>
                          <w:p w14:paraId="75CB05E6" w14:textId="6ACFC88D" w:rsidR="007B199D" w:rsidRPr="005B4738" w:rsidRDefault="007B199D" w:rsidP="005B4738">
                            <w:pPr>
                              <w:pStyle w:val="CVR-List"/>
                              <w:spacing w:before="120" w:after="0"/>
                              <w:ind w:left="216" w:hanging="216"/>
                              <w:rPr>
                                <w:rFonts w:ascii="Arial" w:hAnsi="Arial" w:cs="Arial"/>
                                <w:caps/>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4D1373" id="_x0000_t202" coordsize="21600,21600" o:spt="202" path="m,l,21600r21600,l21600,xe">
                <v:stroke joinstyle="miter"/>
                <v:path gradientshapeok="t" o:connecttype="rect"/>
              </v:shapetype>
              <v:shape id="Text Box 3" o:spid="_x0000_s1026" type="#_x0000_t202" style="position:absolute;left:0;text-align:left;margin-left:148.95pt;margin-top:398.45pt;width:379.85pt;height:296.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" filled="f" stroked="f" strokeweight=".5pt">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12" w:space="0" w:color="FEFEFE" w:themeColor="background1"/>
                          <w:insideV w:val="single" w:sz="24" w:space="0" w:color="FEFEFE" w:themeColor="background1"/>
                        </w:tblBorders>
                        <w:tblCellMar>
                          <w:left w:w="0" w:type="dxa"/>
                          <w:bottom w:w="144" w:type="dxa"/>
                          <w:right w:w="0" w:type="dxa"/>
                        </w:tblCellMar>
                        <w:tblLook w:val="04A0" w:firstRow="1" w:lastRow="0" w:firstColumn="1" w:lastColumn="0" w:noHBand="0" w:noVBand="1"/>
                      </w:tblPr>
                      <w:tblGrid>
                        <w:gridCol w:w="7587"/>
                      </w:tblGrid>
                      <w:tr w:rsidR="007B199D" w14:paraId="1E2AD6BB" w14:textId="77777777" w:rsidTr="005B4738">
                        <w:tc>
                          <w:tcPr>
                            <w:tcW w:w="7587" w:type="dxa"/>
                          </w:tcPr>
                          <w:p w14:paraId="7E58EEA1" w14:textId="6D6EA5EB" w:rsidR="007B199D" w:rsidRPr="00923077" w:rsidRDefault="007B199D" w:rsidP="00820714">
                            <w:pPr>
                              <w:pStyle w:val="CVR-TechAsstHbook"/>
                              <w:rPr>
                                <w:sz w:val="30"/>
                                <w:szCs w:val="30"/>
                              </w:rPr>
                            </w:pPr>
                            <w:r w:rsidRPr="00923077">
                              <w:rPr>
                                <w:sz w:val="30"/>
                                <w:szCs w:val="30"/>
                              </w:rPr>
                              <w:t>MCM Technical Assistance Handbook</w:t>
                            </w:r>
                          </w:p>
                          <w:p w14:paraId="3DF747FF" w14:textId="2058165A" w:rsidR="007B199D" w:rsidRPr="00D27FF6" w:rsidRDefault="007B199D" w:rsidP="004A69FB">
                            <w:pPr>
                              <w:pStyle w:val="CVR-GuideTo"/>
                              <w:rPr>
                                <w:rFonts w:ascii="Arial Black" w:hAnsi="Arial Black"/>
                                <w:sz w:val="24"/>
                                <w:szCs w:val="24"/>
                              </w:rPr>
                            </w:pPr>
                            <w:r w:rsidRPr="00D27FF6">
                              <w:rPr>
                                <w:rFonts w:ascii="Arial Black" w:hAnsi="Arial Black"/>
                                <w:sz w:val="24"/>
                                <w:szCs w:val="24"/>
                              </w:rPr>
                              <w:t>Monetary Operations and Domestic Market Development</w:t>
                            </w:r>
                          </w:p>
                          <w:p w14:paraId="15F2B209" w14:textId="2A410ABC" w:rsidR="007B199D" w:rsidRDefault="007B199D" w:rsidP="00D27FF6">
                            <w:pPr>
                              <w:pStyle w:val="CVR-GuideTo"/>
                              <w:rPr>
                                <w:rFonts w:ascii="Arial Black" w:hAnsi="Arial Black"/>
                                <w:sz w:val="56"/>
                                <w:szCs w:val="56"/>
                              </w:rPr>
                            </w:pPr>
                            <w:r>
                              <w:rPr>
                                <w:rFonts w:ascii="Arial Black" w:hAnsi="Arial Black"/>
                                <w:sz w:val="56"/>
                                <w:szCs w:val="56"/>
                              </w:rPr>
                              <w:t>Liquidity Forecasting</w:t>
                            </w:r>
                          </w:p>
                          <w:p w14:paraId="3B73D587" w14:textId="77777777" w:rsidR="007B199D" w:rsidRDefault="007B199D" w:rsidP="00AB672A">
                            <w:pPr>
                              <w:pStyle w:val="CVR-List"/>
                            </w:pPr>
                          </w:p>
                          <w:p w14:paraId="6987EA0D" w14:textId="1AA4B300" w:rsidR="007B199D" w:rsidRPr="00AB672A" w:rsidRDefault="007B199D" w:rsidP="00AB672A">
                            <w:pPr>
                              <w:pStyle w:val="CVR-Department"/>
                            </w:pPr>
                          </w:p>
                        </w:tc>
                      </w:tr>
                      <w:tr w:rsidR="007B199D" w14:paraId="7E6E991F" w14:textId="77777777" w:rsidTr="005B4738">
                        <w:tc>
                          <w:tcPr>
                            <w:tcW w:w="7587" w:type="dxa"/>
                          </w:tcPr>
                          <w:p w14:paraId="49955F88" w14:textId="698C27DA" w:rsidR="007B199D" w:rsidRPr="00D27FF6" w:rsidRDefault="007B199D" w:rsidP="00941118">
                            <w:pPr>
                              <w:pStyle w:val="CVR-Preparer"/>
                              <w:spacing w:before="120" w:after="120" w:line="480" w:lineRule="auto"/>
                              <w:rPr>
                                <w:rFonts w:asciiTheme="minorHAnsi" w:hAnsiTheme="minorHAnsi" w:cstheme="minorHAnsi"/>
                                <w:sz w:val="20"/>
                              </w:rPr>
                            </w:pPr>
                            <w:r w:rsidRPr="00D27FF6">
                              <w:rPr>
                                <w:b/>
                                <w:bCs/>
                                <w:sz w:val="20"/>
                                <w:szCs w:val="20"/>
                              </w:rPr>
                              <w:t xml:space="preserve">Prepared by: </w:t>
                            </w:r>
                            <w:r>
                              <w:rPr>
                                <w:b/>
                                <w:bCs/>
                                <w:sz w:val="20"/>
                                <w:szCs w:val="20"/>
                              </w:rPr>
                              <w:t xml:space="preserve">Claney Lattie (MCM, </w:t>
                            </w:r>
                            <w:r w:rsidRPr="00D27FF6">
                              <w:rPr>
                                <w:rFonts w:asciiTheme="minorHAnsi" w:hAnsiTheme="minorHAnsi" w:cstheme="minorHAnsi"/>
                                <w:sz w:val="20"/>
                              </w:rPr>
                              <w:t>Central Banking Operations Division)</w:t>
                            </w:r>
                            <w:r>
                              <w:rPr>
                                <w:rFonts w:asciiTheme="minorHAnsi" w:hAnsiTheme="minorHAnsi" w:cstheme="minorHAnsi"/>
                                <w:sz w:val="20"/>
                              </w:rPr>
                              <w:t xml:space="preserve"> and </w:t>
                            </w:r>
                            <w:r>
                              <w:rPr>
                                <w:b/>
                                <w:bCs/>
                                <w:sz w:val="20"/>
                                <w:szCs w:val="20"/>
                              </w:rPr>
                              <w:t>Mariam El Hamiani Khatat (Middle East Department)</w:t>
                            </w:r>
                          </w:p>
                          <w:p w14:paraId="76EC6E2D" w14:textId="57E994F1" w:rsidR="007B199D" w:rsidRPr="00923077" w:rsidRDefault="007B199D" w:rsidP="00D27FF6">
                            <w:pPr>
                              <w:pStyle w:val="CVR-Department"/>
                              <w:spacing w:line="480" w:lineRule="auto"/>
                              <w:rPr>
                                <w:sz w:val="30"/>
                                <w:szCs w:val="30"/>
                              </w:rPr>
                            </w:pPr>
                            <w:r w:rsidRPr="00923077">
                              <w:rPr>
                                <w:sz w:val="30"/>
                                <w:szCs w:val="30"/>
                              </w:rPr>
                              <w:t>Monetary and Capital Markets Department</w:t>
                            </w:r>
                          </w:p>
                          <w:p w14:paraId="702960AC" w14:textId="5190B02C" w:rsidR="007B199D" w:rsidRPr="005B4738" w:rsidRDefault="007B199D" w:rsidP="00D27FF6">
                            <w:pPr>
                              <w:pStyle w:val="CVR-List"/>
                              <w:spacing w:line="480" w:lineRule="auto"/>
                              <w:rPr>
                                <w:sz w:val="54"/>
                                <w:szCs w:val="54"/>
                              </w:rPr>
                            </w:pPr>
                          </w:p>
                        </w:tc>
                      </w:tr>
                    </w:tbl>
                    <w:p w14:paraId="75CB05E6" w14:textId="6ACFC88D" w:rsidR="007B199D" w:rsidRPr="005B4738" w:rsidRDefault="007B199D" w:rsidP="005B4738">
                      <w:pPr>
                        <w:pStyle w:val="CVR-List"/>
                        <w:spacing w:before="120" w:after="0"/>
                        <w:ind w:left="216" w:hanging="216"/>
                        <w:rPr>
                          <w:rFonts w:ascii="Arial" w:hAnsi="Arial" w:cs="Arial"/>
                          <w:caps/>
                          <w:szCs w:val="22"/>
                        </w:rPr>
                      </w:pPr>
                    </w:p>
                  </w:txbxContent>
                </v:textbox>
                <w10:wrap anchorx="page" anchory="page"/>
                <w10:anchorlock/>
              </v:shape>
            </w:pict>
          </mc:Fallback>
        </mc:AlternateContent>
      </w:r>
      <w:r w:rsidR="003A1E2D">
        <w:br w:type="page"/>
      </w:r>
      <w:r w:rsidR="00697A72">
        <w:rPr>
          <w:noProof/>
        </w:rPr>
        <mc:AlternateContent>
          <mc:Choice Requires="wps">
            <w:drawing>
              <wp:inline distT="0" distB="0" distL="0" distR="0" wp14:anchorId="4C4BEC93" wp14:editId="49185850">
                <wp:extent cx="5943600" cy="8671034"/>
                <wp:effectExtent l="0" t="0" r="0" b="0"/>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671034"/>
                        </a:xfrm>
                        <a:prstGeom prst="rect">
                          <a:avLst/>
                        </a:prstGeom>
                        <a:solidFill>
                          <a:srgbClr val="FFFFFF"/>
                        </a:solidFill>
                        <a:ln w="9525">
                          <a:noFill/>
                          <a:miter lim="800000"/>
                          <a:headEnd/>
                          <a:tailEnd/>
                        </a:ln>
                      </wps:spPr>
                      <wps:txbx>
                        <w:txbxContent>
                          <w:p w14:paraId="61EB7870" w14:textId="04175DF0" w:rsidR="007B199D" w:rsidRPr="00055070" w:rsidRDefault="007B199D" w:rsidP="007F56CF">
                            <w:pPr>
                              <w:pBdr>
                                <w:bottom w:val="single" w:sz="4" w:space="1" w:color="auto"/>
                              </w:pBdr>
                            </w:pPr>
                            <w:r w:rsidRPr="00623BFB">
                              <w:rPr>
                                <w:rFonts w:ascii="Arial" w:hAnsi="Arial" w:cs="Arial"/>
                                <w:b/>
                                <w:bCs/>
                                <w:color w:val="009CDE"/>
                                <w:szCs w:val="20"/>
                              </w:rPr>
                              <w:t xml:space="preserve">THIS </w:t>
                            </w:r>
                            <w:r>
                              <w:rPr>
                                <w:rFonts w:ascii="Arial" w:hAnsi="Arial" w:cs="Arial"/>
                                <w:b/>
                                <w:bCs/>
                                <w:color w:val="009CDE"/>
                                <w:szCs w:val="20"/>
                              </w:rPr>
                              <w:t>CHAPTER: LIQUIDITY FORECASTING</w:t>
                            </w:r>
                          </w:p>
                          <w:p w14:paraId="02A7B2C0" w14:textId="206A2204" w:rsidR="007B199D" w:rsidRDefault="007B199D" w:rsidP="00AB672A">
                            <w:bookmarkStart w:id="0" w:name="_Hlk77677680"/>
                            <w:ins w:id="1" w:author="King, Darryl" w:date="2021-07-20T08:49:00Z">
                              <w:r>
                                <w:t xml:space="preserve">Liquidity forecasting is the process of </w:t>
                              </w:r>
                            </w:ins>
                            <w:ins w:id="2" w:author="King, Darryl" w:date="2021-07-20T12:44:00Z">
                              <w:r>
                                <w:t xml:space="preserve">forecasting and </w:t>
                              </w:r>
                            </w:ins>
                            <w:ins w:id="3" w:author="King, Darryl" w:date="2021-07-20T08:49:00Z">
                              <w:r>
                                <w:t xml:space="preserve">centralizing all relevant information </w:t>
                              </w:r>
                            </w:ins>
                            <w:ins w:id="4" w:author="King, Darryl" w:date="2021-07-20T08:50:00Z">
                              <w:r>
                                <w:t xml:space="preserve">that impact </w:t>
                              </w:r>
                            </w:ins>
                            <w:ins w:id="5" w:author="King, Darryl" w:date="2021-07-20T09:28:00Z">
                              <w:r>
                                <w:t xml:space="preserve">the future path of </w:t>
                              </w:r>
                            </w:ins>
                            <w:ins w:id="6" w:author="King, Darryl" w:date="2021-07-20T12:25:00Z">
                              <w:r>
                                <w:t xml:space="preserve">central bank </w:t>
                              </w:r>
                            </w:ins>
                            <w:ins w:id="7" w:author="King, Darryl" w:date="2021-07-20T08:52:00Z">
                              <w:r>
                                <w:t xml:space="preserve">reserves. </w:t>
                              </w:r>
                            </w:ins>
                            <w:moveToRangeStart w:id="8" w:author="King, Darryl" w:date="2021-07-20T12:22:00Z" w:name="move77676176"/>
                            <w:moveTo w:id="9" w:author="King, Darryl" w:date="2021-07-20T12:22:00Z">
                              <w:del w:id="10" w:author="King, Darryl" w:date="2021-07-21T09:32:00Z">
                                <w:r w:rsidRPr="00941118" w:rsidDel="00F00ACE">
                                  <w:delText xml:space="preserve">The </w:delText>
                                </w:r>
                              </w:del>
                            </w:moveTo>
                            <w:ins w:id="11" w:author="King, Darryl" w:date="2021-07-21T09:32:00Z">
                              <w:r>
                                <w:t>S</w:t>
                              </w:r>
                            </w:ins>
                            <w:moveTo w:id="12" w:author="King, Darryl" w:date="2021-07-20T12:22:00Z">
                              <w:del w:id="13" w:author="King, Darryl" w:date="2021-07-20T12:27:00Z">
                                <w:r w:rsidRPr="00941118" w:rsidDel="0003705E">
                                  <w:delText>main objective</w:delText>
                                </w:r>
                              </w:del>
                              <w:del w:id="14" w:author="King, Darryl" w:date="2021-07-20T12:28:00Z">
                                <w:r w:rsidRPr="00941118" w:rsidDel="0003705E">
                                  <w:delText xml:space="preserve"> of </w:delText>
                                </w:r>
                              </w:del>
                              <w:del w:id="15" w:author="King, Darryl" w:date="2021-07-20T12:22:00Z">
                                <w:r w:rsidRPr="00941118" w:rsidDel="00627BD5">
                                  <w:delText>the</w:delText>
                                </w:r>
                              </w:del>
                            </w:moveTo>
                            <w:ins w:id="16" w:author="King, Darryl" w:date="2021-07-20T12:22:00Z">
                              <w:r>
                                <w:t>hort-term</w:t>
                              </w:r>
                            </w:ins>
                            <w:moveTo w:id="17" w:author="King, Darryl" w:date="2021-07-20T12:22:00Z">
                              <w:r w:rsidRPr="00941118">
                                <w:t xml:space="preserve"> liquidity forecast</w:t>
                              </w:r>
                            </w:moveTo>
                            <w:ins w:id="18" w:author="King, Darryl" w:date="2021-07-21T09:33:00Z">
                              <w:r>
                                <w:t>s are</w:t>
                              </w:r>
                            </w:ins>
                            <w:moveTo w:id="19" w:author="King, Darryl" w:date="2021-07-20T12:22:00Z">
                              <w:del w:id="20" w:author="King, Darryl" w:date="2021-07-20T12:23:00Z">
                                <w:r w:rsidRPr="00941118" w:rsidDel="00627BD5">
                                  <w:delText>ing</w:delText>
                                </w:r>
                              </w:del>
                              <w:del w:id="21" w:author="King, Darryl" w:date="2021-07-21T09:33:00Z">
                                <w:r w:rsidRPr="00941118" w:rsidDel="00F00ACE">
                                  <w:delText xml:space="preserve"> is</w:delText>
                                </w:r>
                              </w:del>
                              <w:r w:rsidRPr="00941118">
                                <w:t xml:space="preserve"> </w:t>
                              </w:r>
                            </w:moveTo>
                            <w:ins w:id="22" w:author="King, Darryl" w:date="2021-07-20T12:28:00Z">
                              <w:r>
                                <w:t xml:space="preserve">used </w:t>
                              </w:r>
                            </w:ins>
                            <w:moveTo w:id="23" w:author="King, Darryl" w:date="2021-07-20T12:22:00Z">
                              <w:r w:rsidRPr="00941118">
                                <w:t xml:space="preserve">to calibrate the volume of central bank open market operations </w:t>
                              </w:r>
                              <w:del w:id="24" w:author="King, Darryl" w:date="2021-07-20T12:23:00Z">
                                <w:r w:rsidRPr="00941118" w:rsidDel="00627BD5">
                                  <w:delText>that</w:delText>
                                </w:r>
                              </w:del>
                            </w:moveTo>
                            <w:ins w:id="25" w:author="King, Darryl" w:date="2021-07-20T12:23:00Z">
                              <w:r>
                                <w:t>to</w:t>
                              </w:r>
                            </w:ins>
                            <w:moveTo w:id="26" w:author="King, Darryl" w:date="2021-07-20T12:22:00Z">
                              <w:r w:rsidRPr="00941118">
                                <w:t xml:space="preserve"> </w:t>
                              </w:r>
                            </w:moveTo>
                            <w:ins w:id="27" w:author="King, Darryl" w:date="2021-07-20T12:28:00Z">
                              <w:r>
                                <w:t xml:space="preserve">ensure that market </w:t>
                              </w:r>
                            </w:ins>
                            <w:ins w:id="28" w:author="King, Darryl" w:date="2021-07-20T12:29:00Z">
                              <w:r>
                                <w:t xml:space="preserve">conditions are aligned with the announced stance of monetary policy, whether </w:t>
                              </w:r>
                            </w:ins>
                            <w:moveTo w:id="29" w:author="King, Darryl" w:date="2021-07-20T12:22:00Z">
                              <w:del w:id="30" w:author="King, Darryl" w:date="2021-07-20T12:29:00Z">
                                <w:r w:rsidRPr="00941118" w:rsidDel="0003705E">
                                  <w:delText>offset</w:delText>
                                </w:r>
                              </w:del>
                              <w:del w:id="31" w:author="King, Darryl" w:date="2021-07-20T12:23:00Z">
                                <w:r w:rsidRPr="00941118" w:rsidDel="00627BD5">
                                  <w:delText>s</w:delText>
                                </w:r>
                              </w:del>
                              <w:del w:id="32" w:author="King, Darryl" w:date="2021-07-20T12:29:00Z">
                                <w:r w:rsidRPr="00941118" w:rsidDel="0003705E">
                                  <w:delText xml:space="preserve"> liquidity fluctuations caused by autonomous factors and </w:delText>
                                </w:r>
                              </w:del>
                            </w:moveTo>
                            <w:ins w:id="33" w:author="King, Darryl" w:date="2021-07-20T12:29:00Z">
                              <w:r>
                                <w:t>expressed a</w:t>
                              </w:r>
                            </w:ins>
                            <w:ins w:id="34" w:author="King, Darryl" w:date="2021-07-20T12:24:00Z">
                              <w:r>
                                <w:t>s a quantity</w:t>
                              </w:r>
                            </w:ins>
                            <w:ins w:id="35" w:author="King, Darryl" w:date="2021-07-20T12:30:00Z">
                              <w:r>
                                <w:t>,</w:t>
                              </w:r>
                            </w:ins>
                            <w:ins w:id="36" w:author="King, Darryl" w:date="2021-07-20T12:24:00Z">
                              <w:r>
                                <w:t xml:space="preserve"> or </w:t>
                              </w:r>
                            </w:ins>
                            <w:ins w:id="37" w:author="King, Darryl" w:date="2021-07-20T12:30:00Z">
                              <w:r>
                                <w:t xml:space="preserve">as </w:t>
                              </w:r>
                            </w:ins>
                            <w:ins w:id="38" w:author="King, Darryl" w:date="2021-07-20T12:24:00Z">
                              <w:r>
                                <w:t>an interest rate</w:t>
                              </w:r>
                            </w:ins>
                            <w:moveTo w:id="39" w:author="King, Darryl" w:date="2021-07-20T12:22:00Z">
                              <w:del w:id="40" w:author="King, Darryl" w:date="2021-07-20T12:24:00Z">
                                <w:r w:rsidRPr="00941118" w:rsidDel="00627BD5">
                                  <w:delText>stabilizes short-term money market rates</w:delText>
                                </w:r>
                              </w:del>
                              <w:r w:rsidRPr="00941118">
                                <w:t>.</w:t>
                              </w:r>
                              <w:del w:id="41" w:author="King, Darryl" w:date="2021-07-20T12:24:00Z">
                                <w:r w:rsidRPr="00941118" w:rsidDel="00627BD5">
                                  <w:delText xml:space="preserve"> </w:delText>
                                </w:r>
                              </w:del>
                              <w:r w:rsidRPr="00941118">
                                <w:t xml:space="preserve"> </w:t>
                              </w:r>
                            </w:moveTo>
                            <w:moveToRangeEnd w:id="8"/>
                            <w:ins w:id="42" w:author="King, Darryl" w:date="2021-09-23T10:09:00Z">
                              <w:r>
                                <w:t>Liquidity forecasts over longer periods can be used to manage the structural liquidity position</w:t>
                              </w:r>
                            </w:ins>
                            <w:ins w:id="43" w:author="King, Darryl" w:date="2021-09-23T10:10:00Z">
                              <w:r>
                                <w:t xml:space="preserve"> to ensure that </w:t>
                              </w:r>
                            </w:ins>
                            <w:ins w:id="44" w:author="King, Darryl" w:date="2021-09-23T10:11:00Z">
                              <w:r>
                                <w:t xml:space="preserve">the volume of open market operations </w:t>
                              </w:r>
                            </w:ins>
                            <w:ins w:id="45" w:author="King, Darryl" w:date="2021-09-23T10:13:00Z">
                              <w:r>
                                <w:t xml:space="preserve">is within a range that allows the central bank to maintain sufficient control over </w:t>
                              </w:r>
                            </w:ins>
                            <w:ins w:id="46" w:author="King, Darryl" w:date="2021-09-23T10:14:00Z">
                              <w:r>
                                <w:t>the chosen operating target.</w:t>
                              </w:r>
                            </w:ins>
                            <w:ins w:id="47" w:author="King, Darryl" w:date="2021-09-23T10:13:00Z">
                              <w:r>
                                <w:t xml:space="preserve"> </w:t>
                              </w:r>
                            </w:ins>
                            <w:del w:id="48" w:author="King, Darryl" w:date="2021-07-20T09:28:00Z">
                              <w:r w:rsidRPr="00941118" w:rsidDel="00F532AB">
                                <w:delText xml:space="preserve">This paper </w:delText>
                              </w:r>
                            </w:del>
                            <w:del w:id="49" w:author="King, Darryl" w:date="2021-07-20T08:48:00Z">
                              <w:r w:rsidRPr="00941118" w:rsidDel="001F4328">
                                <w:delText>is a chapter of a forthcoming handbook of monetary and foreign exchange operations. It introduces</w:delText>
                              </w:r>
                            </w:del>
                            <w:del w:id="50" w:author="King, Darryl" w:date="2021-07-20T09:32:00Z">
                              <w:r w:rsidRPr="00941118" w:rsidDel="00F264E7">
                                <w:delText xml:space="preserve"> </w:delText>
                              </w:r>
                            </w:del>
                            <w:ins w:id="51" w:author="King, Darryl" w:date="2021-07-20T09:28:00Z">
                              <w:r>
                                <w:t>T</w:t>
                              </w:r>
                            </w:ins>
                            <w:del w:id="52" w:author="King, Darryl" w:date="2021-07-20T09:28:00Z">
                              <w:r w:rsidRPr="00941118" w:rsidDel="00F532AB">
                                <w:delText>t</w:delText>
                              </w:r>
                            </w:del>
                            <w:r w:rsidRPr="00941118">
                              <w:t>h</w:t>
                            </w:r>
                            <w:ins w:id="53" w:author="King, Darryl" w:date="2021-07-20T11:54:00Z">
                              <w:r>
                                <w:t>is</w:t>
                              </w:r>
                            </w:ins>
                            <w:del w:id="54" w:author="King, Darryl" w:date="2021-07-20T11:54:00Z">
                              <w:r w:rsidRPr="00941118" w:rsidDel="00C94A56">
                                <w:delText>e</w:delText>
                              </w:r>
                            </w:del>
                            <w:r w:rsidRPr="00941118">
                              <w:t xml:space="preserve"> </w:t>
                            </w:r>
                            <w:ins w:id="55" w:author="King, Darryl" w:date="2021-07-20T09:28:00Z">
                              <w:r>
                                <w:t xml:space="preserve">chapter </w:t>
                              </w:r>
                            </w:ins>
                            <w:ins w:id="56" w:author="King, Darryl" w:date="2021-07-20T12:25:00Z">
                              <w:r>
                                <w:t>pro</w:t>
                              </w:r>
                            </w:ins>
                            <w:ins w:id="57" w:author="King, Darryl" w:date="2021-07-20T12:26:00Z">
                              <w:r>
                                <w:t>vides</w:t>
                              </w:r>
                            </w:ins>
                            <w:ins w:id="58" w:author="King, Darryl" w:date="2021-07-20T09:29:00Z">
                              <w:r>
                                <w:t xml:space="preserve"> the </w:t>
                              </w:r>
                            </w:ins>
                            <w:r w:rsidRPr="00941118">
                              <w:t xml:space="preserve">conceptual framework for </w:t>
                            </w:r>
                            <w:del w:id="59" w:author="King, Darryl" w:date="2021-07-20T12:30:00Z">
                              <w:r w:rsidRPr="00941118" w:rsidDel="003155D1">
                                <w:delText xml:space="preserve">short-term </w:delText>
                              </w:r>
                            </w:del>
                            <w:r w:rsidRPr="00941118">
                              <w:t>liquidity forecasting</w:t>
                            </w:r>
                            <w:ins w:id="60" w:author="King, Darryl" w:date="2021-07-20T12:26:00Z">
                              <w:r>
                                <w:t xml:space="preserve"> </w:t>
                              </w:r>
                            </w:ins>
                            <w:ins w:id="61" w:author="King, Darryl" w:date="2021-09-23T10:02:00Z">
                              <w:r>
                                <w:t xml:space="preserve">based on an analysis of the </w:t>
                              </w:r>
                            </w:ins>
                            <w:ins w:id="62" w:author="King, Darryl" w:date="2021-09-23T10:03:00Z">
                              <w:r>
                                <w:t xml:space="preserve">components of the </w:t>
                              </w:r>
                            </w:ins>
                            <w:ins w:id="63" w:author="King, Darryl" w:date="2021-09-23T10:02:00Z">
                              <w:r>
                                <w:t>central bank balance</w:t>
                              </w:r>
                            </w:ins>
                            <w:ins w:id="64" w:author="King, Darryl" w:date="2021-09-23T10:04:00Z">
                              <w:r>
                                <w:t xml:space="preserve">. It also </w:t>
                              </w:r>
                            </w:ins>
                            <w:del w:id="65" w:author="King, Darryl" w:date="2021-07-20T11:56:00Z">
                              <w:r w:rsidRPr="00941118" w:rsidDel="00C94A56">
                                <w:delText xml:space="preserve"> and </w:delText>
                              </w:r>
                            </w:del>
                            <w:del w:id="66" w:author="King, Darryl" w:date="2021-09-23T09:57:00Z">
                              <w:r w:rsidRPr="00941118" w:rsidDel="00304B58">
                                <w:delText>detail</w:delText>
                              </w:r>
                            </w:del>
                            <w:del w:id="67" w:author="King, Darryl" w:date="2021-07-20T11:56:00Z">
                              <w:r w:rsidRPr="00941118" w:rsidDel="00C94A56">
                                <w:delText>s</w:delText>
                              </w:r>
                            </w:del>
                            <w:ins w:id="68" w:author="King, Darryl" w:date="2021-09-23T09:57:00Z">
                              <w:r>
                                <w:t>outlin</w:t>
                              </w:r>
                            </w:ins>
                            <w:ins w:id="69" w:author="King, Darryl" w:date="2021-09-23T10:03:00Z">
                              <w:r>
                                <w:t>es</w:t>
                              </w:r>
                            </w:ins>
                            <w:ins w:id="70" w:author="King, Darryl" w:date="2021-07-20T11:56:00Z">
                              <w:r>
                                <w:t xml:space="preserve"> the</w:t>
                              </w:r>
                            </w:ins>
                            <w:r w:rsidRPr="00941118">
                              <w:t xml:space="preserve"> </w:t>
                            </w:r>
                            <w:ins w:id="71" w:author="King, Darryl" w:date="2021-07-20T09:30:00Z">
                              <w:r>
                                <w:t xml:space="preserve">processes and statistical </w:t>
                              </w:r>
                            </w:ins>
                            <w:del w:id="72" w:author="King, Darryl" w:date="2021-07-20T09:30:00Z">
                              <w:r w:rsidRPr="00941118" w:rsidDel="00F532AB">
                                <w:delText xml:space="preserve">the </w:delText>
                              </w:r>
                            </w:del>
                            <w:r w:rsidRPr="00941118">
                              <w:t xml:space="preserve">methods </w:t>
                            </w:r>
                            <w:del w:id="73" w:author="King, Darryl" w:date="2021-07-20T09:30:00Z">
                              <w:r w:rsidRPr="00941118" w:rsidDel="00F532AB">
                                <w:delText xml:space="preserve">and processes </w:delText>
                              </w:r>
                            </w:del>
                            <w:r w:rsidRPr="00941118">
                              <w:t>for for</w:t>
                            </w:r>
                            <w:r>
                              <w:t>e</w:t>
                            </w:r>
                            <w:r w:rsidRPr="00941118">
                              <w:t xml:space="preserve">casting </w:t>
                            </w:r>
                            <w:ins w:id="74" w:author="King, Darryl" w:date="2021-07-20T09:30:00Z">
                              <w:r>
                                <w:t xml:space="preserve">the </w:t>
                              </w:r>
                            </w:ins>
                            <w:r w:rsidRPr="00941118">
                              <w:t>key components</w:t>
                            </w:r>
                            <w:ins w:id="75" w:author="King, Darryl" w:date="2021-07-20T12:17:00Z">
                              <w:r>
                                <w:t xml:space="preserve"> affecting </w:t>
                              </w:r>
                            </w:ins>
                            <w:ins w:id="76" w:author="King, Darryl" w:date="2021-07-20T11:56:00Z">
                              <w:r>
                                <w:t xml:space="preserve">the </w:t>
                              </w:r>
                            </w:ins>
                            <w:del w:id="77" w:author="King, Darryl" w:date="2021-07-20T09:31:00Z">
                              <w:r w:rsidRPr="00941118" w:rsidDel="00F532AB">
                                <w:delText xml:space="preserve"> of </w:delText>
                              </w:r>
                            </w:del>
                            <w:del w:id="78" w:author="King, Darryl" w:date="2021-07-20T09:32:00Z">
                              <w:r w:rsidRPr="00941118" w:rsidDel="00F264E7">
                                <w:delText xml:space="preserve">the </w:delText>
                              </w:r>
                            </w:del>
                            <w:r w:rsidRPr="00941118">
                              <w:t>supply</w:t>
                            </w:r>
                            <w:del w:id="79" w:author="King, Darryl" w:date="2021-07-20T11:56:00Z">
                              <w:r w:rsidRPr="00941118" w:rsidDel="00C94A56">
                                <w:delText xml:space="preserve"> </w:delText>
                              </w:r>
                            </w:del>
                            <w:ins w:id="80" w:author="King, Darryl" w:date="2021-07-20T09:32:00Z">
                              <w:r>
                                <w:t xml:space="preserve"> </w:t>
                              </w:r>
                            </w:ins>
                            <w:r w:rsidRPr="00941118">
                              <w:t xml:space="preserve">and demand </w:t>
                            </w:r>
                            <w:ins w:id="81" w:author="King, Darryl" w:date="2021-07-20T12:17:00Z">
                              <w:r>
                                <w:t>of reserves</w:t>
                              </w:r>
                            </w:ins>
                            <w:del w:id="82" w:author="King, Darryl" w:date="2021-07-20T09:32:00Z">
                              <w:r w:rsidRPr="00941118" w:rsidDel="00F264E7">
                                <w:delText>of bank reserves</w:delText>
                              </w:r>
                            </w:del>
                            <w:r w:rsidRPr="00941118">
                              <w:t xml:space="preserve">. </w:t>
                            </w:r>
                            <w:del w:id="83" w:author="King, Darryl" w:date="2021-09-23T09:56:00Z">
                              <w:r w:rsidRPr="00941118" w:rsidDel="00304B58">
                                <w:delText>Supply factors include main autonomous factors—i.e., the currency in circulation, the central bank net foreign assets, and the gove</w:delText>
                              </w:r>
                              <w:r w:rsidDel="00304B58">
                                <w:delText>rnment</w:delText>
                              </w:r>
                              <w:r w:rsidRPr="00941118" w:rsidDel="00304B58">
                                <w:delText xml:space="preserve"> net position at the central bank. The demand </w:delText>
                              </w:r>
                              <w:r w:rsidDel="00304B58">
                                <w:delText xml:space="preserve">for </w:delText>
                              </w:r>
                            </w:del>
                            <w:del w:id="84" w:author="King, Darryl" w:date="2021-07-20T12:26:00Z">
                              <w:r w:rsidRPr="00941118" w:rsidDel="00627BD5">
                                <w:delText xml:space="preserve">bank </w:delText>
                              </w:r>
                            </w:del>
                            <w:del w:id="85" w:author="King, Darryl" w:date="2021-09-23T09:56:00Z">
                              <w:r w:rsidRPr="00941118" w:rsidDel="00304B58">
                                <w:delText>reserves is a function of the reserve requirement</w:delText>
                              </w:r>
                            </w:del>
                            <w:del w:id="86" w:author="King, Darryl" w:date="2021-07-20T12:27:00Z">
                              <w:r w:rsidRPr="00941118" w:rsidDel="00627BD5">
                                <w:delText>s</w:delText>
                              </w:r>
                            </w:del>
                            <w:del w:id="87" w:author="King, Darryl" w:date="2021-09-23T09:56:00Z">
                              <w:r w:rsidRPr="00941118" w:rsidDel="00304B58">
                                <w:delText xml:space="preserve"> and the demand for excess reserves for</w:delText>
                              </w:r>
                            </w:del>
                            <w:del w:id="88" w:author="King, Darryl" w:date="2021-07-20T12:27:00Z">
                              <w:r w:rsidRPr="00941118" w:rsidDel="00627BD5">
                                <w:delText xml:space="preserve"> transaction,</w:delText>
                              </w:r>
                            </w:del>
                            <w:del w:id="89" w:author="King, Darryl" w:date="2021-09-23T09:56:00Z">
                              <w:r w:rsidRPr="00941118" w:rsidDel="00304B58">
                                <w:delText xml:space="preserve"> precautionary</w:delText>
                              </w:r>
                            </w:del>
                            <w:del w:id="90" w:author="King, Darryl" w:date="2021-07-20T12:27:00Z">
                              <w:r w:rsidRPr="00941118" w:rsidDel="00627BD5">
                                <w:delText>,</w:delText>
                              </w:r>
                            </w:del>
                            <w:del w:id="91" w:author="King, Darryl" w:date="2021-09-23T09:56:00Z">
                              <w:r w:rsidRPr="00941118" w:rsidDel="00304B58">
                                <w:delText xml:space="preserve"> and prudential purposes.</w:delText>
                              </w:r>
                            </w:del>
                            <w:moveFromRangeStart w:id="92" w:author="King, Darryl" w:date="2021-07-20T12:22:00Z" w:name="move77676176"/>
                            <w:moveFrom w:id="93" w:author="King, Darryl" w:date="2021-07-20T12:22:00Z">
                              <w:del w:id="94" w:author="King, Darryl" w:date="2021-09-23T09:56:00Z">
                                <w:r w:rsidRPr="00941118" w:rsidDel="00304B58">
                                  <w:delText xml:space="preserve"> </w:delText>
                                </w:r>
                              </w:del>
                              <w:r w:rsidRPr="00941118" w:rsidDel="00627BD5">
                                <w:t xml:space="preserve">The main objective of the liquidity forecasting is to calibrate the volume of central bank open market operations that offsets liquidity fluctuations caused by autonomous factors and stabilizes short-term money market rates.  </w:t>
                              </w:r>
                            </w:moveFrom>
                            <w:moveFromRangeEnd w:id="92"/>
                            <w:r w:rsidRPr="00941118">
                              <w:t xml:space="preserve">   </w:t>
                            </w:r>
                          </w:p>
                          <w:bookmarkEnd w:id="0"/>
                          <w:p w14:paraId="76812FBC" w14:textId="77777777" w:rsidR="007B199D" w:rsidRPr="00055070" w:rsidRDefault="007B199D" w:rsidP="00AB672A">
                            <w:pPr>
                              <w:pBdr>
                                <w:bottom w:val="single" w:sz="4" w:space="1" w:color="auto"/>
                              </w:pBdr>
                            </w:pPr>
                            <w:r w:rsidRPr="00623BFB">
                              <w:rPr>
                                <w:rFonts w:ascii="Arial" w:hAnsi="Arial" w:cs="Arial"/>
                                <w:b/>
                                <w:bCs/>
                                <w:color w:val="009CDE"/>
                                <w:szCs w:val="20"/>
                              </w:rPr>
                              <w:t>THIS HANDBOOK</w:t>
                            </w:r>
                          </w:p>
                          <w:p w14:paraId="55114425" w14:textId="2EDA2F86" w:rsidR="007B199D" w:rsidRPr="00623BFB" w:rsidRDefault="007B199D" w:rsidP="00AB672A">
                            <w:r w:rsidRPr="00623BFB">
                              <w:t xml:space="preserve">This handbook </w:t>
                            </w:r>
                            <w:r>
                              <w:t>aims</w:t>
                            </w:r>
                            <w:r w:rsidRPr="00623BFB">
                              <w:t xml:space="preserve"> to distill, document, and make widely available, the lessons learnt from MCM TA over a long period while also incorporating lessons learnt globally. </w:t>
                            </w:r>
                            <w:r>
                              <w:t xml:space="preserve">It covers a wide range of central banking topics pertaining to governance and risk management, monetary policy, monetary and foreign exchange operations, and financial market development and infrastructures, while highlighting, where relevant, specific issues for low-income resource-rich countries. </w:t>
                            </w:r>
                            <w:r w:rsidRPr="00623BFB">
                              <w:t xml:space="preserve">It is intended to </w:t>
                            </w:r>
                            <w:r>
                              <w:t>document</w:t>
                            </w:r>
                            <w:r w:rsidRPr="00623BFB">
                              <w:t xml:space="preserve"> and promote good practices and support the consistency of advice</w:t>
                            </w:r>
                            <w:r>
                              <w:t xml:space="preserve"> over time</w:t>
                            </w:r>
                            <w:r w:rsidRPr="00623BFB">
                              <w:t>. It is</w:t>
                            </w:r>
                            <w:r>
                              <w:t>,</w:t>
                            </w:r>
                            <w:r w:rsidRPr="00623BFB">
                              <w:t xml:space="preserve"> however</w:t>
                            </w:r>
                            <w:r>
                              <w:t>,</w:t>
                            </w:r>
                            <w:r w:rsidRPr="00623BFB">
                              <w:t xml:space="preserve"> stressed that one size solutions cannot fit all, and all advice therefore needs to be tailored to country-specific circumstances. The handbook comprises self-contained, issue-specific chapters with cross-references on overlapping issues where needed. It is targeted at those who provide TA (both IMF and non-IMF personnel), and practitioners in central banks and other relevant institutions. </w:t>
                            </w:r>
                          </w:p>
                          <w:p w14:paraId="78AF5B30" w14:textId="3D5D81C2" w:rsidR="007B199D" w:rsidRDefault="007B199D" w:rsidP="00E0774E"/>
                          <w:p w14:paraId="4747B7DB" w14:textId="2565383C" w:rsidR="007B199D" w:rsidRDefault="007B199D" w:rsidP="00E0774E"/>
                          <w:p w14:paraId="372B09F3" w14:textId="092972F1" w:rsidR="007B199D" w:rsidRDefault="007B199D" w:rsidP="00E0774E"/>
                          <w:p w14:paraId="162B3BDB" w14:textId="035DF71C" w:rsidR="007B199D" w:rsidRDefault="007B199D" w:rsidP="00E0774E"/>
                          <w:p w14:paraId="46DD8EF7" w14:textId="3CC2707F" w:rsidR="007B199D" w:rsidRDefault="007B199D" w:rsidP="00E0774E"/>
                          <w:p w14:paraId="0A629F04" w14:textId="047B1EFE" w:rsidR="007B199D" w:rsidRDefault="007B199D" w:rsidP="00E0774E"/>
                          <w:p w14:paraId="0260B524" w14:textId="5311E8C3" w:rsidR="007B199D" w:rsidRDefault="007B199D" w:rsidP="00E0774E"/>
                          <w:p w14:paraId="711B7401" w14:textId="453E422C" w:rsidR="007B199D" w:rsidRDefault="007B199D" w:rsidP="00E0774E"/>
                          <w:p w14:paraId="007D7CE9" w14:textId="692DB1D6" w:rsidR="007B199D" w:rsidRDefault="007B199D" w:rsidP="00E0774E"/>
                          <w:p w14:paraId="12999D2C" w14:textId="77777777" w:rsidR="007B199D" w:rsidRDefault="007B199D" w:rsidP="00E0774E"/>
                          <w:p w14:paraId="58931E7C" w14:textId="532A876D" w:rsidR="007B199D" w:rsidRPr="00AB672A" w:rsidDel="005E02DC" w:rsidRDefault="007B199D">
                            <w:pPr>
                              <w:rPr>
                                <w:del w:id="95" w:author="King, Darryl" w:date="2021-09-01T11:28:00Z"/>
                                <w:sz w:val="16"/>
                                <w:szCs w:val="16"/>
                              </w:rPr>
                            </w:pPr>
                            <w:del w:id="96" w:author="King, Darryl" w:date="2021-09-01T11:28:00Z">
                              <w:r w:rsidRPr="00AB672A" w:rsidDel="005E02DC">
                                <w:rPr>
                                  <w:sz w:val="16"/>
                                  <w:szCs w:val="16"/>
                                </w:rPr>
                                <w:delText>This chapter was written by:</w:delText>
                              </w:r>
                            </w:del>
                          </w:p>
                          <w:p w14:paraId="799AC563" w14:textId="010FC06D" w:rsidR="007B199D" w:rsidRPr="00623BFB" w:rsidDel="005E02DC" w:rsidRDefault="007B199D">
                            <w:pPr>
                              <w:rPr>
                                <w:del w:id="97" w:author="King, Darryl" w:date="2021-09-01T11:28:00Z"/>
                              </w:rPr>
                            </w:pPr>
                            <w:del w:id="98" w:author="King, Darryl" w:date="2021-09-01T11:28:00Z">
                              <w:r w:rsidDel="005E02DC">
                                <w:rPr>
                                  <w:rFonts w:ascii="Arial" w:hAnsi="Arial" w:cs="Arial"/>
                                  <w:sz w:val="16"/>
                                  <w:szCs w:val="16"/>
                                </w:rPr>
                                <w:delText>Claney Lattie (</w:delText>
                              </w:r>
                              <w:r w:rsidDel="005E02DC">
                                <w:fldChar w:fldCharType="begin"/>
                              </w:r>
                              <w:r w:rsidDel="005E02DC">
                                <w:delInstrText xml:space="preserve"> HYPERLINK "mailto:clattie@IMF.org" </w:delInstrText>
                              </w:r>
                              <w:r w:rsidDel="005E02DC">
                                <w:fldChar w:fldCharType="separate"/>
                              </w:r>
                              <w:r w:rsidRPr="00DC1A59" w:rsidDel="005E02DC">
                                <w:rPr>
                                  <w:rStyle w:val="Hyperlink"/>
                                  <w:rFonts w:ascii="Arial" w:hAnsi="Arial" w:cs="Arial"/>
                                  <w:sz w:val="16"/>
                                  <w:szCs w:val="16"/>
                                </w:rPr>
                                <w:delText>clattie@IMF.org</w:delText>
                              </w:r>
                              <w:r w:rsidDel="005E02DC">
                                <w:rPr>
                                  <w:rStyle w:val="Hyperlink"/>
                                  <w:rFonts w:ascii="Arial" w:hAnsi="Arial" w:cs="Arial"/>
                                  <w:sz w:val="16"/>
                                  <w:szCs w:val="16"/>
                                </w:rPr>
                                <w:fldChar w:fldCharType="end"/>
                              </w:r>
                              <w:r w:rsidDel="005E02DC">
                                <w:rPr>
                                  <w:rFonts w:ascii="Arial" w:hAnsi="Arial" w:cs="Arial"/>
                                  <w:sz w:val="16"/>
                                  <w:szCs w:val="16"/>
                                </w:rPr>
                                <w:delText>) and Mariam El Hamiani Khatat (</w:delText>
                              </w:r>
                              <w:r w:rsidDel="005E02DC">
                                <w:fldChar w:fldCharType="begin"/>
                              </w:r>
                              <w:r w:rsidDel="005E02DC">
                                <w:delInstrText xml:space="preserve"> HYPERLINK "mailto:melhamianikhatat@IMF.org" </w:delInstrText>
                              </w:r>
                              <w:r w:rsidDel="005E02DC">
                                <w:fldChar w:fldCharType="separate"/>
                              </w:r>
                              <w:r w:rsidRPr="00DC1A59" w:rsidDel="005E02DC">
                                <w:rPr>
                                  <w:rStyle w:val="Hyperlink"/>
                                  <w:rFonts w:ascii="Arial" w:hAnsi="Arial" w:cs="Arial"/>
                                  <w:sz w:val="16"/>
                                  <w:szCs w:val="16"/>
                                </w:rPr>
                                <w:delText>melhamianikhatat@IMF.org</w:delText>
                              </w:r>
                              <w:r w:rsidDel="005E02DC">
                                <w:rPr>
                                  <w:rStyle w:val="Hyperlink"/>
                                  <w:rFonts w:ascii="Arial" w:hAnsi="Arial" w:cs="Arial"/>
                                  <w:sz w:val="16"/>
                                  <w:szCs w:val="16"/>
                                </w:rPr>
                                <w:fldChar w:fldCharType="end"/>
                              </w:r>
                              <w:r w:rsidDel="005E02DC">
                                <w:rPr>
                                  <w:rFonts w:ascii="Arial" w:hAnsi="Arial" w:cs="Arial"/>
                                  <w:sz w:val="16"/>
                                  <w:szCs w:val="16"/>
                                </w:rPr>
                                <w:delText xml:space="preserve">) </w:delText>
                              </w:r>
                            </w:del>
                          </w:p>
                        </w:txbxContent>
                      </wps:txbx>
                      <wps:bodyPr rot="0" vert="horz" wrap="square" lIns="91440" tIns="45720" rIns="91440" bIns="45720" anchor="t" anchorCtr="0">
                        <a:noAutofit/>
                      </wps:bodyPr>
                    </wps:wsp>
                  </a:graphicData>
                </a:graphic>
              </wp:inline>
            </w:drawing>
          </mc:Choice>
          <mc:Fallback>
            <w:pict>
              <v:shape w14:anchorId="4C4BEC93" id="Text Box 2" o:spid="_x0000_s1027" type="#_x0000_t202" style="width:468pt;height:68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" stroked="f">
                <v:textbox>
                  <w:txbxContent>
                    <w:p w14:paraId="61EB7870" w14:textId="04175DF0" w:rsidR="007B199D" w:rsidRPr="00055070" w:rsidRDefault="007B199D" w:rsidP="007F56CF">
                      <w:pPr>
                        <w:pBdr>
                          <w:bottom w:val="single" w:sz="4" w:space="1" w:color="auto"/>
                        </w:pBdr>
                      </w:pPr>
                      <w:r w:rsidRPr="00623BFB">
                        <w:rPr>
                          <w:rFonts w:ascii="Arial" w:hAnsi="Arial" w:cs="Arial"/>
                          <w:b/>
                          <w:bCs/>
                          <w:color w:val="009CDE"/>
                          <w:szCs w:val="20"/>
                        </w:rPr>
                        <w:t xml:space="preserve">THIS </w:t>
                      </w:r>
                      <w:r>
                        <w:rPr>
                          <w:rFonts w:ascii="Arial" w:hAnsi="Arial" w:cs="Arial"/>
                          <w:b/>
                          <w:bCs/>
                          <w:color w:val="009CDE"/>
                          <w:szCs w:val="20"/>
                        </w:rPr>
                        <w:t>CHAPTER: LIQUIDITY FORECASTING</w:t>
                      </w:r>
                    </w:p>
                    <w:p w14:paraId="02A7B2C0" w14:textId="206A2204" w:rsidR="007B199D" w:rsidRDefault="007B199D" w:rsidP="00AB672A">
                      <w:bookmarkStart w:id="99" w:name="_Hlk77677680"/>
                      <w:ins w:id="100" w:author="King, Darryl" w:date="2021-07-20T08:49:00Z">
                        <w:r>
                          <w:t xml:space="preserve">Liquidity forecasting is the process of </w:t>
                        </w:r>
                      </w:ins>
                      <w:ins w:id="101" w:author="King, Darryl" w:date="2021-07-20T12:44:00Z">
                        <w:r>
                          <w:t xml:space="preserve">forecasting and </w:t>
                        </w:r>
                      </w:ins>
                      <w:ins w:id="102" w:author="King, Darryl" w:date="2021-07-20T08:49:00Z">
                        <w:r>
                          <w:t xml:space="preserve">centralizing all relevant information </w:t>
                        </w:r>
                      </w:ins>
                      <w:ins w:id="103" w:author="King, Darryl" w:date="2021-07-20T08:50:00Z">
                        <w:r>
                          <w:t xml:space="preserve">that impact </w:t>
                        </w:r>
                      </w:ins>
                      <w:ins w:id="104" w:author="King, Darryl" w:date="2021-07-20T09:28:00Z">
                        <w:r>
                          <w:t xml:space="preserve">the future path of </w:t>
                        </w:r>
                      </w:ins>
                      <w:ins w:id="105" w:author="King, Darryl" w:date="2021-07-20T12:25:00Z">
                        <w:r>
                          <w:t xml:space="preserve">central bank </w:t>
                        </w:r>
                      </w:ins>
                      <w:ins w:id="106" w:author="King, Darryl" w:date="2021-07-20T08:52:00Z">
                        <w:r>
                          <w:t xml:space="preserve">reserves. </w:t>
                        </w:r>
                      </w:ins>
                      <w:moveToRangeStart w:id="107" w:author="King, Darryl" w:date="2021-07-20T12:22:00Z" w:name="move77676176"/>
                      <w:moveTo w:id="108" w:author="King, Darryl" w:date="2021-07-20T12:22:00Z">
                        <w:del w:id="109" w:author="King, Darryl" w:date="2021-07-21T09:32:00Z">
                          <w:r w:rsidRPr="00941118" w:rsidDel="00F00ACE">
                            <w:delText xml:space="preserve">The </w:delText>
                          </w:r>
                        </w:del>
                      </w:moveTo>
                      <w:ins w:id="110" w:author="King, Darryl" w:date="2021-07-21T09:32:00Z">
                        <w:r>
                          <w:t>S</w:t>
                        </w:r>
                      </w:ins>
                      <w:moveTo w:id="111" w:author="King, Darryl" w:date="2021-07-20T12:22:00Z">
                        <w:del w:id="112" w:author="King, Darryl" w:date="2021-07-20T12:27:00Z">
                          <w:r w:rsidRPr="00941118" w:rsidDel="0003705E">
                            <w:delText>main objective</w:delText>
                          </w:r>
                        </w:del>
                        <w:del w:id="113" w:author="King, Darryl" w:date="2021-07-20T12:28:00Z">
                          <w:r w:rsidRPr="00941118" w:rsidDel="0003705E">
                            <w:delText xml:space="preserve"> of </w:delText>
                          </w:r>
                        </w:del>
                        <w:del w:id="114" w:author="King, Darryl" w:date="2021-07-20T12:22:00Z">
                          <w:r w:rsidRPr="00941118" w:rsidDel="00627BD5">
                            <w:delText>the</w:delText>
                          </w:r>
                        </w:del>
                      </w:moveTo>
                      <w:ins w:id="115" w:author="King, Darryl" w:date="2021-07-20T12:22:00Z">
                        <w:r>
                          <w:t>hort-term</w:t>
                        </w:r>
                      </w:ins>
                      <w:moveTo w:id="116" w:author="King, Darryl" w:date="2021-07-20T12:22:00Z">
                        <w:r w:rsidRPr="00941118">
                          <w:t xml:space="preserve"> liquidity forecast</w:t>
                        </w:r>
                      </w:moveTo>
                      <w:ins w:id="117" w:author="King, Darryl" w:date="2021-07-21T09:33:00Z">
                        <w:r>
                          <w:t>s are</w:t>
                        </w:r>
                      </w:ins>
                      <w:moveTo w:id="118" w:author="King, Darryl" w:date="2021-07-20T12:22:00Z">
                        <w:del w:id="119" w:author="King, Darryl" w:date="2021-07-20T12:23:00Z">
                          <w:r w:rsidRPr="00941118" w:rsidDel="00627BD5">
                            <w:delText>ing</w:delText>
                          </w:r>
                        </w:del>
                        <w:del w:id="120" w:author="King, Darryl" w:date="2021-07-21T09:33:00Z">
                          <w:r w:rsidRPr="00941118" w:rsidDel="00F00ACE">
                            <w:delText xml:space="preserve"> is</w:delText>
                          </w:r>
                        </w:del>
                        <w:r w:rsidRPr="00941118">
                          <w:t xml:space="preserve"> </w:t>
                        </w:r>
                      </w:moveTo>
                      <w:ins w:id="121" w:author="King, Darryl" w:date="2021-07-20T12:28:00Z">
                        <w:r>
                          <w:t xml:space="preserve">used </w:t>
                        </w:r>
                      </w:ins>
                      <w:moveTo w:id="122" w:author="King, Darryl" w:date="2021-07-20T12:22:00Z">
                        <w:r w:rsidRPr="00941118">
                          <w:t xml:space="preserve">to calibrate the volume of central bank open market operations </w:t>
                        </w:r>
                        <w:del w:id="123" w:author="King, Darryl" w:date="2021-07-20T12:23:00Z">
                          <w:r w:rsidRPr="00941118" w:rsidDel="00627BD5">
                            <w:delText>that</w:delText>
                          </w:r>
                        </w:del>
                      </w:moveTo>
                      <w:ins w:id="124" w:author="King, Darryl" w:date="2021-07-20T12:23:00Z">
                        <w:r>
                          <w:t>to</w:t>
                        </w:r>
                      </w:ins>
                      <w:moveTo w:id="125" w:author="King, Darryl" w:date="2021-07-20T12:22:00Z">
                        <w:r w:rsidRPr="00941118">
                          <w:t xml:space="preserve"> </w:t>
                        </w:r>
                      </w:moveTo>
                      <w:ins w:id="126" w:author="King, Darryl" w:date="2021-07-20T12:28:00Z">
                        <w:r>
                          <w:t xml:space="preserve">ensure that market </w:t>
                        </w:r>
                      </w:ins>
                      <w:ins w:id="127" w:author="King, Darryl" w:date="2021-07-20T12:29:00Z">
                        <w:r>
                          <w:t xml:space="preserve">conditions are aligned with the announced stance of monetary policy, whether </w:t>
                        </w:r>
                      </w:ins>
                      <w:moveTo w:id="128" w:author="King, Darryl" w:date="2021-07-20T12:22:00Z">
                        <w:del w:id="129" w:author="King, Darryl" w:date="2021-07-20T12:29:00Z">
                          <w:r w:rsidRPr="00941118" w:rsidDel="0003705E">
                            <w:delText>offset</w:delText>
                          </w:r>
                        </w:del>
                        <w:del w:id="130" w:author="King, Darryl" w:date="2021-07-20T12:23:00Z">
                          <w:r w:rsidRPr="00941118" w:rsidDel="00627BD5">
                            <w:delText>s</w:delText>
                          </w:r>
                        </w:del>
                        <w:del w:id="131" w:author="King, Darryl" w:date="2021-07-20T12:29:00Z">
                          <w:r w:rsidRPr="00941118" w:rsidDel="0003705E">
                            <w:delText xml:space="preserve"> liquidity fluctuations caused by autonomous factors and </w:delText>
                          </w:r>
                        </w:del>
                      </w:moveTo>
                      <w:ins w:id="132" w:author="King, Darryl" w:date="2021-07-20T12:29:00Z">
                        <w:r>
                          <w:t>expressed a</w:t>
                        </w:r>
                      </w:ins>
                      <w:ins w:id="133" w:author="King, Darryl" w:date="2021-07-20T12:24:00Z">
                        <w:r>
                          <w:t>s a quantity</w:t>
                        </w:r>
                      </w:ins>
                      <w:ins w:id="134" w:author="King, Darryl" w:date="2021-07-20T12:30:00Z">
                        <w:r>
                          <w:t>,</w:t>
                        </w:r>
                      </w:ins>
                      <w:ins w:id="135" w:author="King, Darryl" w:date="2021-07-20T12:24:00Z">
                        <w:r>
                          <w:t xml:space="preserve"> or </w:t>
                        </w:r>
                      </w:ins>
                      <w:ins w:id="136" w:author="King, Darryl" w:date="2021-07-20T12:30:00Z">
                        <w:r>
                          <w:t xml:space="preserve">as </w:t>
                        </w:r>
                      </w:ins>
                      <w:ins w:id="137" w:author="King, Darryl" w:date="2021-07-20T12:24:00Z">
                        <w:r>
                          <w:t>an interest rate</w:t>
                        </w:r>
                      </w:ins>
                      <w:moveTo w:id="138" w:author="King, Darryl" w:date="2021-07-20T12:22:00Z">
                        <w:del w:id="139" w:author="King, Darryl" w:date="2021-07-20T12:24:00Z">
                          <w:r w:rsidRPr="00941118" w:rsidDel="00627BD5">
                            <w:delText>stabilizes short-term money market rates</w:delText>
                          </w:r>
                        </w:del>
                        <w:r w:rsidRPr="00941118">
                          <w:t>.</w:t>
                        </w:r>
                        <w:del w:id="140" w:author="King, Darryl" w:date="2021-07-20T12:24:00Z">
                          <w:r w:rsidRPr="00941118" w:rsidDel="00627BD5">
                            <w:delText xml:space="preserve"> </w:delText>
                          </w:r>
                        </w:del>
                        <w:r w:rsidRPr="00941118">
                          <w:t xml:space="preserve"> </w:t>
                        </w:r>
                      </w:moveTo>
                      <w:moveToRangeEnd w:id="107"/>
                      <w:ins w:id="141" w:author="King, Darryl" w:date="2021-09-23T10:09:00Z">
                        <w:r>
                          <w:t>Liquidity forecasts over longer periods can be used to manage the structural liquidity position</w:t>
                        </w:r>
                      </w:ins>
                      <w:ins w:id="142" w:author="King, Darryl" w:date="2021-09-23T10:10:00Z">
                        <w:r>
                          <w:t xml:space="preserve"> to ensure that </w:t>
                        </w:r>
                      </w:ins>
                      <w:ins w:id="143" w:author="King, Darryl" w:date="2021-09-23T10:11:00Z">
                        <w:r>
                          <w:t xml:space="preserve">the volume of open market operations </w:t>
                        </w:r>
                      </w:ins>
                      <w:ins w:id="144" w:author="King, Darryl" w:date="2021-09-23T10:13:00Z">
                        <w:r>
                          <w:t xml:space="preserve">is within a range that allows the central bank to maintain sufficient control over </w:t>
                        </w:r>
                      </w:ins>
                      <w:ins w:id="145" w:author="King, Darryl" w:date="2021-09-23T10:14:00Z">
                        <w:r>
                          <w:t>the chosen operating target.</w:t>
                        </w:r>
                      </w:ins>
                      <w:ins w:id="146" w:author="King, Darryl" w:date="2021-09-23T10:13:00Z">
                        <w:r>
                          <w:t xml:space="preserve"> </w:t>
                        </w:r>
                      </w:ins>
                      <w:del w:id="147" w:author="King, Darryl" w:date="2021-07-20T09:28:00Z">
                        <w:r w:rsidRPr="00941118" w:rsidDel="00F532AB">
                          <w:delText xml:space="preserve">This paper </w:delText>
                        </w:r>
                      </w:del>
                      <w:del w:id="148" w:author="King, Darryl" w:date="2021-07-20T08:48:00Z">
                        <w:r w:rsidRPr="00941118" w:rsidDel="001F4328">
                          <w:delText>is a chapter of a forthcoming handbook of monetary and foreign exchange operations. It introduces</w:delText>
                        </w:r>
                      </w:del>
                      <w:del w:id="149" w:author="King, Darryl" w:date="2021-07-20T09:32:00Z">
                        <w:r w:rsidRPr="00941118" w:rsidDel="00F264E7">
                          <w:delText xml:space="preserve"> </w:delText>
                        </w:r>
                      </w:del>
                      <w:ins w:id="150" w:author="King, Darryl" w:date="2021-07-20T09:28:00Z">
                        <w:r>
                          <w:t>T</w:t>
                        </w:r>
                      </w:ins>
                      <w:del w:id="151" w:author="King, Darryl" w:date="2021-07-20T09:28:00Z">
                        <w:r w:rsidRPr="00941118" w:rsidDel="00F532AB">
                          <w:delText>t</w:delText>
                        </w:r>
                      </w:del>
                      <w:r w:rsidRPr="00941118">
                        <w:t>h</w:t>
                      </w:r>
                      <w:ins w:id="152" w:author="King, Darryl" w:date="2021-07-20T11:54:00Z">
                        <w:r>
                          <w:t>is</w:t>
                        </w:r>
                      </w:ins>
                      <w:del w:id="153" w:author="King, Darryl" w:date="2021-07-20T11:54:00Z">
                        <w:r w:rsidRPr="00941118" w:rsidDel="00C94A56">
                          <w:delText>e</w:delText>
                        </w:r>
                      </w:del>
                      <w:r w:rsidRPr="00941118">
                        <w:t xml:space="preserve"> </w:t>
                      </w:r>
                      <w:ins w:id="154" w:author="King, Darryl" w:date="2021-07-20T09:28:00Z">
                        <w:r>
                          <w:t xml:space="preserve">chapter </w:t>
                        </w:r>
                      </w:ins>
                      <w:ins w:id="155" w:author="King, Darryl" w:date="2021-07-20T12:25:00Z">
                        <w:r>
                          <w:t>pro</w:t>
                        </w:r>
                      </w:ins>
                      <w:ins w:id="156" w:author="King, Darryl" w:date="2021-07-20T12:26:00Z">
                        <w:r>
                          <w:t>vides</w:t>
                        </w:r>
                      </w:ins>
                      <w:ins w:id="157" w:author="King, Darryl" w:date="2021-07-20T09:29:00Z">
                        <w:r>
                          <w:t xml:space="preserve"> the </w:t>
                        </w:r>
                      </w:ins>
                      <w:r w:rsidRPr="00941118">
                        <w:t xml:space="preserve">conceptual framework for </w:t>
                      </w:r>
                      <w:del w:id="158" w:author="King, Darryl" w:date="2021-07-20T12:30:00Z">
                        <w:r w:rsidRPr="00941118" w:rsidDel="003155D1">
                          <w:delText xml:space="preserve">short-term </w:delText>
                        </w:r>
                      </w:del>
                      <w:r w:rsidRPr="00941118">
                        <w:t>liquidity forecasting</w:t>
                      </w:r>
                      <w:ins w:id="159" w:author="King, Darryl" w:date="2021-07-20T12:26:00Z">
                        <w:r>
                          <w:t xml:space="preserve"> </w:t>
                        </w:r>
                      </w:ins>
                      <w:ins w:id="160" w:author="King, Darryl" w:date="2021-09-23T10:02:00Z">
                        <w:r>
                          <w:t xml:space="preserve">based on an analysis of the </w:t>
                        </w:r>
                      </w:ins>
                      <w:ins w:id="161" w:author="King, Darryl" w:date="2021-09-23T10:03:00Z">
                        <w:r>
                          <w:t xml:space="preserve">components of the </w:t>
                        </w:r>
                      </w:ins>
                      <w:ins w:id="162" w:author="King, Darryl" w:date="2021-09-23T10:02:00Z">
                        <w:r>
                          <w:t>central bank balance</w:t>
                        </w:r>
                      </w:ins>
                      <w:ins w:id="163" w:author="King, Darryl" w:date="2021-09-23T10:04:00Z">
                        <w:r>
                          <w:t xml:space="preserve">. It also </w:t>
                        </w:r>
                      </w:ins>
                      <w:del w:id="164" w:author="King, Darryl" w:date="2021-07-20T11:56:00Z">
                        <w:r w:rsidRPr="00941118" w:rsidDel="00C94A56">
                          <w:delText xml:space="preserve"> and </w:delText>
                        </w:r>
                      </w:del>
                      <w:del w:id="165" w:author="King, Darryl" w:date="2021-09-23T09:57:00Z">
                        <w:r w:rsidRPr="00941118" w:rsidDel="00304B58">
                          <w:delText>detail</w:delText>
                        </w:r>
                      </w:del>
                      <w:del w:id="166" w:author="King, Darryl" w:date="2021-07-20T11:56:00Z">
                        <w:r w:rsidRPr="00941118" w:rsidDel="00C94A56">
                          <w:delText>s</w:delText>
                        </w:r>
                      </w:del>
                      <w:ins w:id="167" w:author="King, Darryl" w:date="2021-09-23T09:57:00Z">
                        <w:r>
                          <w:t>outlin</w:t>
                        </w:r>
                      </w:ins>
                      <w:ins w:id="168" w:author="King, Darryl" w:date="2021-09-23T10:03:00Z">
                        <w:r>
                          <w:t>es</w:t>
                        </w:r>
                      </w:ins>
                      <w:ins w:id="169" w:author="King, Darryl" w:date="2021-07-20T11:56:00Z">
                        <w:r>
                          <w:t xml:space="preserve"> the</w:t>
                        </w:r>
                      </w:ins>
                      <w:r w:rsidRPr="00941118">
                        <w:t xml:space="preserve"> </w:t>
                      </w:r>
                      <w:ins w:id="170" w:author="King, Darryl" w:date="2021-07-20T09:30:00Z">
                        <w:r>
                          <w:t xml:space="preserve">processes and statistical </w:t>
                        </w:r>
                      </w:ins>
                      <w:del w:id="171" w:author="King, Darryl" w:date="2021-07-20T09:30:00Z">
                        <w:r w:rsidRPr="00941118" w:rsidDel="00F532AB">
                          <w:delText xml:space="preserve">the </w:delText>
                        </w:r>
                      </w:del>
                      <w:r w:rsidRPr="00941118">
                        <w:t xml:space="preserve">methods </w:t>
                      </w:r>
                      <w:del w:id="172" w:author="King, Darryl" w:date="2021-07-20T09:30:00Z">
                        <w:r w:rsidRPr="00941118" w:rsidDel="00F532AB">
                          <w:delText xml:space="preserve">and processes </w:delText>
                        </w:r>
                      </w:del>
                      <w:r w:rsidRPr="00941118">
                        <w:t>for for</w:t>
                      </w:r>
                      <w:r>
                        <w:t>e</w:t>
                      </w:r>
                      <w:r w:rsidRPr="00941118">
                        <w:t xml:space="preserve">casting </w:t>
                      </w:r>
                      <w:ins w:id="173" w:author="King, Darryl" w:date="2021-07-20T09:30:00Z">
                        <w:r>
                          <w:t xml:space="preserve">the </w:t>
                        </w:r>
                      </w:ins>
                      <w:r w:rsidRPr="00941118">
                        <w:t>key components</w:t>
                      </w:r>
                      <w:ins w:id="174" w:author="King, Darryl" w:date="2021-07-20T12:17:00Z">
                        <w:r>
                          <w:t xml:space="preserve"> affecting </w:t>
                        </w:r>
                      </w:ins>
                      <w:ins w:id="175" w:author="King, Darryl" w:date="2021-07-20T11:56:00Z">
                        <w:r>
                          <w:t xml:space="preserve">the </w:t>
                        </w:r>
                      </w:ins>
                      <w:del w:id="176" w:author="King, Darryl" w:date="2021-07-20T09:31:00Z">
                        <w:r w:rsidRPr="00941118" w:rsidDel="00F532AB">
                          <w:delText xml:space="preserve"> of </w:delText>
                        </w:r>
                      </w:del>
                      <w:del w:id="177" w:author="King, Darryl" w:date="2021-07-20T09:32:00Z">
                        <w:r w:rsidRPr="00941118" w:rsidDel="00F264E7">
                          <w:delText xml:space="preserve">the </w:delText>
                        </w:r>
                      </w:del>
                      <w:r w:rsidRPr="00941118">
                        <w:t>supply</w:t>
                      </w:r>
                      <w:del w:id="178" w:author="King, Darryl" w:date="2021-07-20T11:56:00Z">
                        <w:r w:rsidRPr="00941118" w:rsidDel="00C94A56">
                          <w:delText xml:space="preserve"> </w:delText>
                        </w:r>
                      </w:del>
                      <w:ins w:id="179" w:author="King, Darryl" w:date="2021-07-20T09:32:00Z">
                        <w:r>
                          <w:t xml:space="preserve"> </w:t>
                        </w:r>
                      </w:ins>
                      <w:r w:rsidRPr="00941118">
                        <w:t xml:space="preserve">and demand </w:t>
                      </w:r>
                      <w:ins w:id="180" w:author="King, Darryl" w:date="2021-07-20T12:17:00Z">
                        <w:r>
                          <w:t>of reserves</w:t>
                        </w:r>
                      </w:ins>
                      <w:del w:id="181" w:author="King, Darryl" w:date="2021-07-20T09:32:00Z">
                        <w:r w:rsidRPr="00941118" w:rsidDel="00F264E7">
                          <w:delText>of bank reserves</w:delText>
                        </w:r>
                      </w:del>
                      <w:r w:rsidRPr="00941118">
                        <w:t xml:space="preserve">. </w:t>
                      </w:r>
                      <w:del w:id="182" w:author="King, Darryl" w:date="2021-09-23T09:56:00Z">
                        <w:r w:rsidRPr="00941118" w:rsidDel="00304B58">
                          <w:delText>Supply factors include main autonomous factors—i.e., the currency in circulation, the central bank net foreign assets, and the gove</w:delText>
                        </w:r>
                        <w:r w:rsidDel="00304B58">
                          <w:delText>rnment</w:delText>
                        </w:r>
                        <w:r w:rsidRPr="00941118" w:rsidDel="00304B58">
                          <w:delText xml:space="preserve"> net position at the central bank. The demand </w:delText>
                        </w:r>
                        <w:r w:rsidDel="00304B58">
                          <w:delText xml:space="preserve">for </w:delText>
                        </w:r>
                      </w:del>
                      <w:del w:id="183" w:author="King, Darryl" w:date="2021-07-20T12:26:00Z">
                        <w:r w:rsidRPr="00941118" w:rsidDel="00627BD5">
                          <w:delText xml:space="preserve">bank </w:delText>
                        </w:r>
                      </w:del>
                      <w:del w:id="184" w:author="King, Darryl" w:date="2021-09-23T09:56:00Z">
                        <w:r w:rsidRPr="00941118" w:rsidDel="00304B58">
                          <w:delText>reserves is a function of the reserve requirement</w:delText>
                        </w:r>
                      </w:del>
                      <w:del w:id="185" w:author="King, Darryl" w:date="2021-07-20T12:27:00Z">
                        <w:r w:rsidRPr="00941118" w:rsidDel="00627BD5">
                          <w:delText>s</w:delText>
                        </w:r>
                      </w:del>
                      <w:del w:id="186" w:author="King, Darryl" w:date="2021-09-23T09:56:00Z">
                        <w:r w:rsidRPr="00941118" w:rsidDel="00304B58">
                          <w:delText xml:space="preserve"> and the demand for excess reserves for</w:delText>
                        </w:r>
                      </w:del>
                      <w:del w:id="187" w:author="King, Darryl" w:date="2021-07-20T12:27:00Z">
                        <w:r w:rsidRPr="00941118" w:rsidDel="00627BD5">
                          <w:delText xml:space="preserve"> transaction,</w:delText>
                        </w:r>
                      </w:del>
                      <w:del w:id="188" w:author="King, Darryl" w:date="2021-09-23T09:56:00Z">
                        <w:r w:rsidRPr="00941118" w:rsidDel="00304B58">
                          <w:delText xml:space="preserve"> precautionary</w:delText>
                        </w:r>
                      </w:del>
                      <w:del w:id="189" w:author="King, Darryl" w:date="2021-07-20T12:27:00Z">
                        <w:r w:rsidRPr="00941118" w:rsidDel="00627BD5">
                          <w:delText>,</w:delText>
                        </w:r>
                      </w:del>
                      <w:del w:id="190" w:author="King, Darryl" w:date="2021-09-23T09:56:00Z">
                        <w:r w:rsidRPr="00941118" w:rsidDel="00304B58">
                          <w:delText xml:space="preserve"> and prudential purposes.</w:delText>
                        </w:r>
                      </w:del>
                      <w:moveFromRangeStart w:id="191" w:author="King, Darryl" w:date="2021-07-20T12:22:00Z" w:name="move77676176"/>
                      <w:moveFrom w:id="192" w:author="King, Darryl" w:date="2021-07-20T12:22:00Z">
                        <w:del w:id="193" w:author="King, Darryl" w:date="2021-09-23T09:56:00Z">
                          <w:r w:rsidRPr="00941118" w:rsidDel="00304B58">
                            <w:delText xml:space="preserve"> </w:delText>
                          </w:r>
                        </w:del>
                        <w:r w:rsidRPr="00941118" w:rsidDel="00627BD5">
                          <w:t xml:space="preserve">The main objective of the liquidity forecasting is to calibrate the volume of central bank open market operations that offsets liquidity fluctuations caused by autonomous factors and stabilizes short-term money market rates.  </w:t>
                        </w:r>
                      </w:moveFrom>
                      <w:moveFromRangeEnd w:id="191"/>
                      <w:r w:rsidRPr="00941118">
                        <w:t xml:space="preserve">   </w:t>
                      </w:r>
                    </w:p>
                    <w:bookmarkEnd w:id="99"/>
                    <w:p w14:paraId="76812FBC" w14:textId="77777777" w:rsidR="007B199D" w:rsidRPr="00055070" w:rsidRDefault="007B199D" w:rsidP="00AB672A">
                      <w:pPr>
                        <w:pBdr>
                          <w:bottom w:val="single" w:sz="4" w:space="1" w:color="auto"/>
                        </w:pBdr>
                      </w:pPr>
                      <w:r w:rsidRPr="00623BFB">
                        <w:rPr>
                          <w:rFonts w:ascii="Arial" w:hAnsi="Arial" w:cs="Arial"/>
                          <w:b/>
                          <w:bCs/>
                          <w:color w:val="009CDE"/>
                          <w:szCs w:val="20"/>
                        </w:rPr>
                        <w:t>THIS HANDBOOK</w:t>
                      </w:r>
                    </w:p>
                    <w:p w14:paraId="55114425" w14:textId="2EDA2F86" w:rsidR="007B199D" w:rsidRPr="00623BFB" w:rsidRDefault="007B199D" w:rsidP="00AB672A">
                      <w:r w:rsidRPr="00623BFB">
                        <w:t xml:space="preserve">This handbook </w:t>
                      </w:r>
                      <w:r>
                        <w:t>aims</w:t>
                      </w:r>
                      <w:r w:rsidRPr="00623BFB">
                        <w:t xml:space="preserve"> to distill, document, and make widely available, the lessons learnt from MCM TA over a long period while also incorporating lessons learnt globally. </w:t>
                      </w:r>
                      <w:r>
                        <w:t xml:space="preserve">It covers a wide range of central banking topics pertaining to governance and risk management, monetary policy, monetary and foreign exchange operations, and financial market development and infrastructures, while highlighting, where relevant, specific issues for low-income resource-rich countries. </w:t>
                      </w:r>
                      <w:r w:rsidRPr="00623BFB">
                        <w:t xml:space="preserve">It is intended to </w:t>
                      </w:r>
                      <w:r>
                        <w:t>document</w:t>
                      </w:r>
                      <w:r w:rsidRPr="00623BFB">
                        <w:t xml:space="preserve"> and promote good practices and support the consistency of advice</w:t>
                      </w:r>
                      <w:r>
                        <w:t xml:space="preserve"> over time</w:t>
                      </w:r>
                      <w:r w:rsidRPr="00623BFB">
                        <w:t>. It is</w:t>
                      </w:r>
                      <w:r>
                        <w:t>,</w:t>
                      </w:r>
                      <w:r w:rsidRPr="00623BFB">
                        <w:t xml:space="preserve"> however</w:t>
                      </w:r>
                      <w:r>
                        <w:t>,</w:t>
                      </w:r>
                      <w:r w:rsidRPr="00623BFB">
                        <w:t xml:space="preserve"> stressed that one size solutions cannot fit all, and all advice therefore needs to be tailored to country-specific circumstances. The handbook comprises self-contained, issue-specific chapters with cross-references on overlapping issues where needed. It is targeted at those who provide TA (both IMF and non-IMF personnel), and practitioners in central banks and other relevant institutions. </w:t>
                      </w:r>
                    </w:p>
                    <w:p w14:paraId="78AF5B30" w14:textId="3D5D81C2" w:rsidR="007B199D" w:rsidRDefault="007B199D" w:rsidP="00E0774E"/>
                    <w:p w14:paraId="4747B7DB" w14:textId="2565383C" w:rsidR="007B199D" w:rsidRDefault="007B199D" w:rsidP="00E0774E"/>
                    <w:p w14:paraId="372B09F3" w14:textId="092972F1" w:rsidR="007B199D" w:rsidRDefault="007B199D" w:rsidP="00E0774E"/>
                    <w:p w14:paraId="162B3BDB" w14:textId="035DF71C" w:rsidR="007B199D" w:rsidRDefault="007B199D" w:rsidP="00E0774E"/>
                    <w:p w14:paraId="46DD8EF7" w14:textId="3CC2707F" w:rsidR="007B199D" w:rsidRDefault="007B199D" w:rsidP="00E0774E"/>
                    <w:p w14:paraId="0A629F04" w14:textId="047B1EFE" w:rsidR="007B199D" w:rsidRDefault="007B199D" w:rsidP="00E0774E"/>
                    <w:p w14:paraId="0260B524" w14:textId="5311E8C3" w:rsidR="007B199D" w:rsidRDefault="007B199D" w:rsidP="00E0774E"/>
                    <w:p w14:paraId="711B7401" w14:textId="453E422C" w:rsidR="007B199D" w:rsidRDefault="007B199D" w:rsidP="00E0774E"/>
                    <w:p w14:paraId="007D7CE9" w14:textId="692DB1D6" w:rsidR="007B199D" w:rsidRDefault="007B199D" w:rsidP="00E0774E"/>
                    <w:p w14:paraId="12999D2C" w14:textId="77777777" w:rsidR="007B199D" w:rsidRDefault="007B199D" w:rsidP="00E0774E"/>
                    <w:p w14:paraId="58931E7C" w14:textId="532A876D" w:rsidR="007B199D" w:rsidRPr="00AB672A" w:rsidDel="005E02DC" w:rsidRDefault="007B199D">
                      <w:pPr>
                        <w:rPr>
                          <w:del w:id="194" w:author="King, Darryl" w:date="2021-09-01T11:28:00Z"/>
                          <w:sz w:val="16"/>
                          <w:szCs w:val="16"/>
                        </w:rPr>
                      </w:pPr>
                      <w:del w:id="195" w:author="King, Darryl" w:date="2021-09-01T11:28:00Z">
                        <w:r w:rsidRPr="00AB672A" w:rsidDel="005E02DC">
                          <w:rPr>
                            <w:sz w:val="16"/>
                            <w:szCs w:val="16"/>
                          </w:rPr>
                          <w:delText>This chapter was written by:</w:delText>
                        </w:r>
                      </w:del>
                    </w:p>
                    <w:p w14:paraId="799AC563" w14:textId="010FC06D" w:rsidR="007B199D" w:rsidRPr="00623BFB" w:rsidDel="005E02DC" w:rsidRDefault="007B199D">
                      <w:pPr>
                        <w:rPr>
                          <w:del w:id="196" w:author="King, Darryl" w:date="2021-09-01T11:28:00Z"/>
                        </w:rPr>
                      </w:pPr>
                      <w:del w:id="197" w:author="King, Darryl" w:date="2021-09-01T11:28:00Z">
                        <w:r w:rsidDel="005E02DC">
                          <w:rPr>
                            <w:rFonts w:ascii="Arial" w:hAnsi="Arial" w:cs="Arial"/>
                            <w:sz w:val="16"/>
                            <w:szCs w:val="16"/>
                          </w:rPr>
                          <w:delText>Claney Lattie (</w:delText>
                        </w:r>
                        <w:r w:rsidDel="005E02DC">
                          <w:fldChar w:fldCharType="begin"/>
                        </w:r>
                        <w:r w:rsidDel="005E02DC">
                          <w:delInstrText xml:space="preserve"> HYPERLINK "mailto:clattie@IMF.org" </w:delInstrText>
                        </w:r>
                        <w:r w:rsidDel="005E02DC">
                          <w:fldChar w:fldCharType="separate"/>
                        </w:r>
                        <w:r w:rsidRPr="00DC1A59" w:rsidDel="005E02DC">
                          <w:rPr>
                            <w:rStyle w:val="Hyperlink"/>
                            <w:rFonts w:ascii="Arial" w:hAnsi="Arial" w:cs="Arial"/>
                            <w:sz w:val="16"/>
                            <w:szCs w:val="16"/>
                          </w:rPr>
                          <w:delText>clattie@IMF.org</w:delText>
                        </w:r>
                        <w:r w:rsidDel="005E02DC">
                          <w:rPr>
                            <w:rStyle w:val="Hyperlink"/>
                            <w:rFonts w:ascii="Arial" w:hAnsi="Arial" w:cs="Arial"/>
                            <w:sz w:val="16"/>
                            <w:szCs w:val="16"/>
                          </w:rPr>
                          <w:fldChar w:fldCharType="end"/>
                        </w:r>
                        <w:r w:rsidDel="005E02DC">
                          <w:rPr>
                            <w:rFonts w:ascii="Arial" w:hAnsi="Arial" w:cs="Arial"/>
                            <w:sz w:val="16"/>
                            <w:szCs w:val="16"/>
                          </w:rPr>
                          <w:delText>) and Mariam El Hamiani Khatat (</w:delText>
                        </w:r>
                        <w:r w:rsidDel="005E02DC">
                          <w:fldChar w:fldCharType="begin"/>
                        </w:r>
                        <w:r w:rsidDel="005E02DC">
                          <w:delInstrText xml:space="preserve"> HYPERLINK "mailto:melhamianikhatat@IMF.org" </w:delInstrText>
                        </w:r>
                        <w:r w:rsidDel="005E02DC">
                          <w:fldChar w:fldCharType="separate"/>
                        </w:r>
                        <w:r w:rsidRPr="00DC1A59" w:rsidDel="005E02DC">
                          <w:rPr>
                            <w:rStyle w:val="Hyperlink"/>
                            <w:rFonts w:ascii="Arial" w:hAnsi="Arial" w:cs="Arial"/>
                            <w:sz w:val="16"/>
                            <w:szCs w:val="16"/>
                          </w:rPr>
                          <w:delText>melhamianikhatat@IMF.org</w:delText>
                        </w:r>
                        <w:r w:rsidDel="005E02DC">
                          <w:rPr>
                            <w:rStyle w:val="Hyperlink"/>
                            <w:rFonts w:ascii="Arial" w:hAnsi="Arial" w:cs="Arial"/>
                            <w:sz w:val="16"/>
                            <w:szCs w:val="16"/>
                          </w:rPr>
                          <w:fldChar w:fldCharType="end"/>
                        </w:r>
                        <w:r w:rsidDel="005E02DC">
                          <w:rPr>
                            <w:rFonts w:ascii="Arial" w:hAnsi="Arial" w:cs="Arial"/>
                            <w:sz w:val="16"/>
                            <w:szCs w:val="16"/>
                          </w:rPr>
                          <w:delText xml:space="preserve">) </w:delText>
                        </w:r>
                      </w:del>
                    </w:p>
                  </w:txbxContent>
                </v:textbox>
                <w10:anchorlock/>
              </v:shape>
            </w:pict>
          </mc:Fallback>
        </mc:AlternateContent>
      </w:r>
      <w:r w:rsidR="00D569F3">
        <w:rPr>
          <w:noProof/>
        </w:rPr>
        <w:drawing>
          <wp:anchor distT="0" distB="0" distL="114300" distR="114300" simplePos="0" relativeHeight="251675648" behindDoc="1" locked="0" layoutInCell="1" allowOverlap="1" wp14:anchorId="3B8BCE18" wp14:editId="367ABA3A">
            <wp:simplePos x="0" y="0"/>
            <wp:positionH relativeFrom="page">
              <wp:posOffset>0</wp:posOffset>
            </wp:positionH>
            <wp:positionV relativeFrom="page">
              <wp:posOffset>0</wp:posOffset>
            </wp:positionV>
            <wp:extent cx="7772400" cy="10058400"/>
            <wp:effectExtent l="0" t="0" r="0" b="0"/>
            <wp:wrapNone/>
            <wp:docPr id="213" name="Graph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802837_TA-Report_BorderOnly.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7772400" cy="10058400"/>
                    </a:xfrm>
                    <a:prstGeom prst="rect">
                      <a:avLst/>
                    </a:prstGeom>
                  </pic:spPr>
                </pic:pic>
              </a:graphicData>
            </a:graphic>
          </wp:anchor>
        </w:drawing>
      </w:r>
      <w:r w:rsidR="00EF13D4">
        <w:br w:type="page"/>
      </w:r>
    </w:p>
    <w:p w14:paraId="0ACE64C8" w14:textId="77777777" w:rsidR="0005551E" w:rsidRPr="0005551E" w:rsidRDefault="0005551E" w:rsidP="0005551E">
      <w:pPr>
        <w:tabs>
          <w:tab w:val="center" w:pos="4320"/>
          <w:tab w:val="right" w:pos="9000"/>
        </w:tabs>
        <w:spacing w:after="0" w:line="240" w:lineRule="auto"/>
        <w:rPr>
          <w:rFonts w:asciiTheme="majorHAnsi" w:hAnsiTheme="majorHAnsi" w:cstheme="majorHAnsi"/>
          <w:szCs w:val="20"/>
          <w:lang w:eastAsia="zh-TW"/>
        </w:rPr>
      </w:pPr>
      <w:bookmarkStart w:id="198" w:name="AddContents"/>
      <w:bookmarkStart w:id="199" w:name="_Toc523361723"/>
      <w:bookmarkStart w:id="200" w:name="_Toc170969"/>
      <w:bookmarkStart w:id="201" w:name="_Toc171136"/>
      <w:bookmarkStart w:id="202" w:name="_Toc2179479"/>
      <w:bookmarkStart w:id="203" w:name="_Toc2179797"/>
      <w:bookmarkStart w:id="204" w:name="_Toc4417638"/>
      <w:bookmarkStart w:id="205" w:name="_Toc74666547"/>
      <w:bookmarkStart w:id="206" w:name="_Toc74671297"/>
      <w:bookmarkStart w:id="207" w:name="_Toc74671331"/>
      <w:bookmarkStart w:id="208" w:name="_Toc75358759"/>
      <w:bookmarkEnd w:id="198"/>
      <w:r w:rsidRPr="0005551E">
        <w:rPr>
          <w:rFonts w:asciiTheme="majorHAnsi" w:hAnsiTheme="majorHAnsi" w:cstheme="majorHAnsi"/>
          <w:szCs w:val="20"/>
          <w:lang w:eastAsia="zh-TW"/>
        </w:rPr>
        <w:tab/>
        <w:t>Contents</w:t>
      </w:r>
      <w:r w:rsidRPr="0005551E">
        <w:rPr>
          <w:rFonts w:asciiTheme="majorHAnsi" w:hAnsiTheme="majorHAnsi" w:cstheme="majorHAnsi"/>
          <w:szCs w:val="20"/>
          <w:lang w:eastAsia="zh-TW"/>
        </w:rPr>
        <w:tab/>
        <w:t>Page</w:t>
      </w:r>
    </w:p>
    <w:bookmarkStart w:id="209" w:name="toc1"/>
    <w:p w14:paraId="58A181E0" w14:textId="44E6BFE0" w:rsidR="005E02DC" w:rsidRDefault="0005551E">
      <w:pPr>
        <w:pStyle w:val="TOC1"/>
        <w:rPr>
          <w:ins w:id="210" w:author="King, Darryl" w:date="2021-09-01T11:28:00Z"/>
          <w:rFonts w:asciiTheme="minorHAnsi" w:eastAsiaTheme="minorEastAsia" w:hAnsiTheme="minorHAnsi" w:cstheme="minorBidi"/>
          <w:b w:val="0"/>
          <w:bCs w:val="0"/>
          <w:caps w:val="0"/>
          <w:color w:val="auto"/>
          <w:sz w:val="22"/>
          <w:lang w:eastAsia="en-US"/>
        </w:rPr>
      </w:pPr>
      <w:r w:rsidRPr="0005551E">
        <w:rPr>
          <w:rFonts w:asciiTheme="majorHAnsi" w:hAnsiTheme="majorHAnsi" w:cstheme="majorHAnsi"/>
          <w:color w:val="auto"/>
          <w:sz w:val="20"/>
          <w:szCs w:val="20"/>
        </w:rPr>
        <w:fldChar w:fldCharType="begin"/>
      </w:r>
      <w:r w:rsidRPr="0005551E">
        <w:rPr>
          <w:rFonts w:asciiTheme="majorHAnsi" w:hAnsiTheme="majorHAnsi" w:cstheme="majorHAnsi"/>
          <w:color w:val="auto"/>
          <w:sz w:val="20"/>
          <w:szCs w:val="20"/>
        </w:rPr>
        <w:instrText xml:space="preserve"> TOC \o "1-2" \t "Unnumbered Heading 1,1" </w:instrText>
      </w:r>
      <w:r w:rsidRPr="0005551E">
        <w:rPr>
          <w:rFonts w:asciiTheme="majorHAnsi" w:hAnsiTheme="majorHAnsi" w:cstheme="majorHAnsi"/>
          <w:color w:val="auto"/>
          <w:sz w:val="20"/>
          <w:szCs w:val="20"/>
        </w:rPr>
        <w:fldChar w:fldCharType="separate"/>
      </w:r>
      <w:ins w:id="211" w:author="King, Darryl" w:date="2021-09-01T11:28:00Z">
        <w:r w:rsidR="005E02DC">
          <w:t>Glossary</w:t>
        </w:r>
        <w:r w:rsidR="005E02DC">
          <w:tab/>
        </w:r>
        <w:r w:rsidR="005E02DC">
          <w:fldChar w:fldCharType="begin"/>
        </w:r>
        <w:r w:rsidR="005E02DC">
          <w:instrText xml:space="preserve"> PAGEREF _Toc81388133 \h </w:instrText>
        </w:r>
      </w:ins>
      <w:r w:rsidR="005E02DC">
        <w:fldChar w:fldCharType="separate"/>
      </w:r>
      <w:ins w:id="212" w:author="King, Darryl" w:date="2021-09-01T11:28:00Z">
        <w:r w:rsidR="005E02DC">
          <w:t>5</w:t>
        </w:r>
        <w:r w:rsidR="005E02DC">
          <w:fldChar w:fldCharType="end"/>
        </w:r>
      </w:ins>
    </w:p>
    <w:p w14:paraId="47004F08" w14:textId="1F7D551B" w:rsidR="005E02DC" w:rsidRDefault="005E02DC">
      <w:pPr>
        <w:pStyle w:val="TOC1"/>
        <w:rPr>
          <w:ins w:id="213" w:author="King, Darryl" w:date="2021-09-01T11:28:00Z"/>
          <w:rFonts w:asciiTheme="minorHAnsi" w:eastAsiaTheme="minorEastAsia" w:hAnsiTheme="minorHAnsi" w:cstheme="minorBidi"/>
          <w:b w:val="0"/>
          <w:bCs w:val="0"/>
          <w:caps w:val="0"/>
          <w:color w:val="auto"/>
          <w:sz w:val="22"/>
          <w:lang w:eastAsia="en-US"/>
        </w:rPr>
      </w:pPr>
      <w:ins w:id="214" w:author="King, Darryl" w:date="2021-09-01T11:28:00Z">
        <w:r>
          <w:t>Executive Summary</w:t>
        </w:r>
        <w:r>
          <w:tab/>
        </w:r>
        <w:r>
          <w:fldChar w:fldCharType="begin"/>
        </w:r>
        <w:r>
          <w:instrText xml:space="preserve"> PAGEREF _Toc81388134 \h </w:instrText>
        </w:r>
      </w:ins>
      <w:r>
        <w:fldChar w:fldCharType="separate"/>
      </w:r>
      <w:ins w:id="215" w:author="King, Darryl" w:date="2021-09-01T11:28:00Z">
        <w:r>
          <w:t>6</w:t>
        </w:r>
        <w:r>
          <w:fldChar w:fldCharType="end"/>
        </w:r>
      </w:ins>
    </w:p>
    <w:p w14:paraId="71E4CBE2" w14:textId="287347AE" w:rsidR="005E02DC" w:rsidRDefault="005E02DC">
      <w:pPr>
        <w:pStyle w:val="TOC1"/>
        <w:rPr>
          <w:ins w:id="216" w:author="King, Darryl" w:date="2021-09-01T11:28:00Z"/>
          <w:rFonts w:asciiTheme="minorHAnsi" w:eastAsiaTheme="minorEastAsia" w:hAnsiTheme="minorHAnsi" w:cstheme="minorBidi"/>
          <w:b w:val="0"/>
          <w:bCs w:val="0"/>
          <w:caps w:val="0"/>
          <w:color w:val="auto"/>
          <w:sz w:val="22"/>
          <w:lang w:eastAsia="en-US"/>
        </w:rPr>
      </w:pPr>
      <w:ins w:id="217" w:author="King, Darryl" w:date="2021-09-01T11:28:00Z">
        <w:r>
          <w:t>Context</w:t>
        </w:r>
        <w:r>
          <w:tab/>
        </w:r>
        <w:r>
          <w:fldChar w:fldCharType="begin"/>
        </w:r>
        <w:r>
          <w:instrText xml:space="preserve"> PAGEREF _Toc81388135 \h </w:instrText>
        </w:r>
      </w:ins>
      <w:r>
        <w:fldChar w:fldCharType="separate"/>
      </w:r>
      <w:ins w:id="218" w:author="King, Darryl" w:date="2021-09-01T11:28:00Z">
        <w:r>
          <w:t>7</w:t>
        </w:r>
        <w:r>
          <w:fldChar w:fldCharType="end"/>
        </w:r>
      </w:ins>
    </w:p>
    <w:p w14:paraId="716E7F1B" w14:textId="7102B172" w:rsidR="005E02DC" w:rsidRDefault="005E02DC">
      <w:pPr>
        <w:pStyle w:val="TOC1"/>
        <w:rPr>
          <w:ins w:id="219" w:author="King, Darryl" w:date="2021-09-01T11:28:00Z"/>
          <w:rFonts w:asciiTheme="minorHAnsi" w:eastAsiaTheme="minorEastAsia" w:hAnsiTheme="minorHAnsi" w:cstheme="minorBidi"/>
          <w:b w:val="0"/>
          <w:bCs w:val="0"/>
          <w:caps w:val="0"/>
          <w:color w:val="auto"/>
          <w:sz w:val="22"/>
          <w:lang w:eastAsia="en-US"/>
        </w:rPr>
      </w:pPr>
      <w:ins w:id="220" w:author="King, Darryl" w:date="2021-09-01T11:28:00Z">
        <w:r>
          <w:t>Conceptual Framework</w:t>
        </w:r>
        <w:r>
          <w:tab/>
        </w:r>
        <w:r>
          <w:fldChar w:fldCharType="begin"/>
        </w:r>
        <w:r>
          <w:instrText xml:space="preserve"> PAGEREF _Toc81388136 \h </w:instrText>
        </w:r>
      </w:ins>
      <w:r>
        <w:fldChar w:fldCharType="separate"/>
      </w:r>
      <w:ins w:id="221" w:author="King, Darryl" w:date="2021-09-01T11:28:00Z">
        <w:r>
          <w:t>8</w:t>
        </w:r>
        <w:r>
          <w:fldChar w:fldCharType="end"/>
        </w:r>
      </w:ins>
    </w:p>
    <w:p w14:paraId="370F1F21" w14:textId="659642BE" w:rsidR="005E02DC" w:rsidRDefault="005E02DC">
      <w:pPr>
        <w:pStyle w:val="TOC1"/>
        <w:rPr>
          <w:ins w:id="222" w:author="King, Darryl" w:date="2021-09-01T11:28:00Z"/>
          <w:rFonts w:asciiTheme="minorHAnsi" w:eastAsiaTheme="minorEastAsia" w:hAnsiTheme="minorHAnsi" w:cstheme="minorBidi"/>
          <w:b w:val="0"/>
          <w:bCs w:val="0"/>
          <w:caps w:val="0"/>
          <w:color w:val="auto"/>
          <w:sz w:val="22"/>
          <w:lang w:eastAsia="en-US"/>
        </w:rPr>
      </w:pPr>
      <w:ins w:id="223" w:author="King, Darryl" w:date="2021-09-01T11:28:00Z">
        <w:r>
          <w:t>Analytical Presentation – the Template</w:t>
        </w:r>
        <w:r>
          <w:tab/>
        </w:r>
        <w:r>
          <w:fldChar w:fldCharType="begin"/>
        </w:r>
        <w:r>
          <w:instrText xml:space="preserve"> PAGEREF _Toc81388137 \h </w:instrText>
        </w:r>
      </w:ins>
      <w:r>
        <w:fldChar w:fldCharType="separate"/>
      </w:r>
      <w:ins w:id="224" w:author="King, Darryl" w:date="2021-09-01T11:28:00Z">
        <w:r>
          <w:t>12</w:t>
        </w:r>
        <w:r>
          <w:fldChar w:fldCharType="end"/>
        </w:r>
      </w:ins>
    </w:p>
    <w:p w14:paraId="5A29F341" w14:textId="414F3B81" w:rsidR="005E02DC" w:rsidRDefault="005E02DC">
      <w:pPr>
        <w:pStyle w:val="TOC1"/>
        <w:rPr>
          <w:ins w:id="225" w:author="King, Darryl" w:date="2021-09-01T11:28:00Z"/>
          <w:rFonts w:asciiTheme="minorHAnsi" w:eastAsiaTheme="minorEastAsia" w:hAnsiTheme="minorHAnsi" w:cstheme="minorBidi"/>
          <w:b w:val="0"/>
          <w:bCs w:val="0"/>
          <w:caps w:val="0"/>
          <w:color w:val="auto"/>
          <w:sz w:val="22"/>
          <w:lang w:eastAsia="en-US"/>
        </w:rPr>
      </w:pPr>
      <w:ins w:id="226" w:author="King, Darryl" w:date="2021-09-01T11:28:00Z">
        <w:r>
          <w:t>Forecasting the Autonomous Factors</w:t>
        </w:r>
        <w:r>
          <w:tab/>
        </w:r>
        <w:r>
          <w:fldChar w:fldCharType="begin"/>
        </w:r>
        <w:r>
          <w:instrText xml:space="preserve"> PAGEREF _Toc81388138 \h </w:instrText>
        </w:r>
      </w:ins>
      <w:r>
        <w:fldChar w:fldCharType="separate"/>
      </w:r>
      <w:ins w:id="227" w:author="King, Darryl" w:date="2021-09-01T11:28:00Z">
        <w:r>
          <w:t>14</w:t>
        </w:r>
        <w:r>
          <w:fldChar w:fldCharType="end"/>
        </w:r>
      </w:ins>
    </w:p>
    <w:p w14:paraId="1665DC48" w14:textId="74F0E29F" w:rsidR="005E02DC" w:rsidRDefault="005E02DC">
      <w:pPr>
        <w:pStyle w:val="TOC2"/>
        <w:rPr>
          <w:ins w:id="228" w:author="King, Darryl" w:date="2021-09-01T11:28:00Z"/>
          <w:rFonts w:asciiTheme="minorHAnsi" w:eastAsiaTheme="minorEastAsia" w:hAnsiTheme="minorHAnsi" w:cstheme="minorBidi"/>
          <w:bCs w:val="0"/>
          <w:color w:val="auto"/>
          <w:sz w:val="22"/>
          <w:lang w:eastAsia="en-US"/>
        </w:rPr>
      </w:pPr>
      <w:ins w:id="229" w:author="King, Darryl" w:date="2021-09-01T11:28:00Z">
        <w:r>
          <w:t>Currency in Circulation</w:t>
        </w:r>
        <w:r>
          <w:tab/>
        </w:r>
        <w:r>
          <w:fldChar w:fldCharType="begin"/>
        </w:r>
        <w:r>
          <w:instrText xml:space="preserve"> PAGEREF _Toc81388139 \h </w:instrText>
        </w:r>
      </w:ins>
      <w:r>
        <w:fldChar w:fldCharType="separate"/>
      </w:r>
      <w:ins w:id="230" w:author="King, Darryl" w:date="2021-09-01T11:28:00Z">
        <w:r>
          <w:t>14</w:t>
        </w:r>
        <w:r>
          <w:fldChar w:fldCharType="end"/>
        </w:r>
      </w:ins>
    </w:p>
    <w:p w14:paraId="5CC07D90" w14:textId="49499EBB" w:rsidR="005E02DC" w:rsidRDefault="005E02DC">
      <w:pPr>
        <w:pStyle w:val="TOC2"/>
        <w:rPr>
          <w:ins w:id="231" w:author="King, Darryl" w:date="2021-09-01T11:28:00Z"/>
          <w:rFonts w:asciiTheme="minorHAnsi" w:eastAsiaTheme="minorEastAsia" w:hAnsiTheme="minorHAnsi" w:cstheme="minorBidi"/>
          <w:bCs w:val="0"/>
          <w:color w:val="auto"/>
          <w:sz w:val="22"/>
          <w:lang w:eastAsia="en-US"/>
        </w:rPr>
      </w:pPr>
      <w:ins w:id="232" w:author="King, Darryl" w:date="2021-09-01T11:28:00Z">
        <w:r>
          <w:t>Net Government position</w:t>
        </w:r>
        <w:r>
          <w:tab/>
        </w:r>
        <w:r>
          <w:fldChar w:fldCharType="begin"/>
        </w:r>
        <w:r>
          <w:instrText xml:space="preserve"> PAGEREF _Toc81388140 \h </w:instrText>
        </w:r>
      </w:ins>
      <w:r>
        <w:fldChar w:fldCharType="separate"/>
      </w:r>
      <w:ins w:id="233" w:author="King, Darryl" w:date="2021-09-01T11:28:00Z">
        <w:r>
          <w:t>18</w:t>
        </w:r>
        <w:r>
          <w:fldChar w:fldCharType="end"/>
        </w:r>
      </w:ins>
    </w:p>
    <w:p w14:paraId="5F9DDB1F" w14:textId="2EE4FEA0" w:rsidR="005E02DC" w:rsidRDefault="005E02DC">
      <w:pPr>
        <w:pStyle w:val="TOC2"/>
        <w:rPr>
          <w:ins w:id="234" w:author="King, Darryl" w:date="2021-09-01T11:28:00Z"/>
          <w:rFonts w:asciiTheme="minorHAnsi" w:eastAsiaTheme="minorEastAsia" w:hAnsiTheme="minorHAnsi" w:cstheme="minorBidi"/>
          <w:bCs w:val="0"/>
          <w:color w:val="auto"/>
          <w:sz w:val="22"/>
          <w:lang w:eastAsia="en-US"/>
        </w:rPr>
      </w:pPr>
      <w:ins w:id="235" w:author="King, Darryl" w:date="2021-09-01T11:28:00Z">
        <w:r>
          <w:t>Net Foreign assets</w:t>
        </w:r>
        <w:r>
          <w:tab/>
        </w:r>
        <w:r>
          <w:fldChar w:fldCharType="begin"/>
        </w:r>
        <w:r>
          <w:instrText xml:space="preserve"> PAGEREF _Toc81388141 \h </w:instrText>
        </w:r>
      </w:ins>
      <w:r>
        <w:fldChar w:fldCharType="separate"/>
      </w:r>
      <w:ins w:id="236" w:author="King, Darryl" w:date="2021-09-01T11:28:00Z">
        <w:r>
          <w:t>21</w:t>
        </w:r>
        <w:r>
          <w:fldChar w:fldCharType="end"/>
        </w:r>
      </w:ins>
    </w:p>
    <w:p w14:paraId="45EC1DFC" w14:textId="5DF4062A" w:rsidR="005E02DC" w:rsidRDefault="005E02DC">
      <w:pPr>
        <w:pStyle w:val="TOC2"/>
        <w:rPr>
          <w:ins w:id="237" w:author="King, Darryl" w:date="2021-09-01T11:28:00Z"/>
          <w:rFonts w:asciiTheme="minorHAnsi" w:eastAsiaTheme="minorEastAsia" w:hAnsiTheme="minorHAnsi" w:cstheme="minorBidi"/>
          <w:bCs w:val="0"/>
          <w:color w:val="auto"/>
          <w:sz w:val="22"/>
          <w:lang w:eastAsia="en-US"/>
        </w:rPr>
      </w:pPr>
      <w:ins w:id="238" w:author="King, Darryl" w:date="2021-09-01T11:28:00Z">
        <w:r>
          <w:t>Other Entities</w:t>
        </w:r>
        <w:r>
          <w:tab/>
        </w:r>
        <w:r>
          <w:fldChar w:fldCharType="begin"/>
        </w:r>
        <w:r>
          <w:instrText xml:space="preserve"> PAGEREF _Toc81388142 \h </w:instrText>
        </w:r>
      </w:ins>
      <w:r>
        <w:fldChar w:fldCharType="separate"/>
      </w:r>
      <w:ins w:id="239" w:author="King, Darryl" w:date="2021-09-01T11:28:00Z">
        <w:r>
          <w:t>21</w:t>
        </w:r>
        <w:r>
          <w:fldChar w:fldCharType="end"/>
        </w:r>
      </w:ins>
    </w:p>
    <w:p w14:paraId="0E4731B4" w14:textId="10299469" w:rsidR="005E02DC" w:rsidRDefault="005E02DC">
      <w:pPr>
        <w:pStyle w:val="TOC2"/>
        <w:rPr>
          <w:ins w:id="240" w:author="King, Darryl" w:date="2021-09-01T11:28:00Z"/>
          <w:rFonts w:asciiTheme="minorHAnsi" w:eastAsiaTheme="minorEastAsia" w:hAnsiTheme="minorHAnsi" w:cstheme="minorBidi"/>
          <w:bCs w:val="0"/>
          <w:color w:val="auto"/>
          <w:sz w:val="22"/>
          <w:lang w:eastAsia="en-US"/>
        </w:rPr>
      </w:pPr>
      <w:ins w:id="241" w:author="King, Darryl" w:date="2021-09-01T11:28:00Z">
        <w:r>
          <w:t>Other Items Net</w:t>
        </w:r>
        <w:r>
          <w:tab/>
        </w:r>
        <w:r>
          <w:fldChar w:fldCharType="begin"/>
        </w:r>
        <w:r>
          <w:instrText xml:space="preserve"> PAGEREF _Toc81388143 \h </w:instrText>
        </w:r>
      </w:ins>
      <w:r>
        <w:fldChar w:fldCharType="separate"/>
      </w:r>
      <w:ins w:id="242" w:author="King, Darryl" w:date="2021-09-01T11:28:00Z">
        <w:r>
          <w:t>23</w:t>
        </w:r>
        <w:r>
          <w:fldChar w:fldCharType="end"/>
        </w:r>
      </w:ins>
    </w:p>
    <w:p w14:paraId="5C4A821B" w14:textId="505C2513" w:rsidR="005E02DC" w:rsidRDefault="005E02DC">
      <w:pPr>
        <w:pStyle w:val="TOC1"/>
        <w:rPr>
          <w:ins w:id="243" w:author="King, Darryl" w:date="2021-09-01T11:28:00Z"/>
          <w:rFonts w:asciiTheme="minorHAnsi" w:eastAsiaTheme="minorEastAsia" w:hAnsiTheme="minorHAnsi" w:cstheme="minorBidi"/>
          <w:b w:val="0"/>
          <w:bCs w:val="0"/>
          <w:caps w:val="0"/>
          <w:color w:val="auto"/>
          <w:sz w:val="22"/>
          <w:lang w:eastAsia="en-US"/>
        </w:rPr>
      </w:pPr>
      <w:ins w:id="244" w:author="King, Darryl" w:date="2021-09-01T11:28:00Z">
        <w:r>
          <w:t>Forecasting Reserves Demand</w:t>
        </w:r>
        <w:r>
          <w:tab/>
        </w:r>
        <w:r>
          <w:fldChar w:fldCharType="begin"/>
        </w:r>
        <w:r>
          <w:instrText xml:space="preserve"> PAGEREF _Toc81388144 \h </w:instrText>
        </w:r>
      </w:ins>
      <w:r>
        <w:fldChar w:fldCharType="separate"/>
      </w:r>
      <w:ins w:id="245" w:author="King, Darryl" w:date="2021-09-01T11:28:00Z">
        <w:r>
          <w:t>24</w:t>
        </w:r>
        <w:r>
          <w:fldChar w:fldCharType="end"/>
        </w:r>
      </w:ins>
    </w:p>
    <w:p w14:paraId="316E3D18" w14:textId="2D9828F7" w:rsidR="005E02DC" w:rsidRDefault="005E02DC">
      <w:pPr>
        <w:pStyle w:val="TOC2"/>
        <w:rPr>
          <w:ins w:id="246" w:author="King, Darryl" w:date="2021-09-01T11:28:00Z"/>
          <w:rFonts w:asciiTheme="minorHAnsi" w:eastAsiaTheme="minorEastAsia" w:hAnsiTheme="minorHAnsi" w:cstheme="minorBidi"/>
          <w:bCs w:val="0"/>
          <w:color w:val="auto"/>
          <w:sz w:val="22"/>
          <w:lang w:eastAsia="en-US"/>
        </w:rPr>
      </w:pPr>
      <w:ins w:id="247" w:author="King, Darryl" w:date="2021-09-01T11:28:00Z">
        <w:r>
          <w:t>Demand for Excess Reserves</w:t>
        </w:r>
        <w:r>
          <w:tab/>
        </w:r>
        <w:r>
          <w:fldChar w:fldCharType="begin"/>
        </w:r>
        <w:r>
          <w:instrText xml:space="preserve"> PAGEREF _Toc81388145 \h </w:instrText>
        </w:r>
      </w:ins>
      <w:r>
        <w:fldChar w:fldCharType="separate"/>
      </w:r>
      <w:ins w:id="248" w:author="King, Darryl" w:date="2021-09-01T11:28:00Z">
        <w:r>
          <w:t>24</w:t>
        </w:r>
        <w:r>
          <w:fldChar w:fldCharType="end"/>
        </w:r>
      </w:ins>
    </w:p>
    <w:p w14:paraId="6D2AA226" w14:textId="058C2A0B" w:rsidR="005E02DC" w:rsidRDefault="005E02DC">
      <w:pPr>
        <w:pStyle w:val="TOC1"/>
        <w:rPr>
          <w:ins w:id="249" w:author="King, Darryl" w:date="2021-09-01T11:28:00Z"/>
          <w:rFonts w:asciiTheme="minorHAnsi" w:eastAsiaTheme="minorEastAsia" w:hAnsiTheme="minorHAnsi" w:cstheme="minorBidi"/>
          <w:b w:val="0"/>
          <w:bCs w:val="0"/>
          <w:caps w:val="0"/>
          <w:color w:val="auto"/>
          <w:sz w:val="22"/>
          <w:lang w:eastAsia="en-US"/>
        </w:rPr>
      </w:pPr>
      <w:ins w:id="250" w:author="King, Darryl" w:date="2021-09-01T11:28:00Z">
        <w:r w:rsidRPr="0020598D">
          <w:rPr>
            <w:rFonts w:cstheme="majorHAnsi"/>
          </w:rPr>
          <w:t>Source: Authors</w:t>
        </w:r>
        <w:r>
          <w:tab/>
        </w:r>
        <w:r>
          <w:fldChar w:fldCharType="begin"/>
        </w:r>
        <w:r>
          <w:instrText xml:space="preserve"> PAGEREF _Toc81388146 \h </w:instrText>
        </w:r>
      </w:ins>
      <w:r>
        <w:fldChar w:fldCharType="separate"/>
      </w:r>
      <w:ins w:id="251" w:author="King, Darryl" w:date="2021-09-01T11:28:00Z">
        <w:r>
          <w:t>26</w:t>
        </w:r>
        <w:r>
          <w:fldChar w:fldCharType="end"/>
        </w:r>
      </w:ins>
    </w:p>
    <w:p w14:paraId="179B833E" w14:textId="2A16CA19" w:rsidR="005E02DC" w:rsidRDefault="005E02DC">
      <w:pPr>
        <w:pStyle w:val="TOC1"/>
        <w:rPr>
          <w:ins w:id="252" w:author="King, Darryl" w:date="2021-09-01T11:28:00Z"/>
          <w:rFonts w:asciiTheme="minorHAnsi" w:eastAsiaTheme="minorEastAsia" w:hAnsiTheme="minorHAnsi" w:cstheme="minorBidi"/>
          <w:b w:val="0"/>
          <w:bCs w:val="0"/>
          <w:caps w:val="0"/>
          <w:color w:val="auto"/>
          <w:sz w:val="22"/>
          <w:lang w:eastAsia="en-US"/>
        </w:rPr>
      </w:pPr>
      <w:ins w:id="253" w:author="King, Darryl" w:date="2021-09-01T11:28:00Z">
        <w:r>
          <w:t>Transparency and Forecast Quality</w:t>
        </w:r>
        <w:r>
          <w:tab/>
        </w:r>
        <w:r>
          <w:fldChar w:fldCharType="begin"/>
        </w:r>
        <w:r>
          <w:instrText xml:space="preserve"> PAGEREF _Toc81388147 \h </w:instrText>
        </w:r>
      </w:ins>
      <w:r>
        <w:fldChar w:fldCharType="separate"/>
      </w:r>
      <w:ins w:id="254" w:author="King, Darryl" w:date="2021-09-01T11:28:00Z">
        <w:r>
          <w:t>26</w:t>
        </w:r>
        <w:r>
          <w:fldChar w:fldCharType="end"/>
        </w:r>
      </w:ins>
    </w:p>
    <w:p w14:paraId="4406A9AE" w14:textId="23833D17" w:rsidR="005E02DC" w:rsidRDefault="005E02DC">
      <w:pPr>
        <w:pStyle w:val="TOC1"/>
        <w:rPr>
          <w:ins w:id="255" w:author="King, Darryl" w:date="2021-09-01T11:28:00Z"/>
          <w:rFonts w:asciiTheme="minorHAnsi" w:eastAsiaTheme="minorEastAsia" w:hAnsiTheme="minorHAnsi" w:cstheme="minorBidi"/>
          <w:b w:val="0"/>
          <w:bCs w:val="0"/>
          <w:caps w:val="0"/>
          <w:color w:val="auto"/>
          <w:sz w:val="22"/>
          <w:lang w:eastAsia="en-US"/>
        </w:rPr>
      </w:pPr>
      <w:ins w:id="256" w:author="King, Darryl" w:date="2021-09-01T11:28:00Z">
        <w:r>
          <w:t>Organization</w:t>
        </w:r>
        <w:r>
          <w:tab/>
        </w:r>
        <w:r>
          <w:fldChar w:fldCharType="begin"/>
        </w:r>
        <w:r>
          <w:instrText xml:space="preserve"> PAGEREF _Toc81388148 \h </w:instrText>
        </w:r>
      </w:ins>
      <w:r>
        <w:fldChar w:fldCharType="separate"/>
      </w:r>
      <w:ins w:id="257" w:author="King, Darryl" w:date="2021-09-01T11:28:00Z">
        <w:r>
          <w:t>28</w:t>
        </w:r>
        <w:r>
          <w:fldChar w:fldCharType="end"/>
        </w:r>
      </w:ins>
    </w:p>
    <w:p w14:paraId="4EA84EFA" w14:textId="1DAD5AD4" w:rsidR="005E02DC" w:rsidRDefault="005E02DC">
      <w:pPr>
        <w:pStyle w:val="TOC1"/>
        <w:rPr>
          <w:ins w:id="258" w:author="King, Darryl" w:date="2021-09-01T11:28:00Z"/>
          <w:rFonts w:asciiTheme="minorHAnsi" w:eastAsiaTheme="minorEastAsia" w:hAnsiTheme="minorHAnsi" w:cstheme="minorBidi"/>
          <w:b w:val="0"/>
          <w:bCs w:val="0"/>
          <w:caps w:val="0"/>
          <w:color w:val="auto"/>
          <w:sz w:val="22"/>
          <w:lang w:eastAsia="en-US"/>
        </w:rPr>
      </w:pPr>
      <w:ins w:id="259" w:author="King, Darryl" w:date="2021-09-01T11:28:00Z">
        <w:r>
          <w:t>Technical Assistance Approach</w:t>
        </w:r>
        <w:r>
          <w:tab/>
        </w:r>
        <w:r>
          <w:fldChar w:fldCharType="begin"/>
        </w:r>
        <w:r>
          <w:instrText xml:space="preserve"> PAGEREF _Toc81388149 \h </w:instrText>
        </w:r>
      </w:ins>
      <w:r>
        <w:fldChar w:fldCharType="separate"/>
      </w:r>
      <w:ins w:id="260" w:author="King, Darryl" w:date="2021-09-01T11:28:00Z">
        <w:r>
          <w:t>29</w:t>
        </w:r>
        <w:r>
          <w:fldChar w:fldCharType="end"/>
        </w:r>
      </w:ins>
    </w:p>
    <w:p w14:paraId="29EAB3B3" w14:textId="0570083B" w:rsidR="005E02DC" w:rsidRDefault="005E02DC">
      <w:pPr>
        <w:pStyle w:val="TOC1"/>
        <w:rPr>
          <w:ins w:id="261" w:author="King, Darryl" w:date="2021-09-01T11:28:00Z"/>
          <w:rFonts w:asciiTheme="minorHAnsi" w:eastAsiaTheme="minorEastAsia" w:hAnsiTheme="minorHAnsi" w:cstheme="minorBidi"/>
          <w:b w:val="0"/>
          <w:bCs w:val="0"/>
          <w:caps w:val="0"/>
          <w:color w:val="auto"/>
          <w:sz w:val="22"/>
          <w:lang w:eastAsia="en-US"/>
        </w:rPr>
      </w:pPr>
      <w:ins w:id="262" w:author="King, Darryl" w:date="2021-09-01T11:28:00Z">
        <w:r w:rsidRPr="0020598D">
          <w:rPr>
            <w:lang w:val="es-419"/>
          </w:rPr>
          <w:t>References</w:t>
        </w:r>
        <w:r>
          <w:tab/>
        </w:r>
        <w:r>
          <w:fldChar w:fldCharType="begin"/>
        </w:r>
        <w:r>
          <w:instrText xml:space="preserve"> PAGEREF _Toc81388150 \h </w:instrText>
        </w:r>
      </w:ins>
      <w:r>
        <w:fldChar w:fldCharType="separate"/>
      </w:r>
      <w:ins w:id="263" w:author="King, Darryl" w:date="2021-09-01T11:28:00Z">
        <w:r>
          <w:t>1</w:t>
        </w:r>
        <w:r>
          <w:fldChar w:fldCharType="end"/>
        </w:r>
      </w:ins>
    </w:p>
    <w:p w14:paraId="5C661357" w14:textId="0287442C" w:rsidR="0005551E" w:rsidRPr="0005551E" w:rsidDel="00A67023" w:rsidRDefault="0005551E" w:rsidP="0005551E">
      <w:pPr>
        <w:pStyle w:val="TOC1"/>
        <w:rPr>
          <w:del w:id="264" w:author="King, Darryl" w:date="2021-08-12T11:01:00Z"/>
          <w:rFonts w:asciiTheme="majorHAnsi" w:eastAsiaTheme="minorEastAsia" w:hAnsiTheme="majorHAnsi" w:cstheme="majorHAnsi"/>
          <w:b w:val="0"/>
          <w:bCs w:val="0"/>
          <w:caps w:val="0"/>
          <w:color w:val="auto"/>
          <w:sz w:val="20"/>
          <w:szCs w:val="20"/>
          <w:lang w:eastAsia="en-US"/>
        </w:rPr>
      </w:pPr>
      <w:del w:id="265" w:author="King, Darryl" w:date="2021-08-12T11:01:00Z">
        <w:r w:rsidRPr="0005551E" w:rsidDel="00A67023">
          <w:rPr>
            <w:rFonts w:asciiTheme="majorHAnsi" w:hAnsiTheme="majorHAnsi" w:cstheme="majorHAnsi"/>
            <w:color w:val="auto"/>
            <w:sz w:val="20"/>
            <w:szCs w:val="20"/>
          </w:rPr>
          <w:delText>Glossary</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_Toc75359394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66" w:author="King, Darryl" w:date="2021-09-01T11:28:00Z">
        <w:r w:rsidR="005E02DC">
          <w:rPr>
            <w:rFonts w:asciiTheme="majorHAnsi" w:hAnsiTheme="majorHAnsi" w:cstheme="majorHAnsi"/>
            <w:b w:val="0"/>
            <w:bCs w:val="0"/>
            <w:szCs w:val="20"/>
          </w:rPr>
          <w:t>Error! Bookmark not defined.</w:t>
        </w:r>
      </w:ins>
      <w:del w:id="267" w:author="King, Darryl" w:date="2021-08-12T11:01:00Z">
        <w:r w:rsidR="00D64241" w:rsidDel="00A67023">
          <w:rPr>
            <w:rFonts w:asciiTheme="majorHAnsi" w:hAnsiTheme="majorHAnsi" w:cstheme="majorHAnsi"/>
            <w:color w:val="auto"/>
            <w:sz w:val="20"/>
            <w:szCs w:val="20"/>
          </w:rPr>
          <w:delText>4</w:delText>
        </w:r>
        <w:r w:rsidRPr="0005551E" w:rsidDel="00A67023">
          <w:rPr>
            <w:rFonts w:asciiTheme="majorHAnsi" w:hAnsiTheme="majorHAnsi" w:cstheme="majorHAnsi"/>
            <w:szCs w:val="20"/>
          </w:rPr>
          <w:fldChar w:fldCharType="end"/>
        </w:r>
      </w:del>
    </w:p>
    <w:p w14:paraId="5300E472" w14:textId="74E339A4" w:rsidR="0005551E" w:rsidRPr="0005551E" w:rsidDel="00A67023" w:rsidRDefault="0005551E" w:rsidP="0005551E">
      <w:pPr>
        <w:pStyle w:val="TOC1"/>
        <w:rPr>
          <w:del w:id="268" w:author="King, Darryl" w:date="2021-08-12T11:01:00Z"/>
          <w:rFonts w:asciiTheme="majorHAnsi" w:eastAsiaTheme="minorEastAsia" w:hAnsiTheme="majorHAnsi" w:cstheme="majorHAnsi"/>
          <w:b w:val="0"/>
          <w:bCs w:val="0"/>
          <w:caps w:val="0"/>
          <w:color w:val="auto"/>
          <w:sz w:val="20"/>
          <w:szCs w:val="20"/>
          <w:lang w:eastAsia="en-US"/>
        </w:rPr>
      </w:pPr>
      <w:del w:id="269" w:author="King, Darryl" w:date="2021-08-12T11:01:00Z">
        <w:r w:rsidRPr="0005551E" w:rsidDel="00A67023">
          <w:rPr>
            <w:rFonts w:asciiTheme="majorHAnsi" w:hAnsiTheme="majorHAnsi" w:cstheme="majorHAnsi"/>
            <w:color w:val="auto"/>
            <w:sz w:val="20"/>
            <w:szCs w:val="20"/>
          </w:rPr>
          <w:delText>Executive Summary</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_Toc75359395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70" w:author="King, Darryl" w:date="2021-09-01T11:28:00Z">
        <w:r w:rsidR="005E02DC">
          <w:rPr>
            <w:rFonts w:asciiTheme="majorHAnsi" w:hAnsiTheme="majorHAnsi" w:cstheme="majorHAnsi"/>
            <w:b w:val="0"/>
            <w:bCs w:val="0"/>
            <w:szCs w:val="20"/>
          </w:rPr>
          <w:t>Error! Bookmark not defined.</w:t>
        </w:r>
      </w:ins>
      <w:del w:id="271" w:author="King, Darryl" w:date="2021-08-12T11:01:00Z">
        <w:r w:rsidR="00D64241" w:rsidDel="00A67023">
          <w:rPr>
            <w:rFonts w:asciiTheme="majorHAnsi" w:hAnsiTheme="majorHAnsi" w:cstheme="majorHAnsi"/>
            <w:color w:val="auto"/>
            <w:sz w:val="20"/>
            <w:szCs w:val="20"/>
          </w:rPr>
          <w:delText>5</w:delText>
        </w:r>
        <w:r w:rsidRPr="0005551E" w:rsidDel="00A67023">
          <w:rPr>
            <w:rFonts w:asciiTheme="majorHAnsi" w:hAnsiTheme="majorHAnsi" w:cstheme="majorHAnsi"/>
            <w:szCs w:val="20"/>
          </w:rPr>
          <w:fldChar w:fldCharType="end"/>
        </w:r>
      </w:del>
    </w:p>
    <w:p w14:paraId="6448BC35" w14:textId="3F541495" w:rsidR="0005551E" w:rsidRPr="0005551E" w:rsidDel="00A67023" w:rsidRDefault="0005551E" w:rsidP="0005551E">
      <w:pPr>
        <w:pStyle w:val="TOC1"/>
        <w:rPr>
          <w:del w:id="272" w:author="King, Darryl" w:date="2021-08-12T11:01:00Z"/>
          <w:rFonts w:asciiTheme="majorHAnsi" w:eastAsiaTheme="minorEastAsia" w:hAnsiTheme="majorHAnsi" w:cstheme="majorHAnsi"/>
          <w:b w:val="0"/>
          <w:bCs w:val="0"/>
          <w:caps w:val="0"/>
          <w:color w:val="auto"/>
          <w:sz w:val="20"/>
          <w:szCs w:val="20"/>
          <w:lang w:eastAsia="en-US"/>
        </w:rPr>
      </w:pPr>
      <w:del w:id="273" w:author="King, Darryl" w:date="2021-08-12T11:01:00Z">
        <w:r w:rsidRPr="0005551E" w:rsidDel="00A67023">
          <w:rPr>
            <w:rFonts w:asciiTheme="majorHAnsi" w:hAnsiTheme="majorHAnsi" w:cstheme="majorHAnsi"/>
            <w:color w:val="auto"/>
            <w:sz w:val="20"/>
            <w:szCs w:val="20"/>
          </w:rPr>
          <w:delText>Conceptual Framework for Short-Term Liquidity Forecasting</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_Toc75359396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74" w:author="King, Darryl" w:date="2021-09-01T11:28:00Z">
        <w:r w:rsidR="005E02DC">
          <w:rPr>
            <w:rFonts w:asciiTheme="majorHAnsi" w:hAnsiTheme="majorHAnsi" w:cstheme="majorHAnsi"/>
            <w:b w:val="0"/>
            <w:bCs w:val="0"/>
            <w:szCs w:val="20"/>
          </w:rPr>
          <w:t>Error! Bookmark not defined.</w:t>
        </w:r>
      </w:ins>
      <w:del w:id="275" w:author="King, Darryl" w:date="2021-08-12T11:01:00Z">
        <w:r w:rsidR="00D64241" w:rsidDel="00A67023">
          <w:rPr>
            <w:rFonts w:asciiTheme="majorHAnsi" w:hAnsiTheme="majorHAnsi" w:cstheme="majorHAnsi"/>
            <w:color w:val="auto"/>
            <w:sz w:val="20"/>
            <w:szCs w:val="20"/>
          </w:rPr>
          <w:delText>6</w:delText>
        </w:r>
        <w:r w:rsidRPr="0005551E" w:rsidDel="00A67023">
          <w:rPr>
            <w:rFonts w:asciiTheme="majorHAnsi" w:hAnsiTheme="majorHAnsi" w:cstheme="majorHAnsi"/>
            <w:szCs w:val="20"/>
          </w:rPr>
          <w:fldChar w:fldCharType="end"/>
        </w:r>
      </w:del>
    </w:p>
    <w:p w14:paraId="55693271" w14:textId="5909199F" w:rsidR="0005551E" w:rsidRPr="0005551E" w:rsidDel="00A67023" w:rsidRDefault="0005551E" w:rsidP="0005551E">
      <w:pPr>
        <w:pStyle w:val="TOC1"/>
        <w:rPr>
          <w:del w:id="276" w:author="King, Darryl" w:date="2021-08-12T11:01:00Z"/>
          <w:rFonts w:asciiTheme="majorHAnsi" w:eastAsiaTheme="minorEastAsia" w:hAnsiTheme="majorHAnsi" w:cstheme="majorHAnsi"/>
          <w:b w:val="0"/>
          <w:bCs w:val="0"/>
          <w:caps w:val="0"/>
          <w:color w:val="auto"/>
          <w:sz w:val="20"/>
          <w:szCs w:val="20"/>
          <w:lang w:eastAsia="en-US"/>
        </w:rPr>
      </w:pPr>
      <w:del w:id="277" w:author="King, Darryl" w:date="2021-08-12T11:01:00Z">
        <w:r w:rsidRPr="0005551E" w:rsidDel="00A67023">
          <w:rPr>
            <w:rFonts w:asciiTheme="majorHAnsi" w:hAnsiTheme="majorHAnsi" w:cstheme="majorHAnsi"/>
            <w:color w:val="auto"/>
            <w:sz w:val="20"/>
            <w:szCs w:val="20"/>
          </w:rPr>
          <w:delText>Forecasting the Demand for Currency</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_Toc75359397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78" w:author="King, Darryl" w:date="2021-09-01T11:28:00Z">
        <w:r w:rsidR="005E02DC">
          <w:rPr>
            <w:rFonts w:asciiTheme="majorHAnsi" w:hAnsiTheme="majorHAnsi" w:cstheme="majorHAnsi"/>
            <w:b w:val="0"/>
            <w:bCs w:val="0"/>
            <w:szCs w:val="20"/>
          </w:rPr>
          <w:t>Error! Bookmark not defined.</w:t>
        </w:r>
      </w:ins>
      <w:del w:id="279" w:author="King, Darryl" w:date="2021-08-10T10:13:00Z">
        <w:r w:rsidR="005D1C25" w:rsidDel="009305DB">
          <w:rPr>
            <w:rFonts w:asciiTheme="majorHAnsi" w:hAnsiTheme="majorHAnsi" w:cstheme="majorHAnsi"/>
            <w:color w:val="auto"/>
            <w:sz w:val="20"/>
            <w:szCs w:val="20"/>
          </w:rPr>
          <w:delText>8</w:delText>
        </w:r>
      </w:del>
      <w:del w:id="280" w:author="King, Darryl" w:date="2021-08-12T11:01:00Z">
        <w:r w:rsidRPr="0005551E" w:rsidDel="00A67023">
          <w:rPr>
            <w:rFonts w:asciiTheme="majorHAnsi" w:hAnsiTheme="majorHAnsi" w:cstheme="majorHAnsi"/>
            <w:szCs w:val="20"/>
          </w:rPr>
          <w:fldChar w:fldCharType="end"/>
        </w:r>
      </w:del>
    </w:p>
    <w:p w14:paraId="3FC0F630" w14:textId="6A5591E6" w:rsidR="0005551E" w:rsidRPr="0005551E" w:rsidDel="00A67023" w:rsidRDefault="0005551E" w:rsidP="0005551E">
      <w:pPr>
        <w:pStyle w:val="TOC1"/>
        <w:rPr>
          <w:del w:id="281" w:author="King, Darryl" w:date="2021-08-12T11:01:00Z"/>
          <w:rFonts w:asciiTheme="majorHAnsi" w:eastAsiaTheme="minorEastAsia" w:hAnsiTheme="majorHAnsi" w:cstheme="majorHAnsi"/>
          <w:b w:val="0"/>
          <w:bCs w:val="0"/>
          <w:caps w:val="0"/>
          <w:color w:val="auto"/>
          <w:sz w:val="20"/>
          <w:szCs w:val="20"/>
          <w:lang w:eastAsia="en-US"/>
        </w:rPr>
      </w:pPr>
      <w:del w:id="282" w:author="King, Darryl" w:date="2021-08-12T11:01:00Z">
        <w:r w:rsidRPr="0005551E" w:rsidDel="00A67023">
          <w:rPr>
            <w:rFonts w:asciiTheme="majorHAnsi" w:hAnsiTheme="majorHAnsi" w:cstheme="majorHAnsi"/>
            <w:color w:val="auto"/>
            <w:sz w:val="20"/>
            <w:szCs w:val="20"/>
          </w:rPr>
          <w:delText>Forecasting the Government Transactions</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_Toc75359398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83" w:author="King, Darryl" w:date="2021-09-01T11:28:00Z">
        <w:r w:rsidR="005E02DC">
          <w:rPr>
            <w:rFonts w:asciiTheme="majorHAnsi" w:hAnsiTheme="majorHAnsi" w:cstheme="majorHAnsi"/>
            <w:b w:val="0"/>
            <w:bCs w:val="0"/>
            <w:szCs w:val="20"/>
          </w:rPr>
          <w:t>Error! Bookmark not defined.</w:t>
        </w:r>
      </w:ins>
      <w:del w:id="284" w:author="King, Darryl" w:date="2021-08-10T10:13:00Z">
        <w:r w:rsidR="005D1C25" w:rsidDel="009305DB">
          <w:rPr>
            <w:rFonts w:asciiTheme="majorHAnsi" w:hAnsiTheme="majorHAnsi" w:cstheme="majorHAnsi"/>
            <w:color w:val="auto"/>
            <w:sz w:val="20"/>
            <w:szCs w:val="20"/>
          </w:rPr>
          <w:delText>11</w:delText>
        </w:r>
      </w:del>
      <w:del w:id="285" w:author="King, Darryl" w:date="2021-08-12T11:01:00Z">
        <w:r w:rsidRPr="0005551E" w:rsidDel="00A67023">
          <w:rPr>
            <w:rFonts w:asciiTheme="majorHAnsi" w:hAnsiTheme="majorHAnsi" w:cstheme="majorHAnsi"/>
            <w:szCs w:val="20"/>
          </w:rPr>
          <w:fldChar w:fldCharType="end"/>
        </w:r>
      </w:del>
    </w:p>
    <w:p w14:paraId="68B160CF" w14:textId="046866D9" w:rsidR="0005551E" w:rsidRPr="0005551E" w:rsidDel="00A67023" w:rsidRDefault="0005551E" w:rsidP="0005551E">
      <w:pPr>
        <w:pStyle w:val="TOC1"/>
        <w:rPr>
          <w:del w:id="286" w:author="King, Darryl" w:date="2021-08-12T11:01:00Z"/>
          <w:rFonts w:asciiTheme="majorHAnsi" w:eastAsiaTheme="minorEastAsia" w:hAnsiTheme="majorHAnsi" w:cstheme="majorHAnsi"/>
          <w:b w:val="0"/>
          <w:bCs w:val="0"/>
          <w:caps w:val="0"/>
          <w:color w:val="auto"/>
          <w:sz w:val="20"/>
          <w:szCs w:val="20"/>
          <w:lang w:eastAsia="en-US"/>
        </w:rPr>
      </w:pPr>
      <w:del w:id="287" w:author="King, Darryl" w:date="2021-08-12T11:01:00Z">
        <w:r w:rsidRPr="0005551E" w:rsidDel="00A67023">
          <w:rPr>
            <w:rFonts w:asciiTheme="majorHAnsi" w:hAnsiTheme="majorHAnsi" w:cstheme="majorHAnsi"/>
            <w:color w:val="auto"/>
            <w:sz w:val="20"/>
            <w:szCs w:val="20"/>
          </w:rPr>
          <w:delText>Forecasting Foreign Exchange Operations</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_Toc75359399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88" w:author="King, Darryl" w:date="2021-09-01T11:28:00Z">
        <w:r w:rsidR="005E02DC">
          <w:rPr>
            <w:rFonts w:asciiTheme="majorHAnsi" w:hAnsiTheme="majorHAnsi" w:cstheme="majorHAnsi"/>
            <w:b w:val="0"/>
            <w:bCs w:val="0"/>
            <w:szCs w:val="20"/>
          </w:rPr>
          <w:t>Error! Bookmark not defined.</w:t>
        </w:r>
      </w:ins>
      <w:del w:id="289" w:author="King, Darryl" w:date="2021-08-10T10:13:00Z">
        <w:r w:rsidR="005D1C25" w:rsidDel="009305DB">
          <w:rPr>
            <w:rFonts w:asciiTheme="majorHAnsi" w:hAnsiTheme="majorHAnsi" w:cstheme="majorHAnsi"/>
            <w:color w:val="auto"/>
            <w:sz w:val="20"/>
            <w:szCs w:val="20"/>
          </w:rPr>
          <w:delText>14</w:delText>
        </w:r>
      </w:del>
      <w:del w:id="290" w:author="King, Darryl" w:date="2021-08-12T11:01:00Z">
        <w:r w:rsidRPr="0005551E" w:rsidDel="00A67023">
          <w:rPr>
            <w:rFonts w:asciiTheme="majorHAnsi" w:hAnsiTheme="majorHAnsi" w:cstheme="majorHAnsi"/>
            <w:szCs w:val="20"/>
          </w:rPr>
          <w:fldChar w:fldCharType="end"/>
        </w:r>
      </w:del>
    </w:p>
    <w:p w14:paraId="77DBC913" w14:textId="4317B801" w:rsidR="0005551E" w:rsidRPr="0005551E" w:rsidDel="00A67023" w:rsidRDefault="0005551E" w:rsidP="0005551E">
      <w:pPr>
        <w:pStyle w:val="TOC1"/>
        <w:rPr>
          <w:del w:id="291" w:author="King, Darryl" w:date="2021-08-12T11:01:00Z"/>
          <w:rFonts w:asciiTheme="majorHAnsi" w:eastAsiaTheme="minorEastAsia" w:hAnsiTheme="majorHAnsi" w:cstheme="majorHAnsi"/>
          <w:b w:val="0"/>
          <w:bCs w:val="0"/>
          <w:caps w:val="0"/>
          <w:color w:val="auto"/>
          <w:sz w:val="20"/>
          <w:szCs w:val="20"/>
          <w:lang w:eastAsia="en-US"/>
        </w:rPr>
      </w:pPr>
      <w:del w:id="292" w:author="King, Darryl" w:date="2021-08-12T11:01:00Z">
        <w:r w:rsidRPr="0005551E" w:rsidDel="00A67023">
          <w:rPr>
            <w:rFonts w:asciiTheme="majorHAnsi" w:hAnsiTheme="majorHAnsi" w:cstheme="majorHAnsi"/>
            <w:color w:val="auto"/>
            <w:sz w:val="20"/>
            <w:szCs w:val="20"/>
          </w:rPr>
          <w:delText>Other Items of the Central Bank Balance Sheet</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_Toc75359400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93" w:author="King, Darryl" w:date="2021-09-01T11:28:00Z">
        <w:r w:rsidR="005E02DC">
          <w:rPr>
            <w:rFonts w:asciiTheme="majorHAnsi" w:hAnsiTheme="majorHAnsi" w:cstheme="majorHAnsi"/>
            <w:b w:val="0"/>
            <w:bCs w:val="0"/>
            <w:szCs w:val="20"/>
          </w:rPr>
          <w:t>Error! Bookmark not defined.</w:t>
        </w:r>
      </w:ins>
      <w:del w:id="294" w:author="King, Darryl" w:date="2021-08-10T10:13:00Z">
        <w:r w:rsidR="005D1C25" w:rsidDel="009305DB">
          <w:rPr>
            <w:rFonts w:asciiTheme="majorHAnsi" w:hAnsiTheme="majorHAnsi" w:cstheme="majorHAnsi"/>
            <w:color w:val="auto"/>
            <w:sz w:val="20"/>
            <w:szCs w:val="20"/>
          </w:rPr>
          <w:delText>14</w:delText>
        </w:r>
      </w:del>
      <w:del w:id="295" w:author="King, Darryl" w:date="2021-08-12T11:01:00Z">
        <w:r w:rsidRPr="0005551E" w:rsidDel="00A67023">
          <w:rPr>
            <w:rFonts w:asciiTheme="majorHAnsi" w:hAnsiTheme="majorHAnsi" w:cstheme="majorHAnsi"/>
            <w:szCs w:val="20"/>
          </w:rPr>
          <w:fldChar w:fldCharType="end"/>
        </w:r>
      </w:del>
    </w:p>
    <w:p w14:paraId="45BDE2FA" w14:textId="53CF595C" w:rsidR="0005551E" w:rsidRPr="0005551E" w:rsidDel="00A67023" w:rsidRDefault="0005551E" w:rsidP="0005551E">
      <w:pPr>
        <w:pStyle w:val="TOC1"/>
        <w:rPr>
          <w:del w:id="296" w:author="King, Darryl" w:date="2021-08-12T11:01:00Z"/>
          <w:rFonts w:asciiTheme="majorHAnsi" w:eastAsiaTheme="minorEastAsia" w:hAnsiTheme="majorHAnsi" w:cstheme="majorHAnsi"/>
          <w:b w:val="0"/>
          <w:bCs w:val="0"/>
          <w:caps w:val="0"/>
          <w:color w:val="auto"/>
          <w:sz w:val="20"/>
          <w:szCs w:val="20"/>
          <w:lang w:eastAsia="en-US"/>
        </w:rPr>
      </w:pPr>
      <w:del w:id="297" w:author="King, Darryl" w:date="2021-08-12T11:01:00Z">
        <w:r w:rsidRPr="0005551E" w:rsidDel="00A67023">
          <w:rPr>
            <w:rFonts w:asciiTheme="majorHAnsi" w:hAnsiTheme="majorHAnsi" w:cstheme="majorHAnsi"/>
            <w:color w:val="auto"/>
            <w:sz w:val="20"/>
            <w:szCs w:val="20"/>
          </w:rPr>
          <w:delText>Incorporating Excess Reserves in the Central Banks’ Liquidity Forecast</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_Toc75359401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298" w:author="King, Darryl" w:date="2021-09-01T11:28:00Z">
        <w:r w:rsidR="005E02DC">
          <w:rPr>
            <w:rFonts w:asciiTheme="majorHAnsi" w:hAnsiTheme="majorHAnsi" w:cstheme="majorHAnsi"/>
            <w:b w:val="0"/>
            <w:bCs w:val="0"/>
            <w:szCs w:val="20"/>
          </w:rPr>
          <w:t>Error! Bookmark not defined.</w:t>
        </w:r>
      </w:ins>
      <w:del w:id="299" w:author="King, Darryl" w:date="2021-08-10T10:13:00Z">
        <w:r w:rsidR="005D1C25" w:rsidDel="009305DB">
          <w:rPr>
            <w:rFonts w:asciiTheme="majorHAnsi" w:hAnsiTheme="majorHAnsi" w:cstheme="majorHAnsi"/>
            <w:color w:val="auto"/>
            <w:sz w:val="20"/>
            <w:szCs w:val="20"/>
          </w:rPr>
          <w:delText>15</w:delText>
        </w:r>
      </w:del>
      <w:del w:id="300" w:author="King, Darryl" w:date="2021-08-12T11:01:00Z">
        <w:r w:rsidRPr="0005551E" w:rsidDel="00A67023">
          <w:rPr>
            <w:rFonts w:asciiTheme="majorHAnsi" w:hAnsiTheme="majorHAnsi" w:cstheme="majorHAnsi"/>
            <w:szCs w:val="20"/>
          </w:rPr>
          <w:fldChar w:fldCharType="end"/>
        </w:r>
      </w:del>
    </w:p>
    <w:p w14:paraId="20B95B14" w14:textId="16C77899" w:rsidR="0005551E" w:rsidRPr="0005551E" w:rsidDel="00A67023" w:rsidRDefault="0005551E" w:rsidP="0005551E">
      <w:pPr>
        <w:pStyle w:val="TOC2"/>
        <w:rPr>
          <w:del w:id="301" w:author="King, Darryl" w:date="2021-08-12T11:01:00Z"/>
          <w:rFonts w:asciiTheme="majorHAnsi" w:eastAsiaTheme="minorEastAsia" w:hAnsiTheme="majorHAnsi" w:cstheme="majorHAnsi"/>
          <w:bCs w:val="0"/>
          <w:color w:val="auto"/>
          <w:sz w:val="20"/>
          <w:szCs w:val="20"/>
          <w:lang w:eastAsia="en-US"/>
        </w:rPr>
      </w:pPr>
      <w:del w:id="302" w:author="King, Darryl" w:date="2021-08-12T11:01:00Z">
        <w:r w:rsidRPr="0005551E" w:rsidDel="00A67023">
          <w:rPr>
            <w:rFonts w:asciiTheme="majorHAnsi" w:hAnsiTheme="majorHAnsi" w:cstheme="majorHAnsi"/>
            <w:color w:val="auto"/>
            <w:sz w:val="20"/>
            <w:szCs w:val="20"/>
          </w:rPr>
          <w:delText>Determinants of the Demand for Excess Reserves</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_Toc75359402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303" w:author="King, Darryl" w:date="2021-09-01T11:28:00Z">
        <w:r w:rsidR="005E02DC">
          <w:rPr>
            <w:rFonts w:asciiTheme="majorHAnsi" w:hAnsiTheme="majorHAnsi" w:cstheme="majorHAnsi"/>
            <w:b/>
            <w:bCs w:val="0"/>
            <w:szCs w:val="20"/>
          </w:rPr>
          <w:t>Error! Bookmark not defined.</w:t>
        </w:r>
      </w:ins>
      <w:del w:id="304" w:author="King, Darryl" w:date="2021-08-10T10:13:00Z">
        <w:r w:rsidR="005D1C25" w:rsidDel="009305DB">
          <w:rPr>
            <w:rFonts w:asciiTheme="majorHAnsi" w:hAnsiTheme="majorHAnsi" w:cstheme="majorHAnsi"/>
            <w:color w:val="auto"/>
            <w:sz w:val="20"/>
            <w:szCs w:val="20"/>
          </w:rPr>
          <w:delText>16</w:delText>
        </w:r>
      </w:del>
      <w:del w:id="305" w:author="King, Darryl" w:date="2021-08-12T11:01:00Z">
        <w:r w:rsidRPr="0005551E" w:rsidDel="00A67023">
          <w:rPr>
            <w:rFonts w:asciiTheme="majorHAnsi" w:hAnsiTheme="majorHAnsi" w:cstheme="majorHAnsi"/>
            <w:szCs w:val="20"/>
          </w:rPr>
          <w:fldChar w:fldCharType="end"/>
        </w:r>
      </w:del>
    </w:p>
    <w:p w14:paraId="01E7C1F8" w14:textId="4EBF304D" w:rsidR="0005551E" w:rsidRPr="0005551E" w:rsidDel="00A67023" w:rsidRDefault="0005551E" w:rsidP="0005551E">
      <w:pPr>
        <w:pStyle w:val="TOC2"/>
        <w:rPr>
          <w:del w:id="306" w:author="King, Darryl" w:date="2021-08-12T11:01:00Z"/>
          <w:rFonts w:asciiTheme="majorHAnsi" w:eastAsiaTheme="minorEastAsia" w:hAnsiTheme="majorHAnsi" w:cstheme="majorHAnsi"/>
          <w:bCs w:val="0"/>
          <w:color w:val="auto"/>
          <w:sz w:val="20"/>
          <w:szCs w:val="20"/>
          <w:lang w:eastAsia="en-US"/>
        </w:rPr>
      </w:pPr>
      <w:del w:id="307" w:author="King, Darryl" w:date="2021-08-12T11:01:00Z">
        <w:r w:rsidRPr="0005551E" w:rsidDel="00A67023">
          <w:rPr>
            <w:rFonts w:asciiTheme="majorHAnsi" w:hAnsiTheme="majorHAnsi" w:cstheme="majorHAnsi"/>
            <w:color w:val="auto"/>
            <w:sz w:val="20"/>
            <w:szCs w:val="20"/>
          </w:rPr>
          <w:delText>Forecasting the Demand for Excess Reserves</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_Toc75359403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308" w:author="King, Darryl" w:date="2021-09-01T11:28:00Z">
        <w:r w:rsidR="005E02DC">
          <w:rPr>
            <w:rFonts w:asciiTheme="majorHAnsi" w:hAnsiTheme="majorHAnsi" w:cstheme="majorHAnsi"/>
            <w:b/>
            <w:bCs w:val="0"/>
            <w:szCs w:val="20"/>
          </w:rPr>
          <w:t>Error! Bookmark not defined.</w:t>
        </w:r>
      </w:ins>
      <w:del w:id="309" w:author="King, Darryl" w:date="2021-08-10T10:13:00Z">
        <w:r w:rsidR="005D1C25" w:rsidDel="009305DB">
          <w:rPr>
            <w:rFonts w:asciiTheme="majorHAnsi" w:hAnsiTheme="majorHAnsi" w:cstheme="majorHAnsi"/>
            <w:color w:val="auto"/>
            <w:sz w:val="20"/>
            <w:szCs w:val="20"/>
          </w:rPr>
          <w:delText>18</w:delText>
        </w:r>
      </w:del>
      <w:del w:id="310" w:author="King, Darryl" w:date="2021-08-12T11:01:00Z">
        <w:r w:rsidRPr="0005551E" w:rsidDel="00A67023">
          <w:rPr>
            <w:rFonts w:asciiTheme="majorHAnsi" w:hAnsiTheme="majorHAnsi" w:cstheme="majorHAnsi"/>
            <w:szCs w:val="20"/>
          </w:rPr>
          <w:fldChar w:fldCharType="end"/>
        </w:r>
      </w:del>
    </w:p>
    <w:p w14:paraId="3309074F" w14:textId="79E2792E" w:rsidR="0005551E" w:rsidRPr="0005551E" w:rsidDel="00A67023" w:rsidRDefault="0005551E" w:rsidP="0005551E">
      <w:pPr>
        <w:pStyle w:val="TOC1"/>
        <w:rPr>
          <w:del w:id="311" w:author="King, Darryl" w:date="2021-08-12T11:01:00Z"/>
          <w:rFonts w:asciiTheme="majorHAnsi" w:eastAsiaTheme="minorEastAsia" w:hAnsiTheme="majorHAnsi" w:cstheme="majorHAnsi"/>
          <w:b w:val="0"/>
          <w:bCs w:val="0"/>
          <w:caps w:val="0"/>
          <w:color w:val="auto"/>
          <w:sz w:val="20"/>
          <w:szCs w:val="20"/>
          <w:lang w:eastAsia="en-US"/>
        </w:rPr>
      </w:pPr>
      <w:del w:id="312" w:author="King, Darryl" w:date="2021-08-12T11:01:00Z">
        <w:r w:rsidRPr="0005551E" w:rsidDel="00A67023">
          <w:rPr>
            <w:rFonts w:asciiTheme="majorHAnsi" w:hAnsiTheme="majorHAnsi" w:cstheme="majorHAnsi"/>
            <w:color w:val="auto"/>
            <w:sz w:val="20"/>
            <w:szCs w:val="20"/>
          </w:rPr>
          <w:delText>Organization of the Liquidity Forecasting Function and Analytical Presentation</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_Toc75359404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313" w:author="King, Darryl" w:date="2021-09-01T11:28:00Z">
        <w:r w:rsidR="005E02DC">
          <w:rPr>
            <w:rFonts w:asciiTheme="majorHAnsi" w:hAnsiTheme="majorHAnsi" w:cstheme="majorHAnsi"/>
            <w:b w:val="0"/>
            <w:bCs w:val="0"/>
            <w:szCs w:val="20"/>
          </w:rPr>
          <w:t>Error! Bookmark not defined.</w:t>
        </w:r>
      </w:ins>
      <w:del w:id="314" w:author="King, Darryl" w:date="2021-08-10T10:13:00Z">
        <w:r w:rsidR="005D1C25" w:rsidDel="009305DB">
          <w:rPr>
            <w:rFonts w:asciiTheme="majorHAnsi" w:hAnsiTheme="majorHAnsi" w:cstheme="majorHAnsi"/>
            <w:color w:val="auto"/>
            <w:sz w:val="20"/>
            <w:szCs w:val="20"/>
          </w:rPr>
          <w:delText>23</w:delText>
        </w:r>
      </w:del>
      <w:del w:id="315" w:author="King, Darryl" w:date="2021-08-12T11:01:00Z">
        <w:r w:rsidRPr="0005551E" w:rsidDel="00A67023">
          <w:rPr>
            <w:rFonts w:asciiTheme="majorHAnsi" w:hAnsiTheme="majorHAnsi" w:cstheme="majorHAnsi"/>
            <w:szCs w:val="20"/>
          </w:rPr>
          <w:fldChar w:fldCharType="end"/>
        </w:r>
      </w:del>
    </w:p>
    <w:p w14:paraId="7C6A2EB9" w14:textId="4827588B" w:rsidR="0005551E" w:rsidRPr="0005551E" w:rsidDel="00A67023" w:rsidRDefault="0005551E" w:rsidP="0005551E">
      <w:pPr>
        <w:pStyle w:val="TOC1"/>
        <w:rPr>
          <w:del w:id="316" w:author="King, Darryl" w:date="2021-08-12T11:01:00Z"/>
          <w:rFonts w:asciiTheme="majorHAnsi" w:eastAsiaTheme="minorEastAsia" w:hAnsiTheme="majorHAnsi" w:cstheme="majorHAnsi"/>
          <w:b w:val="0"/>
          <w:bCs w:val="0"/>
          <w:caps w:val="0"/>
          <w:color w:val="auto"/>
          <w:sz w:val="20"/>
          <w:szCs w:val="20"/>
          <w:lang w:eastAsia="en-US"/>
        </w:rPr>
      </w:pPr>
      <w:del w:id="317" w:author="King, Darryl" w:date="2021-08-12T11:01:00Z">
        <w:r w:rsidRPr="0005551E" w:rsidDel="00A67023">
          <w:rPr>
            <w:rFonts w:asciiTheme="majorHAnsi" w:hAnsiTheme="majorHAnsi" w:cstheme="majorHAnsi"/>
            <w:color w:val="auto"/>
            <w:sz w:val="20"/>
            <w:szCs w:val="20"/>
          </w:rPr>
          <w:delText>Considerations for Publication and Forecast Quality Assessments</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_Toc75359405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318" w:author="King, Darryl" w:date="2021-09-01T11:28:00Z">
        <w:r w:rsidR="005E02DC">
          <w:rPr>
            <w:rFonts w:asciiTheme="majorHAnsi" w:hAnsiTheme="majorHAnsi" w:cstheme="majorHAnsi"/>
            <w:b w:val="0"/>
            <w:bCs w:val="0"/>
            <w:szCs w:val="20"/>
          </w:rPr>
          <w:t>Error! Bookmark not defined.</w:t>
        </w:r>
      </w:ins>
      <w:del w:id="319" w:author="King, Darryl" w:date="2021-08-10T10:13:00Z">
        <w:r w:rsidR="005D1C25" w:rsidDel="009305DB">
          <w:rPr>
            <w:rFonts w:asciiTheme="majorHAnsi" w:hAnsiTheme="majorHAnsi" w:cstheme="majorHAnsi"/>
            <w:color w:val="auto"/>
            <w:sz w:val="20"/>
            <w:szCs w:val="20"/>
          </w:rPr>
          <w:delText>24</w:delText>
        </w:r>
      </w:del>
      <w:del w:id="320" w:author="King, Darryl" w:date="2021-08-12T11:01:00Z">
        <w:r w:rsidRPr="0005551E" w:rsidDel="00A67023">
          <w:rPr>
            <w:rFonts w:asciiTheme="majorHAnsi" w:hAnsiTheme="majorHAnsi" w:cstheme="majorHAnsi"/>
            <w:szCs w:val="20"/>
          </w:rPr>
          <w:fldChar w:fldCharType="end"/>
        </w:r>
      </w:del>
    </w:p>
    <w:p w14:paraId="108F7BED" w14:textId="628F1C9E" w:rsidR="0005551E" w:rsidRPr="0005551E" w:rsidDel="00A67023" w:rsidRDefault="0005551E" w:rsidP="0005551E">
      <w:pPr>
        <w:pStyle w:val="TOC1"/>
        <w:rPr>
          <w:del w:id="321" w:author="King, Darryl" w:date="2021-08-12T11:01:00Z"/>
          <w:rFonts w:asciiTheme="majorHAnsi" w:eastAsiaTheme="minorEastAsia" w:hAnsiTheme="majorHAnsi" w:cstheme="majorHAnsi"/>
          <w:b w:val="0"/>
          <w:bCs w:val="0"/>
          <w:caps w:val="0"/>
          <w:color w:val="auto"/>
          <w:sz w:val="20"/>
          <w:szCs w:val="20"/>
          <w:lang w:eastAsia="en-US"/>
        </w:rPr>
      </w:pPr>
      <w:del w:id="322" w:author="King, Darryl" w:date="2021-08-12T11:01:00Z">
        <w:r w:rsidRPr="0005551E" w:rsidDel="00A67023">
          <w:rPr>
            <w:rFonts w:asciiTheme="majorHAnsi" w:hAnsiTheme="majorHAnsi" w:cstheme="majorHAnsi"/>
            <w:color w:val="auto"/>
            <w:sz w:val="20"/>
            <w:szCs w:val="20"/>
          </w:rPr>
          <w:delText>References</w:delText>
        </w:r>
        <w:r w:rsidRPr="0005551E" w:rsidDel="00A67023">
          <w:rPr>
            <w:rFonts w:asciiTheme="majorHAnsi" w:hAnsiTheme="majorHAnsi" w:cstheme="majorHAnsi"/>
            <w:color w:val="auto"/>
            <w:sz w:val="20"/>
            <w:szCs w:val="20"/>
          </w:rPr>
          <w:tab/>
        </w:r>
        <w:r w:rsidRPr="0005551E" w:rsidDel="00A67023">
          <w:rPr>
            <w:rFonts w:asciiTheme="majorHAnsi" w:hAnsiTheme="majorHAnsi" w:cstheme="majorHAnsi"/>
            <w:szCs w:val="20"/>
          </w:rPr>
          <w:fldChar w:fldCharType="begin"/>
        </w:r>
        <w:r w:rsidRPr="0005551E" w:rsidDel="00A67023">
          <w:rPr>
            <w:rFonts w:asciiTheme="majorHAnsi" w:hAnsiTheme="majorHAnsi" w:cstheme="majorHAnsi"/>
            <w:color w:val="auto"/>
            <w:sz w:val="20"/>
            <w:szCs w:val="20"/>
          </w:rPr>
          <w:delInstrText xml:space="preserve"> PAGEREF _Toc75359406 \h </w:delInstrText>
        </w:r>
        <w:r w:rsidRPr="0005551E" w:rsidDel="00A67023">
          <w:rPr>
            <w:rFonts w:asciiTheme="majorHAnsi" w:hAnsiTheme="majorHAnsi" w:cstheme="majorHAnsi"/>
            <w:szCs w:val="20"/>
          </w:rPr>
        </w:r>
        <w:r w:rsidRPr="0005551E" w:rsidDel="00A67023">
          <w:rPr>
            <w:rFonts w:asciiTheme="majorHAnsi" w:hAnsiTheme="majorHAnsi" w:cstheme="majorHAnsi"/>
            <w:szCs w:val="20"/>
          </w:rPr>
          <w:fldChar w:fldCharType="separate"/>
        </w:r>
      </w:del>
      <w:ins w:id="323" w:author="King, Darryl" w:date="2021-09-01T11:28:00Z">
        <w:r w:rsidR="005E02DC">
          <w:rPr>
            <w:rFonts w:asciiTheme="majorHAnsi" w:hAnsiTheme="majorHAnsi" w:cstheme="majorHAnsi"/>
            <w:b w:val="0"/>
            <w:bCs w:val="0"/>
            <w:szCs w:val="20"/>
          </w:rPr>
          <w:t>Error! Bookmark not defined.</w:t>
        </w:r>
      </w:ins>
      <w:del w:id="324" w:author="King, Darryl" w:date="2021-08-12T11:01:00Z">
        <w:r w:rsidR="00D64241" w:rsidDel="00A67023">
          <w:rPr>
            <w:rFonts w:asciiTheme="majorHAnsi" w:hAnsiTheme="majorHAnsi" w:cstheme="majorHAnsi"/>
            <w:color w:val="auto"/>
            <w:sz w:val="20"/>
            <w:szCs w:val="20"/>
          </w:rPr>
          <w:delText>1</w:delText>
        </w:r>
        <w:r w:rsidRPr="0005551E" w:rsidDel="00A67023">
          <w:rPr>
            <w:rFonts w:asciiTheme="majorHAnsi" w:hAnsiTheme="majorHAnsi" w:cstheme="majorHAnsi"/>
            <w:szCs w:val="20"/>
          </w:rPr>
          <w:fldChar w:fldCharType="end"/>
        </w:r>
      </w:del>
    </w:p>
    <w:p w14:paraId="26DD1384" w14:textId="245EA52B" w:rsidR="0005551E" w:rsidRDefault="0005551E" w:rsidP="0005551E">
      <w:pPr>
        <w:tabs>
          <w:tab w:val="center" w:pos="4320"/>
          <w:tab w:val="right" w:pos="9000"/>
        </w:tabs>
        <w:spacing w:after="0" w:line="240" w:lineRule="auto"/>
        <w:rPr>
          <w:rFonts w:asciiTheme="majorHAnsi" w:hAnsiTheme="majorHAnsi" w:cstheme="majorHAnsi"/>
          <w:szCs w:val="20"/>
          <w:lang w:eastAsia="zh-TW"/>
        </w:rPr>
      </w:pPr>
      <w:r w:rsidRPr="0005551E">
        <w:rPr>
          <w:rFonts w:asciiTheme="majorHAnsi" w:hAnsiTheme="majorHAnsi" w:cstheme="majorHAnsi"/>
          <w:szCs w:val="20"/>
          <w:lang w:eastAsia="zh-TW"/>
        </w:rPr>
        <w:fldChar w:fldCharType="end"/>
      </w:r>
      <w:bookmarkEnd w:id="209"/>
    </w:p>
    <w:p w14:paraId="79FF0EE8" w14:textId="77777777" w:rsidR="0005551E" w:rsidRPr="0005551E" w:rsidRDefault="0005551E" w:rsidP="0005551E">
      <w:pPr>
        <w:tabs>
          <w:tab w:val="center" w:pos="4320"/>
          <w:tab w:val="right" w:pos="9000"/>
        </w:tabs>
        <w:spacing w:after="0" w:line="240" w:lineRule="auto"/>
        <w:rPr>
          <w:rFonts w:asciiTheme="majorHAnsi" w:hAnsiTheme="majorHAnsi" w:cstheme="majorHAnsi"/>
          <w:b/>
          <w:bCs/>
          <w:szCs w:val="20"/>
          <w:lang w:eastAsia="zh-TW"/>
        </w:rPr>
      </w:pPr>
      <w:r w:rsidRPr="0005551E">
        <w:rPr>
          <w:rFonts w:asciiTheme="majorHAnsi" w:hAnsiTheme="majorHAnsi" w:cstheme="majorHAnsi"/>
          <w:b/>
          <w:bCs/>
          <w:szCs w:val="20"/>
          <w:lang w:eastAsia="zh-TW"/>
        </w:rPr>
        <w:t>Boxes</w:t>
      </w:r>
    </w:p>
    <w:p w14:paraId="48EBC0A2" w14:textId="261E4101" w:rsidR="0005551E" w:rsidRPr="0005551E" w:rsidRDefault="0005551E" w:rsidP="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color w:val="auto"/>
          <w:szCs w:val="20"/>
          <w:lang w:eastAsia="zh-TW"/>
        </w:rPr>
        <w:fldChar w:fldCharType="begin"/>
      </w:r>
      <w:r w:rsidRPr="0005551E">
        <w:rPr>
          <w:rFonts w:asciiTheme="majorHAnsi" w:hAnsiTheme="majorHAnsi" w:cstheme="majorHAnsi"/>
          <w:color w:val="auto"/>
          <w:szCs w:val="20"/>
          <w:lang w:eastAsia="zh-TW"/>
        </w:rPr>
        <w:instrText xml:space="preserve"> TOC \f D\c "Figures" \* MERGEFORMAT </w:instrText>
      </w:r>
      <w:r w:rsidRPr="0005551E">
        <w:rPr>
          <w:rFonts w:asciiTheme="majorHAnsi" w:hAnsiTheme="majorHAnsi" w:cstheme="majorHAnsi"/>
          <w:color w:val="auto"/>
          <w:szCs w:val="20"/>
          <w:lang w:eastAsia="zh-TW"/>
        </w:rPr>
        <w:fldChar w:fldCharType="separate"/>
      </w:r>
      <w:r w:rsidRPr="0005551E">
        <w:rPr>
          <w:rFonts w:asciiTheme="majorHAnsi" w:hAnsiTheme="majorHAnsi" w:cstheme="majorHAnsi"/>
          <w:noProof/>
          <w:color w:val="auto"/>
          <w:szCs w:val="20"/>
        </w:rPr>
        <w:t>1. Example of the Structure of the ARIMA Currency in Circulation Model</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_Toc75359413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25" w:author="King, Darryl" w:date="2021-08-11T10:41:00Z">
        <w:r w:rsidR="00D64241">
          <w:rPr>
            <w:rFonts w:asciiTheme="majorHAnsi" w:hAnsiTheme="majorHAnsi" w:cstheme="majorHAnsi"/>
            <w:noProof/>
            <w:color w:val="auto"/>
            <w:szCs w:val="20"/>
          </w:rPr>
          <w:t>15</w:t>
        </w:r>
      </w:ins>
      <w:del w:id="326" w:author="King, Darryl" w:date="2021-08-10T10:13:00Z">
        <w:r w:rsidR="00241BB1" w:rsidDel="009305DB">
          <w:rPr>
            <w:rFonts w:asciiTheme="majorHAnsi" w:hAnsiTheme="majorHAnsi" w:cstheme="majorHAnsi"/>
            <w:noProof/>
            <w:color w:val="auto"/>
            <w:szCs w:val="20"/>
          </w:rPr>
          <w:delText>10</w:delText>
        </w:r>
      </w:del>
      <w:r w:rsidRPr="0005551E">
        <w:rPr>
          <w:rFonts w:asciiTheme="majorHAnsi" w:hAnsiTheme="majorHAnsi" w:cstheme="majorHAnsi"/>
          <w:noProof/>
          <w:color w:val="auto"/>
          <w:szCs w:val="20"/>
        </w:rPr>
        <w:fldChar w:fldCharType="end"/>
      </w:r>
    </w:p>
    <w:p w14:paraId="1749E57D" w14:textId="1A97FE99" w:rsidR="0005551E" w:rsidRPr="0005551E" w:rsidRDefault="0005551E" w:rsidP="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2. Key Considerations for Bank Surveys on Estimating the Demand for Excess Reserves</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_Toc75359414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27" w:author="King, Darryl" w:date="2021-08-11T10:41:00Z">
        <w:r w:rsidR="00D64241">
          <w:rPr>
            <w:rFonts w:asciiTheme="majorHAnsi" w:hAnsiTheme="majorHAnsi" w:cstheme="majorHAnsi"/>
            <w:noProof/>
            <w:color w:val="auto"/>
            <w:szCs w:val="20"/>
          </w:rPr>
          <w:t>27</w:t>
        </w:r>
      </w:ins>
      <w:del w:id="328" w:author="King, Darryl" w:date="2021-08-10T10:13:00Z">
        <w:r w:rsidR="00241BB1" w:rsidDel="009305DB">
          <w:rPr>
            <w:rFonts w:asciiTheme="majorHAnsi" w:hAnsiTheme="majorHAnsi" w:cstheme="majorHAnsi"/>
            <w:noProof/>
            <w:color w:val="auto"/>
            <w:szCs w:val="20"/>
          </w:rPr>
          <w:delText>21</w:delText>
        </w:r>
      </w:del>
      <w:r w:rsidRPr="0005551E">
        <w:rPr>
          <w:rFonts w:asciiTheme="majorHAnsi" w:hAnsiTheme="majorHAnsi" w:cstheme="majorHAnsi"/>
          <w:noProof/>
          <w:color w:val="auto"/>
          <w:szCs w:val="20"/>
        </w:rPr>
        <w:fldChar w:fldCharType="end"/>
      </w:r>
    </w:p>
    <w:p w14:paraId="08F5AFB3" w14:textId="5CD9A411" w:rsidR="0005551E" w:rsidRPr="0005551E" w:rsidRDefault="0005551E" w:rsidP="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3. Testing Forecast Quality of Autonomous Liquidity Forecasts</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_Toc75359415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29" w:author="King, Darryl" w:date="2021-08-11T10:41:00Z">
        <w:r w:rsidR="00D64241">
          <w:rPr>
            <w:rFonts w:asciiTheme="majorHAnsi" w:hAnsiTheme="majorHAnsi" w:cstheme="majorHAnsi"/>
            <w:noProof/>
            <w:color w:val="auto"/>
            <w:szCs w:val="20"/>
          </w:rPr>
          <w:t>32</w:t>
        </w:r>
      </w:ins>
      <w:del w:id="330" w:author="King, Darryl" w:date="2021-08-10T10:13:00Z">
        <w:r w:rsidR="00241BB1" w:rsidDel="009305DB">
          <w:rPr>
            <w:rFonts w:asciiTheme="majorHAnsi" w:hAnsiTheme="majorHAnsi" w:cstheme="majorHAnsi"/>
            <w:noProof/>
            <w:color w:val="auto"/>
            <w:szCs w:val="20"/>
          </w:rPr>
          <w:delText>26</w:delText>
        </w:r>
      </w:del>
      <w:r w:rsidRPr="0005551E">
        <w:rPr>
          <w:rFonts w:asciiTheme="majorHAnsi" w:hAnsiTheme="majorHAnsi" w:cstheme="majorHAnsi"/>
          <w:noProof/>
          <w:color w:val="auto"/>
          <w:szCs w:val="20"/>
        </w:rPr>
        <w:fldChar w:fldCharType="end"/>
      </w:r>
    </w:p>
    <w:p w14:paraId="56D0D6F6" w14:textId="63A34049" w:rsidR="0005551E" w:rsidRPr="0005551E" w:rsidRDefault="0005551E" w:rsidP="0005551E">
      <w:pPr>
        <w:tabs>
          <w:tab w:val="center" w:pos="4320"/>
          <w:tab w:val="right" w:pos="9000"/>
        </w:tabs>
        <w:spacing w:after="0" w:line="240" w:lineRule="auto"/>
        <w:rPr>
          <w:rFonts w:asciiTheme="majorHAnsi" w:hAnsiTheme="majorHAnsi" w:cstheme="majorHAnsi"/>
          <w:szCs w:val="20"/>
          <w:lang w:eastAsia="zh-TW"/>
        </w:rPr>
      </w:pPr>
      <w:r w:rsidRPr="0005551E">
        <w:rPr>
          <w:rFonts w:asciiTheme="majorHAnsi" w:hAnsiTheme="majorHAnsi" w:cstheme="majorHAnsi"/>
          <w:szCs w:val="20"/>
          <w:lang w:eastAsia="zh-TW"/>
        </w:rPr>
        <w:fldChar w:fldCharType="end"/>
      </w:r>
    </w:p>
    <w:p w14:paraId="0A307188" w14:textId="77777777" w:rsidR="0005551E" w:rsidRPr="0005551E" w:rsidRDefault="0005551E" w:rsidP="0005551E">
      <w:pPr>
        <w:tabs>
          <w:tab w:val="center" w:pos="4320"/>
          <w:tab w:val="right" w:pos="9000"/>
        </w:tabs>
        <w:spacing w:after="0" w:line="240" w:lineRule="auto"/>
        <w:rPr>
          <w:rFonts w:asciiTheme="majorHAnsi" w:hAnsiTheme="majorHAnsi" w:cstheme="majorHAnsi"/>
          <w:b/>
          <w:bCs/>
          <w:szCs w:val="20"/>
          <w:lang w:eastAsia="zh-TW"/>
        </w:rPr>
      </w:pPr>
      <w:bookmarkStart w:id="331" w:name="bkTOCTables"/>
      <w:r w:rsidRPr="0005551E">
        <w:rPr>
          <w:rFonts w:asciiTheme="majorHAnsi" w:hAnsiTheme="majorHAnsi" w:cstheme="majorHAnsi"/>
          <w:b/>
          <w:bCs/>
          <w:szCs w:val="20"/>
          <w:lang w:eastAsia="zh-TW"/>
        </w:rPr>
        <w:t>Figures</w:t>
      </w:r>
    </w:p>
    <w:p w14:paraId="0C0C0639" w14:textId="29CABC9C"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color w:val="auto"/>
          <w:szCs w:val="20"/>
          <w:lang w:eastAsia="zh-TW"/>
        </w:rPr>
        <w:fldChar w:fldCharType="begin"/>
      </w:r>
      <w:r w:rsidRPr="0005551E">
        <w:rPr>
          <w:rFonts w:asciiTheme="majorHAnsi" w:hAnsiTheme="majorHAnsi" w:cstheme="majorHAnsi"/>
          <w:color w:val="auto"/>
          <w:szCs w:val="20"/>
          <w:lang w:eastAsia="zh-TW"/>
        </w:rPr>
        <w:instrText xml:space="preserve"> TOC \f C\c "Figures" \* MERGEFORMAT </w:instrText>
      </w:r>
      <w:r w:rsidRPr="0005551E">
        <w:rPr>
          <w:rFonts w:asciiTheme="majorHAnsi" w:hAnsiTheme="majorHAnsi" w:cstheme="majorHAnsi"/>
          <w:color w:val="auto"/>
          <w:szCs w:val="20"/>
          <w:lang w:eastAsia="zh-TW"/>
        </w:rPr>
        <w:fldChar w:fldCharType="separate"/>
      </w:r>
      <w:r w:rsidRPr="0005551E">
        <w:rPr>
          <w:rFonts w:asciiTheme="majorHAnsi" w:hAnsiTheme="majorHAnsi" w:cstheme="majorHAnsi"/>
          <w:noProof/>
          <w:color w:val="auto"/>
          <w:szCs w:val="20"/>
        </w:rPr>
        <w:t>1. Banking System Liquidity and Central Bank Balance Sheet</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_Toc75359408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32" w:author="King, Darryl" w:date="2021-08-11T10:41:00Z">
        <w:r w:rsidR="00D64241">
          <w:rPr>
            <w:rFonts w:asciiTheme="majorHAnsi" w:hAnsiTheme="majorHAnsi" w:cstheme="majorHAnsi"/>
            <w:noProof/>
            <w:color w:val="auto"/>
            <w:szCs w:val="20"/>
          </w:rPr>
          <w:t>11</w:t>
        </w:r>
      </w:ins>
      <w:del w:id="333" w:author="King, Darryl" w:date="2021-08-10T10:13:00Z">
        <w:r w:rsidRPr="0005551E" w:rsidDel="009305DB">
          <w:rPr>
            <w:rFonts w:asciiTheme="majorHAnsi" w:hAnsiTheme="majorHAnsi" w:cstheme="majorHAnsi"/>
            <w:noProof/>
            <w:color w:val="auto"/>
            <w:szCs w:val="20"/>
          </w:rPr>
          <w:delText>7</w:delText>
        </w:r>
      </w:del>
      <w:r w:rsidRPr="0005551E">
        <w:rPr>
          <w:rFonts w:asciiTheme="majorHAnsi" w:hAnsiTheme="majorHAnsi" w:cstheme="majorHAnsi"/>
          <w:noProof/>
          <w:color w:val="auto"/>
          <w:szCs w:val="20"/>
        </w:rPr>
        <w:fldChar w:fldCharType="end"/>
      </w:r>
    </w:p>
    <w:p w14:paraId="44576451" w14:textId="16557E7E"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2. Currency in Circulation in Normal and Crisis Times</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_Toc75359409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34" w:author="King, Darryl" w:date="2021-08-11T10:41:00Z">
        <w:r w:rsidR="00D64241">
          <w:rPr>
            <w:rFonts w:asciiTheme="majorHAnsi" w:hAnsiTheme="majorHAnsi" w:cstheme="majorHAnsi"/>
            <w:noProof/>
            <w:color w:val="auto"/>
            <w:szCs w:val="20"/>
          </w:rPr>
          <w:t>14</w:t>
        </w:r>
      </w:ins>
      <w:del w:id="335" w:author="King, Darryl" w:date="2021-08-10T10:13:00Z">
        <w:r w:rsidRPr="0005551E" w:rsidDel="009305DB">
          <w:rPr>
            <w:rFonts w:asciiTheme="majorHAnsi" w:hAnsiTheme="majorHAnsi" w:cstheme="majorHAnsi"/>
            <w:noProof/>
            <w:color w:val="auto"/>
            <w:szCs w:val="20"/>
          </w:rPr>
          <w:delText>9</w:delText>
        </w:r>
      </w:del>
      <w:r w:rsidRPr="0005551E">
        <w:rPr>
          <w:rFonts w:asciiTheme="majorHAnsi" w:hAnsiTheme="majorHAnsi" w:cstheme="majorHAnsi"/>
          <w:noProof/>
          <w:color w:val="auto"/>
          <w:szCs w:val="20"/>
        </w:rPr>
        <w:fldChar w:fldCharType="end"/>
      </w:r>
    </w:p>
    <w:p w14:paraId="67B04653" w14:textId="505A6655"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3. Government Transaction Forecasting Process</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_Toc75359410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36" w:author="King, Darryl" w:date="2021-08-11T10:41:00Z">
        <w:r w:rsidR="00D64241">
          <w:rPr>
            <w:rFonts w:asciiTheme="majorHAnsi" w:hAnsiTheme="majorHAnsi" w:cstheme="majorHAnsi"/>
            <w:noProof/>
            <w:color w:val="auto"/>
            <w:szCs w:val="20"/>
          </w:rPr>
          <w:t>19</w:t>
        </w:r>
      </w:ins>
      <w:del w:id="337" w:author="King, Darryl" w:date="2021-08-10T10:13:00Z">
        <w:r w:rsidRPr="0005551E" w:rsidDel="009305DB">
          <w:rPr>
            <w:rFonts w:asciiTheme="majorHAnsi" w:hAnsiTheme="majorHAnsi" w:cstheme="majorHAnsi"/>
            <w:noProof/>
            <w:color w:val="auto"/>
            <w:szCs w:val="20"/>
          </w:rPr>
          <w:delText>12</w:delText>
        </w:r>
      </w:del>
      <w:r w:rsidRPr="0005551E">
        <w:rPr>
          <w:rFonts w:asciiTheme="majorHAnsi" w:hAnsiTheme="majorHAnsi" w:cstheme="majorHAnsi"/>
          <w:noProof/>
          <w:color w:val="auto"/>
          <w:szCs w:val="20"/>
        </w:rPr>
        <w:fldChar w:fldCharType="end"/>
      </w:r>
    </w:p>
    <w:p w14:paraId="7086C241" w14:textId="302D9F6D"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4. Stylized View of the Demand for Excess Reserves</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_Toc75359411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38" w:author="King, Darryl" w:date="2021-08-11T10:41:00Z">
        <w:r w:rsidR="00D64241">
          <w:rPr>
            <w:rFonts w:asciiTheme="majorHAnsi" w:hAnsiTheme="majorHAnsi" w:cstheme="majorHAnsi"/>
            <w:noProof/>
            <w:color w:val="auto"/>
            <w:szCs w:val="20"/>
          </w:rPr>
          <w:t>24</w:t>
        </w:r>
      </w:ins>
      <w:del w:id="339" w:author="King, Darryl" w:date="2021-08-10T10:13:00Z">
        <w:r w:rsidRPr="0005551E" w:rsidDel="009305DB">
          <w:rPr>
            <w:rFonts w:asciiTheme="majorHAnsi" w:hAnsiTheme="majorHAnsi" w:cstheme="majorHAnsi"/>
            <w:noProof/>
            <w:color w:val="auto"/>
            <w:szCs w:val="20"/>
          </w:rPr>
          <w:delText>18</w:delText>
        </w:r>
      </w:del>
      <w:r w:rsidRPr="0005551E">
        <w:rPr>
          <w:rFonts w:asciiTheme="majorHAnsi" w:hAnsiTheme="majorHAnsi" w:cstheme="majorHAnsi"/>
          <w:noProof/>
          <w:color w:val="auto"/>
          <w:szCs w:val="20"/>
        </w:rPr>
        <w:fldChar w:fldCharType="end"/>
      </w:r>
    </w:p>
    <w:p w14:paraId="7CD72B39" w14:textId="6DC0FA87"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5. Liquidity Forecasting and Monitoring Table (Sample)</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_Toc75359412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40" w:author="King, Darryl" w:date="2021-08-11T10:41:00Z">
        <w:r w:rsidR="00D64241">
          <w:rPr>
            <w:rFonts w:asciiTheme="majorHAnsi" w:hAnsiTheme="majorHAnsi" w:cstheme="majorHAnsi"/>
            <w:noProof/>
            <w:color w:val="auto"/>
            <w:szCs w:val="20"/>
          </w:rPr>
          <w:t>30</w:t>
        </w:r>
      </w:ins>
      <w:del w:id="341" w:author="King, Darryl" w:date="2021-08-10T10:13:00Z">
        <w:r w:rsidRPr="0005551E" w:rsidDel="009305DB">
          <w:rPr>
            <w:rFonts w:asciiTheme="majorHAnsi" w:hAnsiTheme="majorHAnsi" w:cstheme="majorHAnsi"/>
            <w:noProof/>
            <w:color w:val="auto"/>
            <w:szCs w:val="20"/>
          </w:rPr>
          <w:delText>24</w:delText>
        </w:r>
      </w:del>
      <w:r w:rsidRPr="0005551E">
        <w:rPr>
          <w:rFonts w:asciiTheme="majorHAnsi" w:hAnsiTheme="majorHAnsi" w:cstheme="majorHAnsi"/>
          <w:noProof/>
          <w:color w:val="auto"/>
          <w:szCs w:val="20"/>
        </w:rPr>
        <w:fldChar w:fldCharType="end"/>
      </w:r>
    </w:p>
    <w:p w14:paraId="1B7DF025" w14:textId="39E18B9C" w:rsidR="0005551E" w:rsidRDefault="0005551E" w:rsidP="0005551E">
      <w:pPr>
        <w:tabs>
          <w:tab w:val="center" w:pos="4320"/>
          <w:tab w:val="right" w:pos="9000"/>
        </w:tabs>
        <w:spacing w:after="0" w:line="240" w:lineRule="auto"/>
        <w:rPr>
          <w:rFonts w:asciiTheme="majorHAnsi" w:hAnsiTheme="majorHAnsi" w:cstheme="majorHAnsi"/>
          <w:szCs w:val="20"/>
          <w:lang w:eastAsia="zh-TW"/>
        </w:rPr>
      </w:pPr>
      <w:r w:rsidRPr="0005551E">
        <w:rPr>
          <w:rFonts w:asciiTheme="majorHAnsi" w:hAnsiTheme="majorHAnsi" w:cstheme="majorHAnsi"/>
          <w:szCs w:val="20"/>
          <w:lang w:eastAsia="zh-TW"/>
        </w:rPr>
        <w:fldChar w:fldCharType="end"/>
      </w:r>
    </w:p>
    <w:p w14:paraId="7EEEB28C" w14:textId="70C71DB9" w:rsidR="0005551E" w:rsidRPr="0005551E" w:rsidRDefault="0005551E" w:rsidP="0005551E">
      <w:pPr>
        <w:tabs>
          <w:tab w:val="center" w:pos="4320"/>
          <w:tab w:val="right" w:pos="9000"/>
        </w:tabs>
        <w:spacing w:after="0" w:line="240" w:lineRule="auto"/>
        <w:rPr>
          <w:rFonts w:asciiTheme="majorHAnsi" w:hAnsiTheme="majorHAnsi" w:cstheme="majorHAnsi"/>
          <w:b/>
          <w:bCs/>
          <w:szCs w:val="20"/>
          <w:lang w:eastAsia="zh-TW"/>
        </w:rPr>
      </w:pPr>
      <w:r w:rsidRPr="0005551E">
        <w:rPr>
          <w:rFonts w:asciiTheme="majorHAnsi" w:hAnsiTheme="majorHAnsi" w:cstheme="majorHAnsi"/>
          <w:b/>
          <w:bCs/>
          <w:szCs w:val="20"/>
          <w:lang w:eastAsia="zh-TW"/>
        </w:rPr>
        <w:t>Table</w:t>
      </w:r>
    </w:p>
    <w:p w14:paraId="2644A97C" w14:textId="0EFE4747" w:rsidR="0005551E" w:rsidRPr="0005551E" w:rsidRDefault="0005551E" w:rsidP="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color w:val="auto"/>
          <w:szCs w:val="20"/>
          <w:lang w:eastAsia="zh-TW"/>
        </w:rPr>
        <w:fldChar w:fldCharType="begin"/>
      </w:r>
      <w:r w:rsidRPr="0005551E">
        <w:rPr>
          <w:rFonts w:asciiTheme="majorHAnsi" w:hAnsiTheme="majorHAnsi" w:cstheme="majorHAnsi"/>
          <w:color w:val="auto"/>
          <w:szCs w:val="20"/>
          <w:lang w:eastAsia="zh-TW"/>
        </w:rPr>
        <w:instrText xml:space="preserve"> TOC \f B\c "Figures" \* MERGEFORMAT </w:instrText>
      </w:r>
      <w:r w:rsidRPr="0005551E">
        <w:rPr>
          <w:rFonts w:asciiTheme="majorHAnsi" w:hAnsiTheme="majorHAnsi" w:cstheme="majorHAnsi"/>
          <w:color w:val="auto"/>
          <w:szCs w:val="20"/>
          <w:lang w:eastAsia="zh-TW"/>
        </w:rPr>
        <w:fldChar w:fldCharType="separate"/>
      </w:r>
      <w:r w:rsidRPr="0005551E">
        <w:rPr>
          <w:rFonts w:asciiTheme="majorHAnsi" w:hAnsiTheme="majorHAnsi" w:cstheme="majorHAnsi"/>
          <w:noProof/>
          <w:color w:val="auto"/>
          <w:szCs w:val="20"/>
        </w:rPr>
        <w:t>1. Forecasting Banks’ Excess Reserves</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_Toc75359407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42" w:author="King, Darryl" w:date="2021-08-11T10:41:00Z">
        <w:r w:rsidR="00D64241">
          <w:rPr>
            <w:rFonts w:asciiTheme="majorHAnsi" w:hAnsiTheme="majorHAnsi" w:cstheme="majorHAnsi"/>
            <w:noProof/>
            <w:color w:val="auto"/>
            <w:szCs w:val="20"/>
          </w:rPr>
          <w:t>25</w:t>
        </w:r>
      </w:ins>
      <w:del w:id="343" w:author="King, Darryl" w:date="2021-08-10T10:13:00Z">
        <w:r w:rsidRPr="0005551E" w:rsidDel="009305DB">
          <w:rPr>
            <w:rFonts w:asciiTheme="majorHAnsi" w:hAnsiTheme="majorHAnsi" w:cstheme="majorHAnsi"/>
            <w:noProof/>
            <w:color w:val="auto"/>
            <w:szCs w:val="20"/>
          </w:rPr>
          <w:delText>19</w:delText>
        </w:r>
      </w:del>
      <w:r w:rsidRPr="0005551E">
        <w:rPr>
          <w:rFonts w:asciiTheme="majorHAnsi" w:hAnsiTheme="majorHAnsi" w:cstheme="majorHAnsi"/>
          <w:noProof/>
          <w:color w:val="auto"/>
          <w:szCs w:val="20"/>
        </w:rPr>
        <w:fldChar w:fldCharType="end"/>
      </w:r>
    </w:p>
    <w:p w14:paraId="1CB5A103" w14:textId="3326C101" w:rsidR="0005551E" w:rsidRPr="0005551E" w:rsidRDefault="0005551E" w:rsidP="0005551E">
      <w:pPr>
        <w:tabs>
          <w:tab w:val="center" w:pos="4320"/>
          <w:tab w:val="right" w:pos="9000"/>
        </w:tabs>
        <w:spacing w:after="0" w:line="240" w:lineRule="auto"/>
        <w:rPr>
          <w:rFonts w:asciiTheme="majorHAnsi" w:hAnsiTheme="majorHAnsi" w:cstheme="majorHAnsi"/>
          <w:szCs w:val="20"/>
          <w:lang w:eastAsia="zh-TW"/>
        </w:rPr>
      </w:pPr>
      <w:r w:rsidRPr="0005551E">
        <w:rPr>
          <w:rFonts w:asciiTheme="majorHAnsi" w:hAnsiTheme="majorHAnsi" w:cstheme="majorHAnsi"/>
          <w:szCs w:val="20"/>
          <w:lang w:eastAsia="zh-TW"/>
        </w:rPr>
        <w:fldChar w:fldCharType="end"/>
      </w:r>
    </w:p>
    <w:p w14:paraId="02ADA282" w14:textId="098394E1" w:rsidR="0005551E" w:rsidRPr="0005551E" w:rsidRDefault="0005551E" w:rsidP="0005551E">
      <w:pPr>
        <w:tabs>
          <w:tab w:val="center" w:pos="4320"/>
          <w:tab w:val="right" w:pos="9000"/>
        </w:tabs>
        <w:spacing w:after="0" w:line="240" w:lineRule="auto"/>
        <w:rPr>
          <w:rFonts w:asciiTheme="majorHAnsi" w:hAnsiTheme="majorHAnsi" w:cstheme="majorHAnsi"/>
          <w:b/>
          <w:bCs/>
          <w:szCs w:val="20"/>
          <w:lang w:eastAsia="zh-TW"/>
        </w:rPr>
      </w:pPr>
      <w:r w:rsidRPr="0005551E">
        <w:rPr>
          <w:rFonts w:asciiTheme="majorHAnsi" w:hAnsiTheme="majorHAnsi" w:cstheme="majorHAnsi"/>
          <w:b/>
          <w:bCs/>
          <w:szCs w:val="20"/>
          <w:lang w:eastAsia="zh-TW"/>
        </w:rPr>
        <w:t>Appendices</w:t>
      </w:r>
    </w:p>
    <w:p w14:paraId="38C23DB1" w14:textId="619DED78"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color w:val="auto"/>
          <w:szCs w:val="20"/>
          <w:lang w:eastAsia="zh-TW"/>
        </w:rPr>
        <w:fldChar w:fldCharType="begin"/>
      </w:r>
      <w:r w:rsidRPr="0005551E">
        <w:rPr>
          <w:rFonts w:asciiTheme="majorHAnsi" w:hAnsiTheme="majorHAnsi" w:cstheme="majorHAnsi"/>
          <w:color w:val="auto"/>
          <w:szCs w:val="20"/>
          <w:lang w:eastAsia="zh-TW"/>
        </w:rPr>
        <w:instrText xml:space="preserve"> TOC \f E\c "Figures" \* MERGEFORMAT </w:instrText>
      </w:r>
      <w:r w:rsidRPr="0005551E">
        <w:rPr>
          <w:rFonts w:asciiTheme="majorHAnsi" w:hAnsiTheme="majorHAnsi" w:cstheme="majorHAnsi"/>
          <w:color w:val="auto"/>
          <w:szCs w:val="20"/>
          <w:lang w:eastAsia="zh-TW"/>
        </w:rPr>
        <w:fldChar w:fldCharType="separate"/>
      </w:r>
      <w:r w:rsidRPr="0005551E">
        <w:rPr>
          <w:rFonts w:asciiTheme="majorHAnsi" w:hAnsiTheme="majorHAnsi" w:cstheme="majorHAnsi"/>
          <w:noProof/>
          <w:color w:val="auto"/>
          <w:szCs w:val="20"/>
        </w:rPr>
        <w:t>I. Modeling the Daily Currency in Circulation in Brazil</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_Toc75359416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44" w:author="King, Darryl" w:date="2021-08-11T10:41:00Z">
        <w:r w:rsidR="00D64241">
          <w:rPr>
            <w:rFonts w:asciiTheme="majorHAnsi" w:hAnsiTheme="majorHAnsi" w:cstheme="majorHAnsi"/>
            <w:noProof/>
            <w:color w:val="auto"/>
            <w:szCs w:val="20"/>
          </w:rPr>
          <w:t>34</w:t>
        </w:r>
      </w:ins>
      <w:del w:id="345" w:author="King, Darryl" w:date="2021-08-10T10:13:00Z">
        <w:r w:rsidRPr="0005551E" w:rsidDel="009305DB">
          <w:rPr>
            <w:rFonts w:asciiTheme="majorHAnsi" w:hAnsiTheme="majorHAnsi" w:cstheme="majorHAnsi"/>
            <w:noProof/>
            <w:color w:val="auto"/>
            <w:szCs w:val="20"/>
          </w:rPr>
          <w:delText>28</w:delText>
        </w:r>
      </w:del>
      <w:r w:rsidRPr="0005551E">
        <w:rPr>
          <w:rFonts w:asciiTheme="majorHAnsi" w:hAnsiTheme="majorHAnsi" w:cstheme="majorHAnsi"/>
          <w:noProof/>
          <w:color w:val="auto"/>
          <w:szCs w:val="20"/>
        </w:rPr>
        <w:fldChar w:fldCharType="end"/>
      </w:r>
    </w:p>
    <w:p w14:paraId="0EC58B64" w14:textId="1E19CE1F"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II. Central Bank Interbank Survey Sample</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_Toc75359417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46" w:author="King, Darryl" w:date="2021-08-11T10:41:00Z">
        <w:r w:rsidR="00D64241">
          <w:rPr>
            <w:rFonts w:asciiTheme="majorHAnsi" w:hAnsiTheme="majorHAnsi" w:cstheme="majorHAnsi"/>
            <w:noProof/>
            <w:color w:val="auto"/>
            <w:szCs w:val="20"/>
          </w:rPr>
          <w:t>38</w:t>
        </w:r>
      </w:ins>
      <w:del w:id="347" w:author="King, Darryl" w:date="2021-08-10T10:13:00Z">
        <w:r w:rsidRPr="0005551E" w:rsidDel="009305DB">
          <w:rPr>
            <w:rFonts w:asciiTheme="majorHAnsi" w:hAnsiTheme="majorHAnsi" w:cstheme="majorHAnsi"/>
            <w:noProof/>
            <w:color w:val="auto"/>
            <w:szCs w:val="20"/>
          </w:rPr>
          <w:delText>32</w:delText>
        </w:r>
      </w:del>
      <w:r w:rsidRPr="0005551E">
        <w:rPr>
          <w:rFonts w:asciiTheme="majorHAnsi" w:hAnsiTheme="majorHAnsi" w:cstheme="majorHAnsi"/>
          <w:noProof/>
          <w:color w:val="auto"/>
          <w:szCs w:val="20"/>
        </w:rPr>
        <w:fldChar w:fldCharType="end"/>
      </w:r>
    </w:p>
    <w:p w14:paraId="4B8137DF" w14:textId="6651C0A6" w:rsidR="0005551E" w:rsidRPr="0005551E" w:rsidRDefault="0005551E">
      <w:pPr>
        <w:pStyle w:val="TableofFigures"/>
        <w:rPr>
          <w:rFonts w:asciiTheme="majorHAnsi" w:eastAsiaTheme="minorEastAsia" w:hAnsiTheme="majorHAnsi" w:cstheme="majorHAnsi"/>
          <w:noProof/>
          <w:color w:val="auto"/>
          <w:szCs w:val="20"/>
        </w:rPr>
      </w:pPr>
      <w:r w:rsidRPr="0005551E">
        <w:rPr>
          <w:rFonts w:asciiTheme="majorHAnsi" w:hAnsiTheme="majorHAnsi" w:cstheme="majorHAnsi"/>
          <w:noProof/>
          <w:color w:val="auto"/>
          <w:szCs w:val="20"/>
        </w:rPr>
        <w:t>II. Interbank Survey Summary and Complementary Central Bank Information Incorporated in ER Demand</w:t>
      </w:r>
      <w:r w:rsidRPr="0005551E">
        <w:rPr>
          <w:rFonts w:asciiTheme="majorHAnsi" w:hAnsiTheme="majorHAnsi" w:cstheme="majorHAnsi"/>
          <w:noProof/>
          <w:color w:val="auto"/>
          <w:szCs w:val="20"/>
        </w:rPr>
        <w:tab/>
      </w:r>
      <w:r w:rsidRPr="0005551E">
        <w:rPr>
          <w:rFonts w:asciiTheme="majorHAnsi" w:hAnsiTheme="majorHAnsi" w:cstheme="majorHAnsi"/>
          <w:noProof/>
          <w:color w:val="auto"/>
          <w:szCs w:val="20"/>
        </w:rPr>
        <w:fldChar w:fldCharType="begin"/>
      </w:r>
      <w:r w:rsidRPr="0005551E">
        <w:rPr>
          <w:rFonts w:asciiTheme="majorHAnsi" w:hAnsiTheme="majorHAnsi" w:cstheme="majorHAnsi"/>
          <w:noProof/>
          <w:color w:val="auto"/>
          <w:szCs w:val="20"/>
        </w:rPr>
        <w:instrText xml:space="preserve"> PAGEREF _Toc75359418 \h </w:instrText>
      </w:r>
      <w:r w:rsidRPr="0005551E">
        <w:rPr>
          <w:rFonts w:asciiTheme="majorHAnsi" w:hAnsiTheme="majorHAnsi" w:cstheme="majorHAnsi"/>
          <w:noProof/>
          <w:color w:val="auto"/>
          <w:szCs w:val="20"/>
        </w:rPr>
      </w:r>
      <w:r w:rsidRPr="0005551E">
        <w:rPr>
          <w:rFonts w:asciiTheme="majorHAnsi" w:hAnsiTheme="majorHAnsi" w:cstheme="majorHAnsi"/>
          <w:noProof/>
          <w:color w:val="auto"/>
          <w:szCs w:val="20"/>
        </w:rPr>
        <w:fldChar w:fldCharType="separate"/>
      </w:r>
      <w:ins w:id="348" w:author="King, Darryl" w:date="2021-08-11T10:41:00Z">
        <w:r w:rsidR="00D64241">
          <w:rPr>
            <w:rFonts w:asciiTheme="majorHAnsi" w:hAnsiTheme="majorHAnsi" w:cstheme="majorHAnsi"/>
            <w:noProof/>
            <w:color w:val="auto"/>
            <w:szCs w:val="20"/>
          </w:rPr>
          <w:t>40</w:t>
        </w:r>
      </w:ins>
      <w:del w:id="349" w:author="King, Darryl" w:date="2021-08-10T10:13:00Z">
        <w:r w:rsidRPr="0005551E" w:rsidDel="009305DB">
          <w:rPr>
            <w:rFonts w:asciiTheme="majorHAnsi" w:hAnsiTheme="majorHAnsi" w:cstheme="majorHAnsi"/>
            <w:noProof/>
            <w:color w:val="auto"/>
            <w:szCs w:val="20"/>
          </w:rPr>
          <w:delText>34</w:delText>
        </w:r>
      </w:del>
      <w:r w:rsidRPr="0005551E">
        <w:rPr>
          <w:rFonts w:asciiTheme="majorHAnsi" w:hAnsiTheme="majorHAnsi" w:cstheme="majorHAnsi"/>
          <w:noProof/>
          <w:color w:val="auto"/>
          <w:szCs w:val="20"/>
        </w:rPr>
        <w:fldChar w:fldCharType="end"/>
      </w:r>
    </w:p>
    <w:p w14:paraId="560380D9" w14:textId="77777777" w:rsidR="0005551E" w:rsidRPr="0005551E" w:rsidRDefault="0005551E" w:rsidP="0005551E">
      <w:pPr>
        <w:tabs>
          <w:tab w:val="center" w:pos="4320"/>
          <w:tab w:val="right" w:pos="9000"/>
        </w:tabs>
        <w:spacing w:after="0" w:line="240" w:lineRule="auto"/>
        <w:rPr>
          <w:rFonts w:asciiTheme="majorHAnsi" w:hAnsiTheme="majorHAnsi" w:cstheme="majorHAnsi"/>
          <w:szCs w:val="20"/>
          <w:lang w:eastAsia="zh-TW"/>
        </w:rPr>
      </w:pPr>
      <w:r w:rsidRPr="0005551E">
        <w:rPr>
          <w:rFonts w:asciiTheme="majorHAnsi" w:hAnsiTheme="majorHAnsi" w:cstheme="majorHAnsi"/>
          <w:szCs w:val="20"/>
          <w:lang w:eastAsia="zh-TW"/>
        </w:rPr>
        <w:fldChar w:fldCharType="end"/>
      </w:r>
    </w:p>
    <w:p w14:paraId="779BB2A1" w14:textId="396CDCE1" w:rsidR="0005551E" w:rsidRDefault="0005551E" w:rsidP="0005551E">
      <w:pPr>
        <w:tabs>
          <w:tab w:val="center" w:pos="4320"/>
          <w:tab w:val="right" w:pos="9000"/>
        </w:tabs>
        <w:spacing w:after="0" w:line="240" w:lineRule="auto"/>
        <w:rPr>
          <w:rFonts w:asciiTheme="majorHAnsi" w:eastAsiaTheme="majorEastAsia" w:hAnsiTheme="majorHAnsi" w:cstheme="majorBidi"/>
          <w:color w:val="0074A6" w:themeColor="accent1" w:themeShade="BF"/>
          <w:sz w:val="32"/>
          <w:szCs w:val="32"/>
          <w:lang w:eastAsia="zh-TW"/>
        </w:rPr>
      </w:pPr>
      <w:r>
        <w:rPr>
          <w:lang w:eastAsia="zh-TW"/>
        </w:rPr>
        <w:t xml:space="preserve"> </w:t>
      </w:r>
      <w:bookmarkEnd w:id="331"/>
      <w:r>
        <w:rPr>
          <w:lang w:eastAsia="zh-TW"/>
        </w:rPr>
        <w:br w:type="page"/>
      </w:r>
    </w:p>
    <w:p w14:paraId="301B29E1" w14:textId="1CF17ED7" w:rsidR="007E6D1F" w:rsidRDefault="007E6D1F" w:rsidP="00617847">
      <w:pPr>
        <w:pStyle w:val="Heading1"/>
        <w:rPr>
          <w:lang w:eastAsia="zh-TW"/>
        </w:rPr>
      </w:pPr>
      <w:bookmarkStart w:id="350" w:name="_Toc75359107"/>
      <w:bookmarkStart w:id="351" w:name="_Toc75359142"/>
      <w:bookmarkStart w:id="352" w:name="_Toc75359356"/>
      <w:bookmarkStart w:id="353" w:name="_Toc81388133"/>
      <w:commentRangeStart w:id="354"/>
      <w:r w:rsidRPr="007E6D1F">
        <w:rPr>
          <w:lang w:eastAsia="zh-TW"/>
        </w:rPr>
        <w:t>Glossary</w:t>
      </w:r>
      <w:bookmarkEnd w:id="199"/>
      <w:bookmarkEnd w:id="200"/>
      <w:bookmarkEnd w:id="201"/>
      <w:bookmarkEnd w:id="202"/>
      <w:bookmarkEnd w:id="203"/>
      <w:bookmarkEnd w:id="204"/>
      <w:bookmarkEnd w:id="205"/>
      <w:bookmarkEnd w:id="206"/>
      <w:bookmarkEnd w:id="207"/>
      <w:bookmarkEnd w:id="208"/>
      <w:bookmarkEnd w:id="350"/>
      <w:bookmarkEnd w:id="351"/>
      <w:bookmarkEnd w:id="352"/>
      <w:commentRangeEnd w:id="354"/>
      <w:r w:rsidR="001F4328">
        <w:rPr>
          <w:rStyle w:val="CommentReference"/>
          <w:rFonts w:asciiTheme="minorHAnsi" w:eastAsiaTheme="minorHAnsi" w:hAnsiTheme="minorHAnsi" w:cs="Times New Roman (Body CS)"/>
          <w:color w:val="auto"/>
        </w:rPr>
        <w:commentReference w:id="354"/>
      </w:r>
      <w:bookmarkEnd w:id="353"/>
    </w:p>
    <w:tbl>
      <w:tblPr>
        <w:tblW w:w="5490" w:type="dxa"/>
        <w:tblInd w:w="1620" w:type="dxa"/>
        <w:tblLook w:val="04A0" w:firstRow="1" w:lastRow="0" w:firstColumn="1" w:lastColumn="0" w:noHBand="0" w:noVBand="1"/>
      </w:tblPr>
      <w:tblGrid>
        <w:gridCol w:w="4230"/>
        <w:gridCol w:w="1260"/>
      </w:tblGrid>
      <w:tr w:rsidR="00961703" w:rsidRPr="003806D6" w14:paraId="08AD5516" w14:textId="77777777" w:rsidTr="00961703">
        <w:trPr>
          <w:trHeight w:val="20"/>
        </w:trPr>
        <w:tc>
          <w:tcPr>
            <w:tcW w:w="4230" w:type="dxa"/>
            <w:tcBorders>
              <w:top w:val="nil"/>
              <w:left w:val="nil"/>
              <w:bottom w:val="nil"/>
              <w:right w:val="nil"/>
            </w:tcBorders>
            <w:shd w:val="clear" w:color="auto" w:fill="auto"/>
            <w:vAlign w:val="bottom"/>
            <w:hideMark/>
          </w:tcPr>
          <w:p w14:paraId="4593E101"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Automated Teller Machines </w:t>
            </w:r>
          </w:p>
        </w:tc>
        <w:tc>
          <w:tcPr>
            <w:tcW w:w="1260" w:type="dxa"/>
            <w:tcBorders>
              <w:top w:val="nil"/>
              <w:left w:val="nil"/>
              <w:bottom w:val="nil"/>
              <w:right w:val="nil"/>
            </w:tcBorders>
            <w:shd w:val="clear" w:color="auto" w:fill="auto"/>
            <w:noWrap/>
            <w:vAlign w:val="bottom"/>
            <w:hideMark/>
          </w:tcPr>
          <w:p w14:paraId="552BB43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ATMs</w:t>
            </w:r>
          </w:p>
        </w:tc>
      </w:tr>
      <w:tr w:rsidR="00961703" w:rsidRPr="003806D6" w14:paraId="4744BDDF" w14:textId="77777777" w:rsidTr="00961703">
        <w:trPr>
          <w:trHeight w:val="20"/>
        </w:trPr>
        <w:tc>
          <w:tcPr>
            <w:tcW w:w="4230" w:type="dxa"/>
            <w:tcBorders>
              <w:top w:val="nil"/>
              <w:left w:val="nil"/>
              <w:bottom w:val="nil"/>
              <w:right w:val="nil"/>
            </w:tcBorders>
            <w:shd w:val="clear" w:color="auto" w:fill="auto"/>
            <w:vAlign w:val="bottom"/>
            <w:hideMark/>
          </w:tcPr>
          <w:p w14:paraId="7CA5DBD2"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Autonomous Liquidity Factors</w:t>
            </w:r>
          </w:p>
        </w:tc>
        <w:tc>
          <w:tcPr>
            <w:tcW w:w="1260" w:type="dxa"/>
            <w:tcBorders>
              <w:top w:val="nil"/>
              <w:left w:val="nil"/>
              <w:bottom w:val="nil"/>
              <w:right w:val="nil"/>
            </w:tcBorders>
            <w:shd w:val="clear" w:color="auto" w:fill="auto"/>
            <w:noWrap/>
            <w:vAlign w:val="bottom"/>
            <w:hideMark/>
          </w:tcPr>
          <w:p w14:paraId="01EEF54A"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AFs</w:t>
            </w:r>
          </w:p>
        </w:tc>
      </w:tr>
      <w:tr w:rsidR="00961703" w:rsidRPr="003806D6" w14:paraId="18032833" w14:textId="77777777" w:rsidTr="00961703">
        <w:trPr>
          <w:trHeight w:val="20"/>
        </w:trPr>
        <w:tc>
          <w:tcPr>
            <w:tcW w:w="4230" w:type="dxa"/>
            <w:tcBorders>
              <w:top w:val="nil"/>
              <w:left w:val="nil"/>
              <w:bottom w:val="nil"/>
              <w:right w:val="nil"/>
            </w:tcBorders>
            <w:shd w:val="clear" w:color="auto" w:fill="auto"/>
            <w:vAlign w:val="bottom"/>
            <w:hideMark/>
          </w:tcPr>
          <w:p w14:paraId="3334F160"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Autoregressive Integrated Moving Average </w:t>
            </w:r>
          </w:p>
        </w:tc>
        <w:tc>
          <w:tcPr>
            <w:tcW w:w="1260" w:type="dxa"/>
            <w:tcBorders>
              <w:top w:val="nil"/>
              <w:left w:val="nil"/>
              <w:bottom w:val="nil"/>
              <w:right w:val="nil"/>
            </w:tcBorders>
            <w:shd w:val="clear" w:color="auto" w:fill="auto"/>
            <w:noWrap/>
            <w:vAlign w:val="bottom"/>
            <w:hideMark/>
          </w:tcPr>
          <w:p w14:paraId="111CC6CC"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ARIMA</w:t>
            </w:r>
          </w:p>
        </w:tc>
      </w:tr>
      <w:tr w:rsidR="00961703" w:rsidRPr="003806D6" w14:paraId="65DCCEB5" w14:textId="77777777" w:rsidTr="00961703">
        <w:trPr>
          <w:trHeight w:val="20"/>
        </w:trPr>
        <w:tc>
          <w:tcPr>
            <w:tcW w:w="4230" w:type="dxa"/>
            <w:tcBorders>
              <w:top w:val="nil"/>
              <w:left w:val="nil"/>
              <w:bottom w:val="nil"/>
              <w:right w:val="nil"/>
            </w:tcBorders>
            <w:shd w:val="clear" w:color="auto" w:fill="auto"/>
            <w:vAlign w:val="bottom"/>
            <w:hideMark/>
          </w:tcPr>
          <w:p w14:paraId="4C29E6D2"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Balance of payments </w:t>
            </w:r>
          </w:p>
        </w:tc>
        <w:tc>
          <w:tcPr>
            <w:tcW w:w="1260" w:type="dxa"/>
            <w:tcBorders>
              <w:top w:val="nil"/>
              <w:left w:val="nil"/>
              <w:bottom w:val="nil"/>
              <w:right w:val="nil"/>
            </w:tcBorders>
            <w:shd w:val="clear" w:color="auto" w:fill="auto"/>
            <w:noWrap/>
            <w:vAlign w:val="bottom"/>
            <w:hideMark/>
          </w:tcPr>
          <w:p w14:paraId="7E88EC43" w14:textId="77777777" w:rsidR="00961703" w:rsidRPr="003806D6" w:rsidRDefault="00961703" w:rsidP="00961703">
            <w:pPr>
              <w:spacing w:after="0" w:line="240" w:lineRule="auto"/>
              <w:rPr>
                <w:rFonts w:eastAsia="Times New Roman"/>
                <w:color w:val="000000"/>
              </w:rPr>
            </w:pPr>
            <w:proofErr w:type="spellStart"/>
            <w:r w:rsidRPr="003806D6">
              <w:rPr>
                <w:rFonts w:eastAsia="Times New Roman"/>
                <w:color w:val="000000"/>
              </w:rPr>
              <w:t>BoP</w:t>
            </w:r>
            <w:proofErr w:type="spellEnd"/>
          </w:p>
        </w:tc>
      </w:tr>
      <w:tr w:rsidR="00961703" w:rsidRPr="003806D6" w14:paraId="5EA8DA6A" w14:textId="77777777" w:rsidTr="00961703">
        <w:trPr>
          <w:trHeight w:val="20"/>
        </w:trPr>
        <w:tc>
          <w:tcPr>
            <w:tcW w:w="4230" w:type="dxa"/>
            <w:tcBorders>
              <w:top w:val="nil"/>
              <w:left w:val="nil"/>
              <w:bottom w:val="nil"/>
              <w:right w:val="nil"/>
            </w:tcBorders>
            <w:shd w:val="clear" w:color="auto" w:fill="auto"/>
            <w:vAlign w:val="bottom"/>
            <w:hideMark/>
          </w:tcPr>
          <w:p w14:paraId="62F2E612"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Bank Reserves </w:t>
            </w:r>
          </w:p>
        </w:tc>
        <w:tc>
          <w:tcPr>
            <w:tcW w:w="1260" w:type="dxa"/>
            <w:tcBorders>
              <w:top w:val="nil"/>
              <w:left w:val="nil"/>
              <w:bottom w:val="nil"/>
              <w:right w:val="nil"/>
            </w:tcBorders>
            <w:shd w:val="clear" w:color="auto" w:fill="auto"/>
            <w:noWrap/>
            <w:vAlign w:val="bottom"/>
            <w:hideMark/>
          </w:tcPr>
          <w:p w14:paraId="1B712518"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R</w:t>
            </w:r>
          </w:p>
        </w:tc>
      </w:tr>
      <w:tr w:rsidR="00961703" w:rsidRPr="003806D6" w14:paraId="51C02CA8" w14:textId="77777777" w:rsidTr="00961703">
        <w:trPr>
          <w:trHeight w:val="20"/>
        </w:trPr>
        <w:tc>
          <w:tcPr>
            <w:tcW w:w="4230" w:type="dxa"/>
            <w:tcBorders>
              <w:top w:val="nil"/>
              <w:left w:val="nil"/>
              <w:bottom w:val="nil"/>
              <w:right w:val="nil"/>
            </w:tcBorders>
            <w:shd w:val="clear" w:color="auto" w:fill="auto"/>
            <w:vAlign w:val="bottom"/>
            <w:hideMark/>
          </w:tcPr>
          <w:p w14:paraId="0ED00667"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Cash Coordination Committee </w:t>
            </w:r>
          </w:p>
        </w:tc>
        <w:tc>
          <w:tcPr>
            <w:tcW w:w="1260" w:type="dxa"/>
            <w:tcBorders>
              <w:top w:val="nil"/>
              <w:left w:val="nil"/>
              <w:bottom w:val="nil"/>
              <w:right w:val="nil"/>
            </w:tcBorders>
            <w:shd w:val="clear" w:color="auto" w:fill="auto"/>
            <w:noWrap/>
            <w:vAlign w:val="bottom"/>
            <w:hideMark/>
          </w:tcPr>
          <w:p w14:paraId="5D92547D"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CCC</w:t>
            </w:r>
          </w:p>
        </w:tc>
      </w:tr>
      <w:tr w:rsidR="00961703" w:rsidRPr="003806D6" w14:paraId="289CDE5E" w14:textId="77777777" w:rsidTr="00961703">
        <w:trPr>
          <w:trHeight w:val="20"/>
        </w:trPr>
        <w:tc>
          <w:tcPr>
            <w:tcW w:w="4230" w:type="dxa"/>
            <w:tcBorders>
              <w:top w:val="nil"/>
              <w:left w:val="nil"/>
              <w:bottom w:val="nil"/>
              <w:right w:val="nil"/>
            </w:tcBorders>
            <w:shd w:val="clear" w:color="auto" w:fill="auto"/>
            <w:vAlign w:val="center"/>
            <w:hideMark/>
          </w:tcPr>
          <w:p w14:paraId="547DFC6D"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Claims on Government </w:t>
            </w:r>
          </w:p>
        </w:tc>
        <w:tc>
          <w:tcPr>
            <w:tcW w:w="1260" w:type="dxa"/>
            <w:tcBorders>
              <w:top w:val="nil"/>
              <w:left w:val="nil"/>
              <w:bottom w:val="nil"/>
              <w:right w:val="nil"/>
            </w:tcBorders>
            <w:shd w:val="clear" w:color="auto" w:fill="auto"/>
            <w:noWrap/>
            <w:vAlign w:val="bottom"/>
            <w:hideMark/>
          </w:tcPr>
          <w:p w14:paraId="0049C1CF"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CG</w:t>
            </w:r>
          </w:p>
        </w:tc>
      </w:tr>
      <w:tr w:rsidR="00961703" w:rsidRPr="003806D6" w14:paraId="627FCEAB" w14:textId="77777777" w:rsidTr="00961703">
        <w:trPr>
          <w:trHeight w:val="20"/>
        </w:trPr>
        <w:tc>
          <w:tcPr>
            <w:tcW w:w="4230" w:type="dxa"/>
            <w:tcBorders>
              <w:top w:val="nil"/>
              <w:left w:val="nil"/>
              <w:bottom w:val="nil"/>
              <w:right w:val="nil"/>
            </w:tcBorders>
            <w:shd w:val="clear" w:color="auto" w:fill="auto"/>
            <w:vAlign w:val="bottom"/>
            <w:hideMark/>
          </w:tcPr>
          <w:p w14:paraId="250B9085"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Currency in Circulation</w:t>
            </w:r>
          </w:p>
        </w:tc>
        <w:tc>
          <w:tcPr>
            <w:tcW w:w="1260" w:type="dxa"/>
            <w:tcBorders>
              <w:top w:val="nil"/>
              <w:left w:val="nil"/>
              <w:bottom w:val="nil"/>
              <w:right w:val="nil"/>
            </w:tcBorders>
            <w:shd w:val="clear" w:color="auto" w:fill="auto"/>
            <w:noWrap/>
            <w:vAlign w:val="bottom"/>
            <w:hideMark/>
          </w:tcPr>
          <w:p w14:paraId="47B41469"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CIC</w:t>
            </w:r>
          </w:p>
        </w:tc>
      </w:tr>
      <w:tr w:rsidR="00961703" w:rsidRPr="003806D6" w14:paraId="2DAA0EE8" w14:textId="77777777" w:rsidTr="00961703">
        <w:trPr>
          <w:trHeight w:val="20"/>
        </w:trPr>
        <w:tc>
          <w:tcPr>
            <w:tcW w:w="4230" w:type="dxa"/>
            <w:tcBorders>
              <w:top w:val="nil"/>
              <w:left w:val="nil"/>
              <w:bottom w:val="nil"/>
              <w:right w:val="nil"/>
            </w:tcBorders>
            <w:shd w:val="clear" w:color="auto" w:fill="auto"/>
            <w:vAlign w:val="bottom"/>
            <w:hideMark/>
          </w:tcPr>
          <w:p w14:paraId="5C285DBF"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Czech National Bank </w:t>
            </w:r>
          </w:p>
        </w:tc>
        <w:tc>
          <w:tcPr>
            <w:tcW w:w="1260" w:type="dxa"/>
            <w:tcBorders>
              <w:top w:val="nil"/>
              <w:left w:val="nil"/>
              <w:bottom w:val="nil"/>
              <w:right w:val="nil"/>
            </w:tcBorders>
            <w:shd w:val="clear" w:color="auto" w:fill="auto"/>
            <w:noWrap/>
            <w:vAlign w:val="bottom"/>
            <w:hideMark/>
          </w:tcPr>
          <w:p w14:paraId="13A14A3F"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CNB</w:t>
            </w:r>
          </w:p>
        </w:tc>
      </w:tr>
      <w:tr w:rsidR="00961703" w:rsidRPr="003806D6" w14:paraId="221ABA9C" w14:textId="77777777" w:rsidTr="00961703">
        <w:trPr>
          <w:trHeight w:val="20"/>
        </w:trPr>
        <w:tc>
          <w:tcPr>
            <w:tcW w:w="4230" w:type="dxa"/>
            <w:tcBorders>
              <w:top w:val="nil"/>
              <w:left w:val="nil"/>
              <w:bottom w:val="nil"/>
              <w:right w:val="nil"/>
            </w:tcBorders>
            <w:shd w:val="clear" w:color="auto" w:fill="auto"/>
            <w:vAlign w:val="bottom"/>
            <w:hideMark/>
          </w:tcPr>
          <w:p w14:paraId="700AA0B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European Central Bank </w:t>
            </w:r>
          </w:p>
        </w:tc>
        <w:tc>
          <w:tcPr>
            <w:tcW w:w="1260" w:type="dxa"/>
            <w:tcBorders>
              <w:top w:val="nil"/>
              <w:left w:val="nil"/>
              <w:bottom w:val="nil"/>
              <w:right w:val="nil"/>
            </w:tcBorders>
            <w:shd w:val="clear" w:color="auto" w:fill="auto"/>
            <w:noWrap/>
            <w:vAlign w:val="bottom"/>
            <w:hideMark/>
          </w:tcPr>
          <w:p w14:paraId="62C45C6D"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ECB</w:t>
            </w:r>
          </w:p>
        </w:tc>
      </w:tr>
      <w:tr w:rsidR="00961703" w:rsidRPr="003806D6" w14:paraId="03741938" w14:textId="77777777" w:rsidTr="00961703">
        <w:trPr>
          <w:trHeight w:val="20"/>
        </w:trPr>
        <w:tc>
          <w:tcPr>
            <w:tcW w:w="4230" w:type="dxa"/>
            <w:tcBorders>
              <w:top w:val="nil"/>
              <w:left w:val="nil"/>
              <w:bottom w:val="nil"/>
              <w:right w:val="nil"/>
            </w:tcBorders>
            <w:shd w:val="clear" w:color="auto" w:fill="auto"/>
            <w:vAlign w:val="bottom"/>
            <w:hideMark/>
          </w:tcPr>
          <w:p w14:paraId="7675B38F"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Excess Reserves </w:t>
            </w:r>
          </w:p>
        </w:tc>
        <w:tc>
          <w:tcPr>
            <w:tcW w:w="1260" w:type="dxa"/>
            <w:tcBorders>
              <w:top w:val="nil"/>
              <w:left w:val="nil"/>
              <w:bottom w:val="nil"/>
              <w:right w:val="nil"/>
            </w:tcBorders>
            <w:shd w:val="clear" w:color="auto" w:fill="auto"/>
            <w:noWrap/>
            <w:vAlign w:val="bottom"/>
            <w:hideMark/>
          </w:tcPr>
          <w:p w14:paraId="1C765A54"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ER</w:t>
            </w:r>
          </w:p>
        </w:tc>
      </w:tr>
      <w:tr w:rsidR="00961703" w:rsidRPr="003806D6" w14:paraId="24EBC6A4" w14:textId="77777777" w:rsidTr="00961703">
        <w:trPr>
          <w:trHeight w:val="20"/>
        </w:trPr>
        <w:tc>
          <w:tcPr>
            <w:tcW w:w="4230" w:type="dxa"/>
            <w:tcBorders>
              <w:top w:val="nil"/>
              <w:left w:val="nil"/>
              <w:bottom w:val="nil"/>
              <w:right w:val="nil"/>
            </w:tcBorders>
            <w:shd w:val="clear" w:color="auto" w:fill="auto"/>
            <w:vAlign w:val="bottom"/>
            <w:hideMark/>
          </w:tcPr>
          <w:p w14:paraId="17F81E83"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Forecasted Autonomous Factors</w:t>
            </w:r>
          </w:p>
        </w:tc>
        <w:tc>
          <w:tcPr>
            <w:tcW w:w="1260" w:type="dxa"/>
            <w:tcBorders>
              <w:top w:val="nil"/>
              <w:left w:val="nil"/>
              <w:bottom w:val="nil"/>
              <w:right w:val="nil"/>
            </w:tcBorders>
            <w:shd w:val="clear" w:color="auto" w:fill="auto"/>
            <w:noWrap/>
            <w:vAlign w:val="bottom"/>
            <w:hideMark/>
          </w:tcPr>
          <w:p w14:paraId="24B73EAA"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AFF</w:t>
            </w:r>
          </w:p>
        </w:tc>
      </w:tr>
      <w:tr w:rsidR="00961703" w:rsidRPr="003806D6" w14:paraId="1377C04B" w14:textId="77777777" w:rsidTr="00961703">
        <w:trPr>
          <w:trHeight w:val="20"/>
        </w:trPr>
        <w:tc>
          <w:tcPr>
            <w:tcW w:w="4230" w:type="dxa"/>
            <w:tcBorders>
              <w:top w:val="nil"/>
              <w:left w:val="nil"/>
              <w:bottom w:val="nil"/>
              <w:right w:val="nil"/>
            </w:tcBorders>
            <w:shd w:val="clear" w:color="auto" w:fill="auto"/>
            <w:vAlign w:val="bottom"/>
            <w:hideMark/>
          </w:tcPr>
          <w:p w14:paraId="043054FA"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Foreign Exchange </w:t>
            </w:r>
          </w:p>
        </w:tc>
        <w:tc>
          <w:tcPr>
            <w:tcW w:w="1260" w:type="dxa"/>
            <w:tcBorders>
              <w:top w:val="nil"/>
              <w:left w:val="nil"/>
              <w:bottom w:val="nil"/>
              <w:right w:val="nil"/>
            </w:tcBorders>
            <w:shd w:val="clear" w:color="auto" w:fill="auto"/>
            <w:noWrap/>
            <w:vAlign w:val="bottom"/>
            <w:hideMark/>
          </w:tcPr>
          <w:p w14:paraId="4D38B4AA"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FX</w:t>
            </w:r>
          </w:p>
        </w:tc>
      </w:tr>
      <w:tr w:rsidR="00961703" w:rsidRPr="003806D6" w14:paraId="3CA2B12F" w14:textId="77777777" w:rsidTr="00961703">
        <w:trPr>
          <w:trHeight w:val="20"/>
        </w:trPr>
        <w:tc>
          <w:tcPr>
            <w:tcW w:w="4230" w:type="dxa"/>
            <w:tcBorders>
              <w:top w:val="nil"/>
              <w:left w:val="nil"/>
              <w:bottom w:val="nil"/>
              <w:right w:val="nil"/>
            </w:tcBorders>
            <w:shd w:val="clear" w:color="auto" w:fill="auto"/>
            <w:vAlign w:val="bottom"/>
            <w:hideMark/>
          </w:tcPr>
          <w:p w14:paraId="7418AB40"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Government Deposits </w:t>
            </w:r>
          </w:p>
        </w:tc>
        <w:tc>
          <w:tcPr>
            <w:tcW w:w="1260" w:type="dxa"/>
            <w:tcBorders>
              <w:top w:val="nil"/>
              <w:left w:val="nil"/>
              <w:bottom w:val="nil"/>
              <w:right w:val="nil"/>
            </w:tcBorders>
            <w:shd w:val="clear" w:color="auto" w:fill="auto"/>
            <w:noWrap/>
            <w:vAlign w:val="bottom"/>
            <w:hideMark/>
          </w:tcPr>
          <w:p w14:paraId="716EA451"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GD</w:t>
            </w:r>
          </w:p>
        </w:tc>
      </w:tr>
      <w:tr w:rsidR="00961703" w:rsidRPr="003806D6" w14:paraId="5D271232" w14:textId="77777777" w:rsidTr="00961703">
        <w:trPr>
          <w:trHeight w:val="20"/>
        </w:trPr>
        <w:tc>
          <w:tcPr>
            <w:tcW w:w="4230" w:type="dxa"/>
            <w:tcBorders>
              <w:top w:val="nil"/>
              <w:left w:val="nil"/>
              <w:bottom w:val="nil"/>
              <w:right w:val="nil"/>
            </w:tcBorders>
            <w:shd w:val="clear" w:color="auto" w:fill="auto"/>
            <w:vAlign w:val="bottom"/>
            <w:hideMark/>
          </w:tcPr>
          <w:p w14:paraId="4874385B"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Liquidity Absorption operations </w:t>
            </w:r>
          </w:p>
        </w:tc>
        <w:tc>
          <w:tcPr>
            <w:tcW w:w="1260" w:type="dxa"/>
            <w:tcBorders>
              <w:top w:val="nil"/>
              <w:left w:val="nil"/>
              <w:bottom w:val="nil"/>
              <w:right w:val="nil"/>
            </w:tcBorders>
            <w:shd w:val="clear" w:color="auto" w:fill="auto"/>
            <w:noWrap/>
            <w:vAlign w:val="bottom"/>
            <w:hideMark/>
          </w:tcPr>
          <w:p w14:paraId="2DA2E48F"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LA</w:t>
            </w:r>
          </w:p>
        </w:tc>
      </w:tr>
      <w:tr w:rsidR="00961703" w:rsidRPr="003806D6" w14:paraId="6EFC7C97" w14:textId="77777777" w:rsidTr="00961703">
        <w:trPr>
          <w:trHeight w:val="20"/>
        </w:trPr>
        <w:tc>
          <w:tcPr>
            <w:tcW w:w="4230" w:type="dxa"/>
            <w:tcBorders>
              <w:top w:val="nil"/>
              <w:left w:val="nil"/>
              <w:bottom w:val="nil"/>
              <w:right w:val="nil"/>
            </w:tcBorders>
            <w:shd w:val="clear" w:color="auto" w:fill="auto"/>
            <w:vAlign w:val="bottom"/>
            <w:hideMark/>
          </w:tcPr>
          <w:p w14:paraId="3EF1F69C"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Liquidity Coverage Ratio </w:t>
            </w:r>
          </w:p>
        </w:tc>
        <w:tc>
          <w:tcPr>
            <w:tcW w:w="1260" w:type="dxa"/>
            <w:tcBorders>
              <w:top w:val="nil"/>
              <w:left w:val="nil"/>
              <w:bottom w:val="nil"/>
              <w:right w:val="nil"/>
            </w:tcBorders>
            <w:shd w:val="clear" w:color="auto" w:fill="auto"/>
            <w:noWrap/>
            <w:vAlign w:val="bottom"/>
            <w:hideMark/>
          </w:tcPr>
          <w:p w14:paraId="638E8E78"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LCR</w:t>
            </w:r>
          </w:p>
        </w:tc>
      </w:tr>
      <w:tr w:rsidR="00961703" w:rsidRPr="003806D6" w14:paraId="68CDAB12" w14:textId="77777777" w:rsidTr="00961703">
        <w:trPr>
          <w:trHeight w:val="20"/>
        </w:trPr>
        <w:tc>
          <w:tcPr>
            <w:tcW w:w="4230" w:type="dxa"/>
            <w:tcBorders>
              <w:top w:val="nil"/>
              <w:left w:val="nil"/>
              <w:bottom w:val="nil"/>
              <w:right w:val="nil"/>
            </w:tcBorders>
            <w:shd w:val="clear" w:color="auto" w:fill="auto"/>
            <w:vAlign w:val="center"/>
            <w:hideMark/>
          </w:tcPr>
          <w:p w14:paraId="67449561" w14:textId="77777777" w:rsidR="00961703" w:rsidRPr="003806D6" w:rsidRDefault="00961703" w:rsidP="00961703">
            <w:pPr>
              <w:spacing w:after="0" w:line="240" w:lineRule="auto"/>
              <w:rPr>
                <w:rFonts w:eastAsia="Times New Roman"/>
                <w:color w:val="000000"/>
              </w:rPr>
            </w:pPr>
            <w:r w:rsidRPr="003806D6">
              <w:rPr>
                <w:rFonts w:eastAsia="Times New Roman"/>
                <w:noProof/>
                <w:color w:val="000000"/>
              </w:rPr>
              <w:t xml:space="preserve">Liquidity Injection operations </w:t>
            </w:r>
          </w:p>
        </w:tc>
        <w:tc>
          <w:tcPr>
            <w:tcW w:w="1260" w:type="dxa"/>
            <w:tcBorders>
              <w:top w:val="nil"/>
              <w:left w:val="nil"/>
              <w:bottom w:val="nil"/>
              <w:right w:val="nil"/>
            </w:tcBorders>
            <w:shd w:val="clear" w:color="auto" w:fill="auto"/>
            <w:noWrap/>
            <w:vAlign w:val="bottom"/>
            <w:hideMark/>
          </w:tcPr>
          <w:p w14:paraId="4D239310"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LI</w:t>
            </w:r>
          </w:p>
        </w:tc>
      </w:tr>
      <w:tr w:rsidR="00961703" w:rsidRPr="003806D6" w14:paraId="7E9F70D2" w14:textId="77777777" w:rsidTr="00961703">
        <w:trPr>
          <w:trHeight w:val="20"/>
        </w:trPr>
        <w:tc>
          <w:tcPr>
            <w:tcW w:w="4230" w:type="dxa"/>
            <w:tcBorders>
              <w:top w:val="nil"/>
              <w:left w:val="nil"/>
              <w:bottom w:val="nil"/>
              <w:right w:val="nil"/>
            </w:tcBorders>
            <w:shd w:val="clear" w:color="auto" w:fill="auto"/>
            <w:vAlign w:val="bottom"/>
            <w:hideMark/>
          </w:tcPr>
          <w:p w14:paraId="3528BEB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Mean Square Errors </w:t>
            </w:r>
          </w:p>
        </w:tc>
        <w:tc>
          <w:tcPr>
            <w:tcW w:w="1260" w:type="dxa"/>
            <w:tcBorders>
              <w:top w:val="nil"/>
              <w:left w:val="nil"/>
              <w:bottom w:val="nil"/>
              <w:right w:val="nil"/>
            </w:tcBorders>
            <w:shd w:val="clear" w:color="auto" w:fill="auto"/>
            <w:noWrap/>
            <w:vAlign w:val="bottom"/>
            <w:hideMark/>
          </w:tcPr>
          <w:p w14:paraId="7729188A"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MSE</w:t>
            </w:r>
          </w:p>
        </w:tc>
      </w:tr>
      <w:tr w:rsidR="00961703" w:rsidRPr="003806D6" w14:paraId="7424916D" w14:textId="77777777" w:rsidTr="00961703">
        <w:trPr>
          <w:trHeight w:val="20"/>
        </w:trPr>
        <w:tc>
          <w:tcPr>
            <w:tcW w:w="4230" w:type="dxa"/>
            <w:tcBorders>
              <w:top w:val="nil"/>
              <w:left w:val="nil"/>
              <w:bottom w:val="nil"/>
              <w:right w:val="nil"/>
            </w:tcBorders>
            <w:shd w:val="clear" w:color="auto" w:fill="auto"/>
            <w:vAlign w:val="bottom"/>
            <w:hideMark/>
          </w:tcPr>
          <w:p w14:paraId="45B830E2"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Memorandum of Understanding </w:t>
            </w:r>
          </w:p>
        </w:tc>
        <w:tc>
          <w:tcPr>
            <w:tcW w:w="1260" w:type="dxa"/>
            <w:tcBorders>
              <w:top w:val="nil"/>
              <w:left w:val="nil"/>
              <w:bottom w:val="nil"/>
              <w:right w:val="nil"/>
            </w:tcBorders>
            <w:shd w:val="clear" w:color="auto" w:fill="auto"/>
            <w:noWrap/>
            <w:vAlign w:val="bottom"/>
            <w:hideMark/>
          </w:tcPr>
          <w:p w14:paraId="46382D09"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MoU</w:t>
            </w:r>
          </w:p>
        </w:tc>
      </w:tr>
      <w:tr w:rsidR="00961703" w:rsidRPr="003806D6" w14:paraId="5D9AF66A" w14:textId="77777777" w:rsidTr="00961703">
        <w:trPr>
          <w:trHeight w:val="20"/>
        </w:trPr>
        <w:tc>
          <w:tcPr>
            <w:tcW w:w="4230" w:type="dxa"/>
            <w:tcBorders>
              <w:top w:val="nil"/>
              <w:left w:val="nil"/>
              <w:bottom w:val="nil"/>
              <w:right w:val="nil"/>
            </w:tcBorders>
            <w:shd w:val="clear" w:color="auto" w:fill="auto"/>
            <w:vAlign w:val="bottom"/>
            <w:hideMark/>
          </w:tcPr>
          <w:p w14:paraId="39EBF6AA"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Ministry of Finance </w:t>
            </w:r>
          </w:p>
        </w:tc>
        <w:tc>
          <w:tcPr>
            <w:tcW w:w="1260" w:type="dxa"/>
            <w:tcBorders>
              <w:top w:val="nil"/>
              <w:left w:val="nil"/>
              <w:bottom w:val="nil"/>
              <w:right w:val="nil"/>
            </w:tcBorders>
            <w:shd w:val="clear" w:color="auto" w:fill="auto"/>
            <w:noWrap/>
            <w:vAlign w:val="bottom"/>
            <w:hideMark/>
          </w:tcPr>
          <w:p w14:paraId="2C62992C"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MoF</w:t>
            </w:r>
          </w:p>
        </w:tc>
      </w:tr>
      <w:tr w:rsidR="00961703" w:rsidRPr="003806D6" w14:paraId="79299950" w14:textId="77777777" w:rsidTr="00961703">
        <w:trPr>
          <w:trHeight w:val="20"/>
        </w:trPr>
        <w:tc>
          <w:tcPr>
            <w:tcW w:w="4230" w:type="dxa"/>
            <w:tcBorders>
              <w:top w:val="nil"/>
              <w:left w:val="nil"/>
              <w:bottom w:val="nil"/>
              <w:right w:val="nil"/>
            </w:tcBorders>
            <w:shd w:val="clear" w:color="auto" w:fill="auto"/>
            <w:vAlign w:val="bottom"/>
            <w:hideMark/>
          </w:tcPr>
          <w:p w14:paraId="1CEC1AA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Money Market </w:t>
            </w:r>
          </w:p>
        </w:tc>
        <w:tc>
          <w:tcPr>
            <w:tcW w:w="1260" w:type="dxa"/>
            <w:tcBorders>
              <w:top w:val="nil"/>
              <w:left w:val="nil"/>
              <w:bottom w:val="nil"/>
              <w:right w:val="nil"/>
            </w:tcBorders>
            <w:shd w:val="clear" w:color="auto" w:fill="auto"/>
            <w:noWrap/>
            <w:vAlign w:val="bottom"/>
            <w:hideMark/>
          </w:tcPr>
          <w:p w14:paraId="28C7197D"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MM</w:t>
            </w:r>
          </w:p>
        </w:tc>
      </w:tr>
      <w:tr w:rsidR="00961703" w:rsidRPr="003806D6" w14:paraId="2A60C107" w14:textId="77777777" w:rsidTr="00961703">
        <w:trPr>
          <w:trHeight w:val="20"/>
        </w:trPr>
        <w:tc>
          <w:tcPr>
            <w:tcW w:w="4230" w:type="dxa"/>
            <w:tcBorders>
              <w:top w:val="nil"/>
              <w:left w:val="nil"/>
              <w:bottom w:val="nil"/>
              <w:right w:val="nil"/>
            </w:tcBorders>
            <w:shd w:val="clear" w:color="auto" w:fill="auto"/>
            <w:vAlign w:val="bottom"/>
            <w:hideMark/>
          </w:tcPr>
          <w:p w14:paraId="4BEB882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National Bank of Kazakhstan </w:t>
            </w:r>
          </w:p>
        </w:tc>
        <w:tc>
          <w:tcPr>
            <w:tcW w:w="1260" w:type="dxa"/>
            <w:tcBorders>
              <w:top w:val="nil"/>
              <w:left w:val="nil"/>
              <w:bottom w:val="nil"/>
              <w:right w:val="nil"/>
            </w:tcBorders>
            <w:shd w:val="clear" w:color="auto" w:fill="auto"/>
            <w:noWrap/>
            <w:vAlign w:val="bottom"/>
            <w:hideMark/>
          </w:tcPr>
          <w:p w14:paraId="25D2FDD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NBK</w:t>
            </w:r>
          </w:p>
        </w:tc>
      </w:tr>
      <w:tr w:rsidR="00961703" w:rsidRPr="003806D6" w14:paraId="26270597" w14:textId="77777777" w:rsidTr="00961703">
        <w:trPr>
          <w:trHeight w:val="20"/>
        </w:trPr>
        <w:tc>
          <w:tcPr>
            <w:tcW w:w="4230" w:type="dxa"/>
            <w:tcBorders>
              <w:top w:val="nil"/>
              <w:left w:val="nil"/>
              <w:bottom w:val="nil"/>
              <w:right w:val="nil"/>
            </w:tcBorders>
            <w:shd w:val="clear" w:color="auto" w:fill="auto"/>
            <w:vAlign w:val="bottom"/>
            <w:hideMark/>
          </w:tcPr>
          <w:p w14:paraId="5CD9EB8E"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Net Foreign Assets </w:t>
            </w:r>
          </w:p>
        </w:tc>
        <w:tc>
          <w:tcPr>
            <w:tcW w:w="1260" w:type="dxa"/>
            <w:tcBorders>
              <w:top w:val="nil"/>
              <w:left w:val="nil"/>
              <w:bottom w:val="nil"/>
              <w:right w:val="nil"/>
            </w:tcBorders>
            <w:shd w:val="clear" w:color="auto" w:fill="auto"/>
            <w:noWrap/>
            <w:vAlign w:val="bottom"/>
            <w:hideMark/>
          </w:tcPr>
          <w:p w14:paraId="2F2E816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NFA</w:t>
            </w:r>
          </w:p>
        </w:tc>
      </w:tr>
      <w:tr w:rsidR="00961703" w:rsidRPr="003806D6" w14:paraId="2D41F27C" w14:textId="77777777" w:rsidTr="00961703">
        <w:trPr>
          <w:trHeight w:val="20"/>
        </w:trPr>
        <w:tc>
          <w:tcPr>
            <w:tcW w:w="4230" w:type="dxa"/>
            <w:tcBorders>
              <w:top w:val="nil"/>
              <w:left w:val="nil"/>
              <w:bottom w:val="nil"/>
              <w:right w:val="nil"/>
            </w:tcBorders>
            <w:shd w:val="clear" w:color="auto" w:fill="auto"/>
            <w:vAlign w:val="bottom"/>
            <w:hideMark/>
          </w:tcPr>
          <w:p w14:paraId="420E3C09"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Net-stable Funding Ratio </w:t>
            </w:r>
          </w:p>
        </w:tc>
        <w:tc>
          <w:tcPr>
            <w:tcW w:w="1260" w:type="dxa"/>
            <w:tcBorders>
              <w:top w:val="nil"/>
              <w:left w:val="nil"/>
              <w:bottom w:val="nil"/>
              <w:right w:val="nil"/>
            </w:tcBorders>
            <w:shd w:val="clear" w:color="auto" w:fill="auto"/>
            <w:noWrap/>
            <w:vAlign w:val="bottom"/>
            <w:hideMark/>
          </w:tcPr>
          <w:p w14:paraId="3721F85E"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NSFR</w:t>
            </w:r>
          </w:p>
        </w:tc>
      </w:tr>
      <w:tr w:rsidR="00961703" w:rsidRPr="003806D6" w14:paraId="0DAE215A" w14:textId="77777777" w:rsidTr="00961703">
        <w:trPr>
          <w:trHeight w:val="20"/>
        </w:trPr>
        <w:tc>
          <w:tcPr>
            <w:tcW w:w="4230" w:type="dxa"/>
            <w:tcBorders>
              <w:top w:val="nil"/>
              <w:left w:val="nil"/>
              <w:bottom w:val="nil"/>
              <w:right w:val="nil"/>
            </w:tcBorders>
            <w:shd w:val="clear" w:color="auto" w:fill="auto"/>
            <w:vAlign w:val="bottom"/>
            <w:hideMark/>
          </w:tcPr>
          <w:p w14:paraId="56004BB3"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Open Market Operations </w:t>
            </w:r>
          </w:p>
        </w:tc>
        <w:tc>
          <w:tcPr>
            <w:tcW w:w="1260" w:type="dxa"/>
            <w:tcBorders>
              <w:top w:val="nil"/>
              <w:left w:val="nil"/>
              <w:bottom w:val="nil"/>
              <w:right w:val="nil"/>
            </w:tcBorders>
            <w:shd w:val="clear" w:color="auto" w:fill="auto"/>
            <w:noWrap/>
            <w:vAlign w:val="bottom"/>
            <w:hideMark/>
          </w:tcPr>
          <w:p w14:paraId="6464E4E5"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OMOs</w:t>
            </w:r>
          </w:p>
        </w:tc>
      </w:tr>
      <w:tr w:rsidR="00961703" w:rsidRPr="003806D6" w14:paraId="03F0F3B4" w14:textId="77777777" w:rsidTr="00961703">
        <w:trPr>
          <w:trHeight w:val="20"/>
        </w:trPr>
        <w:tc>
          <w:tcPr>
            <w:tcW w:w="4230" w:type="dxa"/>
            <w:tcBorders>
              <w:top w:val="nil"/>
              <w:left w:val="nil"/>
              <w:bottom w:val="nil"/>
              <w:right w:val="nil"/>
            </w:tcBorders>
            <w:shd w:val="clear" w:color="auto" w:fill="auto"/>
            <w:vAlign w:val="bottom"/>
            <w:hideMark/>
          </w:tcPr>
          <w:p w14:paraId="6C422C58"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Other Items Net </w:t>
            </w:r>
          </w:p>
        </w:tc>
        <w:tc>
          <w:tcPr>
            <w:tcW w:w="1260" w:type="dxa"/>
            <w:tcBorders>
              <w:top w:val="nil"/>
              <w:left w:val="nil"/>
              <w:bottom w:val="nil"/>
              <w:right w:val="nil"/>
            </w:tcBorders>
            <w:shd w:val="clear" w:color="auto" w:fill="auto"/>
            <w:noWrap/>
            <w:vAlign w:val="bottom"/>
            <w:hideMark/>
          </w:tcPr>
          <w:p w14:paraId="41AC2414"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OIN</w:t>
            </w:r>
          </w:p>
        </w:tc>
      </w:tr>
      <w:tr w:rsidR="00961703" w:rsidRPr="003806D6" w14:paraId="769B86F8" w14:textId="77777777" w:rsidTr="00961703">
        <w:trPr>
          <w:trHeight w:val="20"/>
        </w:trPr>
        <w:tc>
          <w:tcPr>
            <w:tcW w:w="4230" w:type="dxa"/>
            <w:tcBorders>
              <w:top w:val="nil"/>
              <w:left w:val="nil"/>
              <w:bottom w:val="nil"/>
              <w:right w:val="nil"/>
            </w:tcBorders>
            <w:shd w:val="clear" w:color="auto" w:fill="auto"/>
            <w:vAlign w:val="bottom"/>
            <w:hideMark/>
          </w:tcPr>
          <w:p w14:paraId="4DC1EB19"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Realized Autonomous Factors  </w:t>
            </w:r>
          </w:p>
        </w:tc>
        <w:tc>
          <w:tcPr>
            <w:tcW w:w="1260" w:type="dxa"/>
            <w:tcBorders>
              <w:top w:val="nil"/>
              <w:left w:val="nil"/>
              <w:bottom w:val="nil"/>
              <w:right w:val="nil"/>
            </w:tcBorders>
            <w:shd w:val="clear" w:color="auto" w:fill="auto"/>
            <w:noWrap/>
            <w:vAlign w:val="bottom"/>
            <w:hideMark/>
          </w:tcPr>
          <w:p w14:paraId="23650C74"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ARF</w:t>
            </w:r>
          </w:p>
        </w:tc>
      </w:tr>
      <w:tr w:rsidR="00961703" w:rsidRPr="003806D6" w14:paraId="512C0D58" w14:textId="77777777" w:rsidTr="00961703">
        <w:trPr>
          <w:trHeight w:val="20"/>
        </w:trPr>
        <w:tc>
          <w:tcPr>
            <w:tcW w:w="4230" w:type="dxa"/>
            <w:tcBorders>
              <w:top w:val="nil"/>
              <w:left w:val="nil"/>
              <w:bottom w:val="nil"/>
              <w:right w:val="nil"/>
            </w:tcBorders>
            <w:shd w:val="clear" w:color="auto" w:fill="auto"/>
            <w:vAlign w:val="bottom"/>
            <w:hideMark/>
          </w:tcPr>
          <w:p w14:paraId="4795C736"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Required Reserves </w:t>
            </w:r>
          </w:p>
        </w:tc>
        <w:tc>
          <w:tcPr>
            <w:tcW w:w="1260" w:type="dxa"/>
            <w:tcBorders>
              <w:top w:val="nil"/>
              <w:left w:val="nil"/>
              <w:bottom w:val="nil"/>
              <w:right w:val="nil"/>
            </w:tcBorders>
            <w:shd w:val="clear" w:color="auto" w:fill="auto"/>
            <w:noWrap/>
            <w:vAlign w:val="bottom"/>
            <w:hideMark/>
          </w:tcPr>
          <w:p w14:paraId="58084AD7"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RR</w:t>
            </w:r>
          </w:p>
        </w:tc>
      </w:tr>
      <w:tr w:rsidR="00961703" w:rsidRPr="003806D6" w14:paraId="09224411" w14:textId="77777777" w:rsidTr="00961703">
        <w:trPr>
          <w:trHeight w:val="20"/>
        </w:trPr>
        <w:tc>
          <w:tcPr>
            <w:tcW w:w="4230" w:type="dxa"/>
            <w:tcBorders>
              <w:top w:val="nil"/>
              <w:left w:val="nil"/>
              <w:bottom w:val="nil"/>
              <w:right w:val="nil"/>
            </w:tcBorders>
            <w:shd w:val="clear" w:color="auto" w:fill="auto"/>
            <w:vAlign w:val="bottom"/>
            <w:hideMark/>
          </w:tcPr>
          <w:p w14:paraId="2208D0BF"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Root Mean Square Error </w:t>
            </w:r>
          </w:p>
        </w:tc>
        <w:tc>
          <w:tcPr>
            <w:tcW w:w="1260" w:type="dxa"/>
            <w:tcBorders>
              <w:top w:val="nil"/>
              <w:left w:val="nil"/>
              <w:bottom w:val="nil"/>
              <w:right w:val="nil"/>
            </w:tcBorders>
            <w:shd w:val="clear" w:color="auto" w:fill="auto"/>
            <w:noWrap/>
            <w:vAlign w:val="bottom"/>
            <w:hideMark/>
          </w:tcPr>
          <w:p w14:paraId="473CF8D1"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RMSE</w:t>
            </w:r>
          </w:p>
        </w:tc>
      </w:tr>
      <w:tr w:rsidR="00961703" w:rsidRPr="003806D6" w14:paraId="6086EF3D" w14:textId="77777777" w:rsidTr="00961703">
        <w:trPr>
          <w:trHeight w:val="20"/>
        </w:trPr>
        <w:tc>
          <w:tcPr>
            <w:tcW w:w="4230" w:type="dxa"/>
            <w:tcBorders>
              <w:top w:val="nil"/>
              <w:left w:val="nil"/>
              <w:bottom w:val="nil"/>
              <w:right w:val="nil"/>
            </w:tcBorders>
            <w:shd w:val="clear" w:color="auto" w:fill="auto"/>
            <w:vAlign w:val="bottom"/>
            <w:hideMark/>
          </w:tcPr>
          <w:p w14:paraId="029A075D"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Senior Financial Officers Survey </w:t>
            </w:r>
          </w:p>
        </w:tc>
        <w:tc>
          <w:tcPr>
            <w:tcW w:w="1260" w:type="dxa"/>
            <w:tcBorders>
              <w:top w:val="nil"/>
              <w:left w:val="nil"/>
              <w:bottom w:val="nil"/>
              <w:right w:val="nil"/>
            </w:tcBorders>
            <w:shd w:val="clear" w:color="auto" w:fill="auto"/>
            <w:noWrap/>
            <w:vAlign w:val="bottom"/>
            <w:hideMark/>
          </w:tcPr>
          <w:p w14:paraId="6A191D53"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SFOS</w:t>
            </w:r>
          </w:p>
        </w:tc>
      </w:tr>
      <w:tr w:rsidR="00961703" w:rsidRPr="003806D6" w14:paraId="76D2E36F" w14:textId="77777777" w:rsidTr="00961703">
        <w:trPr>
          <w:trHeight w:val="20"/>
        </w:trPr>
        <w:tc>
          <w:tcPr>
            <w:tcW w:w="4230" w:type="dxa"/>
            <w:tcBorders>
              <w:top w:val="nil"/>
              <w:left w:val="nil"/>
              <w:bottom w:val="nil"/>
              <w:right w:val="nil"/>
            </w:tcBorders>
            <w:shd w:val="clear" w:color="auto" w:fill="auto"/>
            <w:vAlign w:val="bottom"/>
            <w:hideMark/>
          </w:tcPr>
          <w:p w14:paraId="3394F232"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Survey on credit terms and conditions in euro-denominated securities financing and OTC derivatives market </w:t>
            </w:r>
          </w:p>
        </w:tc>
        <w:tc>
          <w:tcPr>
            <w:tcW w:w="1260" w:type="dxa"/>
            <w:tcBorders>
              <w:top w:val="nil"/>
              <w:left w:val="nil"/>
              <w:bottom w:val="nil"/>
              <w:right w:val="nil"/>
            </w:tcBorders>
            <w:shd w:val="clear" w:color="auto" w:fill="auto"/>
            <w:noWrap/>
            <w:vAlign w:val="bottom"/>
            <w:hideMark/>
          </w:tcPr>
          <w:p w14:paraId="741C2561"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SESFOD</w:t>
            </w:r>
          </w:p>
        </w:tc>
      </w:tr>
      <w:tr w:rsidR="00961703" w:rsidRPr="003806D6" w14:paraId="3E96196E" w14:textId="77777777" w:rsidTr="00961703">
        <w:trPr>
          <w:trHeight w:val="20"/>
        </w:trPr>
        <w:tc>
          <w:tcPr>
            <w:tcW w:w="4230" w:type="dxa"/>
            <w:tcBorders>
              <w:top w:val="nil"/>
              <w:left w:val="nil"/>
              <w:bottom w:val="nil"/>
              <w:right w:val="nil"/>
            </w:tcBorders>
            <w:shd w:val="clear" w:color="auto" w:fill="auto"/>
            <w:vAlign w:val="bottom"/>
            <w:hideMark/>
          </w:tcPr>
          <w:p w14:paraId="136C1A6E"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 xml:space="preserve">Technical Assistance </w:t>
            </w:r>
          </w:p>
        </w:tc>
        <w:tc>
          <w:tcPr>
            <w:tcW w:w="1260" w:type="dxa"/>
            <w:tcBorders>
              <w:top w:val="nil"/>
              <w:left w:val="nil"/>
              <w:bottom w:val="nil"/>
              <w:right w:val="nil"/>
            </w:tcBorders>
            <w:shd w:val="clear" w:color="auto" w:fill="auto"/>
            <w:noWrap/>
            <w:vAlign w:val="bottom"/>
            <w:hideMark/>
          </w:tcPr>
          <w:p w14:paraId="353EA03D" w14:textId="77777777" w:rsidR="00961703" w:rsidRPr="003806D6" w:rsidRDefault="00961703" w:rsidP="00961703">
            <w:pPr>
              <w:spacing w:after="0" w:line="240" w:lineRule="auto"/>
              <w:rPr>
                <w:rFonts w:eastAsia="Times New Roman"/>
                <w:color w:val="000000"/>
              </w:rPr>
            </w:pPr>
            <w:r w:rsidRPr="003806D6">
              <w:rPr>
                <w:rFonts w:eastAsia="Times New Roman"/>
                <w:color w:val="000000"/>
              </w:rPr>
              <w:t>TA</w:t>
            </w:r>
          </w:p>
        </w:tc>
      </w:tr>
    </w:tbl>
    <w:p w14:paraId="09478205" w14:textId="5557EA00" w:rsidR="00E0774E" w:rsidRPr="00E0774E" w:rsidRDefault="007E6D1F" w:rsidP="00E0774E">
      <w:pPr>
        <w:pStyle w:val="Heading1"/>
      </w:pPr>
      <w:r>
        <w:rPr>
          <w:highlight w:val="yellow"/>
        </w:rPr>
        <w:br w:type="page"/>
      </w:r>
      <w:bookmarkStart w:id="355" w:name="_Toc74671298"/>
      <w:bookmarkStart w:id="356" w:name="_Toc74671332"/>
      <w:bookmarkStart w:id="357" w:name="_Toc75358760"/>
      <w:bookmarkStart w:id="358" w:name="_Toc75359108"/>
      <w:bookmarkStart w:id="359" w:name="_Toc75359143"/>
      <w:bookmarkStart w:id="360" w:name="_Toc75359357"/>
      <w:bookmarkStart w:id="361" w:name="_Toc81388134"/>
      <w:r w:rsidR="00E71483">
        <w:t>Executive Summary</w:t>
      </w:r>
      <w:bookmarkEnd w:id="355"/>
      <w:bookmarkEnd w:id="356"/>
      <w:bookmarkEnd w:id="357"/>
      <w:bookmarkEnd w:id="358"/>
      <w:bookmarkEnd w:id="359"/>
      <w:bookmarkEnd w:id="360"/>
      <w:bookmarkEnd w:id="361"/>
    </w:p>
    <w:p w14:paraId="33C3FCDD" w14:textId="586171D3" w:rsidR="00744208" w:rsidRDefault="00961703" w:rsidP="00961703">
      <w:pPr>
        <w:rPr>
          <w:ins w:id="362" w:author="King, Darryl" w:date="2021-07-20T12:59:00Z"/>
        </w:rPr>
      </w:pPr>
      <w:del w:id="363" w:author="King, Darryl" w:date="2021-07-21T11:52:00Z">
        <w:r w:rsidRPr="00E82B59" w:rsidDel="00670AF4">
          <w:rPr>
            <w:b/>
            <w:bCs/>
          </w:rPr>
          <w:delText>L</w:delText>
        </w:r>
      </w:del>
      <w:del w:id="364" w:author="King, Darryl" w:date="2021-07-23T09:52:00Z">
        <w:r w:rsidRPr="00E82B59" w:rsidDel="00E82B59">
          <w:rPr>
            <w:b/>
            <w:bCs/>
          </w:rPr>
          <w:delText xml:space="preserve">iquidity </w:delText>
        </w:r>
      </w:del>
      <w:del w:id="365" w:author="King, Darryl" w:date="2021-07-21T11:52:00Z">
        <w:r w:rsidRPr="00E82B59" w:rsidDel="00670AF4">
          <w:rPr>
            <w:b/>
            <w:bCs/>
          </w:rPr>
          <w:delText xml:space="preserve">forecasting </w:delText>
        </w:r>
      </w:del>
      <w:del w:id="366" w:author="King, Darryl" w:date="2021-07-21T11:55:00Z">
        <w:r w:rsidRPr="00E82B59" w:rsidDel="0041324F">
          <w:rPr>
            <w:b/>
            <w:bCs/>
          </w:rPr>
          <w:delText>is t</w:delText>
        </w:r>
      </w:del>
      <w:del w:id="367" w:author="King, Darryl" w:date="2021-07-21T11:58:00Z">
        <w:r w:rsidRPr="00E82B59" w:rsidDel="0041324F">
          <w:rPr>
            <w:b/>
            <w:bCs/>
          </w:rPr>
          <w:delText xml:space="preserve">he process of </w:delText>
        </w:r>
      </w:del>
      <w:ins w:id="368" w:author="King, Darryl" w:date="2021-07-21T11:58:00Z">
        <w:r w:rsidR="0041324F" w:rsidRPr="00E82B59">
          <w:rPr>
            <w:b/>
            <w:bCs/>
          </w:rPr>
          <w:t>Liquidity</w:t>
        </w:r>
      </w:ins>
      <w:ins w:id="369" w:author="King, Darryl" w:date="2021-07-21T11:56:00Z">
        <w:r w:rsidR="0041324F" w:rsidRPr="00E82B59">
          <w:rPr>
            <w:b/>
            <w:bCs/>
          </w:rPr>
          <w:t xml:space="preserve"> </w:t>
        </w:r>
      </w:ins>
      <w:ins w:id="370" w:author="King, Darryl" w:date="2021-07-20T12:44:00Z">
        <w:r w:rsidR="008D716B" w:rsidRPr="00E82B59">
          <w:rPr>
            <w:b/>
            <w:bCs/>
          </w:rPr>
          <w:t>forecasting</w:t>
        </w:r>
      </w:ins>
      <w:ins w:id="371" w:author="King, Darryl" w:date="2021-07-21T11:59:00Z">
        <w:r w:rsidR="0041324F" w:rsidRPr="00E82B59">
          <w:rPr>
            <w:b/>
            <w:bCs/>
            <w:rPrChange w:id="372" w:author="King, Darryl" w:date="2021-07-23T09:52:00Z">
              <w:rPr/>
            </w:rPrChange>
          </w:rPr>
          <w:t xml:space="preserve"> entails </w:t>
        </w:r>
      </w:ins>
      <w:ins w:id="373" w:author="King, Darryl" w:date="2021-07-21T12:00:00Z">
        <w:r w:rsidR="0041324F" w:rsidRPr="00E82B59">
          <w:rPr>
            <w:b/>
            <w:bCs/>
            <w:rPrChange w:id="374" w:author="King, Darryl" w:date="2021-07-23T09:52:00Z">
              <w:rPr/>
            </w:rPrChange>
          </w:rPr>
          <w:t xml:space="preserve">a process of forecasting and </w:t>
        </w:r>
      </w:ins>
      <w:r w:rsidRPr="00E82B59">
        <w:rPr>
          <w:b/>
          <w:bCs/>
        </w:rPr>
        <w:t xml:space="preserve">centralizing all the relevant information that </w:t>
      </w:r>
      <w:ins w:id="375" w:author="King, Darryl" w:date="2021-07-20T12:44:00Z">
        <w:r w:rsidR="008D716B" w:rsidRPr="00E82B59">
          <w:rPr>
            <w:b/>
            <w:bCs/>
          </w:rPr>
          <w:t xml:space="preserve">impact </w:t>
        </w:r>
      </w:ins>
      <w:del w:id="376" w:author="King, Darryl" w:date="2021-07-20T12:44:00Z">
        <w:r w:rsidRPr="00E82B59" w:rsidDel="008D716B">
          <w:rPr>
            <w:b/>
            <w:bCs/>
          </w:rPr>
          <w:delText xml:space="preserve">determines </w:delText>
        </w:r>
      </w:del>
      <w:r w:rsidRPr="00E82B59">
        <w:rPr>
          <w:b/>
          <w:bCs/>
        </w:rPr>
        <w:t>the</w:t>
      </w:r>
      <w:ins w:id="377" w:author="King, Darryl" w:date="2021-07-20T12:45:00Z">
        <w:r w:rsidR="008D716B" w:rsidRPr="00E82B59">
          <w:rPr>
            <w:b/>
            <w:bCs/>
          </w:rPr>
          <w:t xml:space="preserve"> </w:t>
        </w:r>
      </w:ins>
      <w:del w:id="378" w:author="King, Darryl" w:date="2021-07-20T12:45:00Z">
        <w:r w:rsidRPr="00E82B59" w:rsidDel="008D716B">
          <w:rPr>
            <w:b/>
            <w:bCs/>
          </w:rPr>
          <w:delText xml:space="preserve"> </w:delText>
        </w:r>
      </w:del>
      <w:bookmarkStart w:id="379" w:name="_Hlk15035389"/>
      <w:del w:id="380" w:author="King, Darryl" w:date="2021-07-21T12:03:00Z">
        <w:r w:rsidRPr="00E82B59" w:rsidDel="0041324F">
          <w:rPr>
            <w:b/>
            <w:bCs/>
          </w:rPr>
          <w:delText>future</w:delText>
        </w:r>
      </w:del>
      <w:ins w:id="381" w:author="King, Darryl" w:date="2021-07-21T12:03:00Z">
        <w:r w:rsidR="0041324F" w:rsidRPr="00E82B59">
          <w:rPr>
            <w:b/>
            <w:bCs/>
            <w:rPrChange w:id="382" w:author="King, Darryl" w:date="2021-07-23T09:52:00Z">
              <w:rPr/>
            </w:rPrChange>
          </w:rPr>
          <w:t>near-term</w:t>
        </w:r>
      </w:ins>
      <w:ins w:id="383" w:author="King, Darryl" w:date="2021-07-21T12:04:00Z">
        <w:r w:rsidR="00216943" w:rsidRPr="00E82B59">
          <w:rPr>
            <w:b/>
            <w:bCs/>
            <w:rPrChange w:id="384" w:author="King, Darryl" w:date="2021-07-23T09:52:00Z">
              <w:rPr/>
            </w:rPrChange>
          </w:rPr>
          <w:t xml:space="preserve"> </w:t>
        </w:r>
      </w:ins>
      <w:del w:id="385" w:author="King, Darryl" w:date="2021-07-21T12:06:00Z">
        <w:r w:rsidRPr="00E82B59" w:rsidDel="00216943">
          <w:rPr>
            <w:b/>
            <w:bCs/>
          </w:rPr>
          <w:delText xml:space="preserve"> </w:delText>
        </w:r>
      </w:del>
      <w:ins w:id="386" w:author="King, Darryl" w:date="2021-07-20T12:45:00Z">
        <w:r w:rsidR="008D716B" w:rsidRPr="00E82B59">
          <w:rPr>
            <w:b/>
            <w:bCs/>
          </w:rPr>
          <w:t xml:space="preserve">path of </w:t>
        </w:r>
      </w:ins>
      <w:r w:rsidRPr="00E82B59">
        <w:rPr>
          <w:b/>
          <w:bCs/>
        </w:rPr>
        <w:t xml:space="preserve">banking </w:t>
      </w:r>
      <w:ins w:id="387" w:author="King, Darryl" w:date="2021-07-21T12:07:00Z">
        <w:r w:rsidR="00216943" w:rsidRPr="00E82B59">
          <w:rPr>
            <w:b/>
            <w:bCs/>
            <w:rPrChange w:id="388" w:author="King, Darryl" w:date="2021-07-23T09:52:00Z">
              <w:rPr/>
            </w:rPrChange>
          </w:rPr>
          <w:t>system liquidity</w:t>
        </w:r>
      </w:ins>
      <w:ins w:id="389" w:author="King, Darryl" w:date="2021-07-21T12:10:00Z">
        <w:r w:rsidR="00216943" w:rsidRPr="00E82B59">
          <w:rPr>
            <w:b/>
            <w:bCs/>
            <w:rPrChange w:id="390" w:author="King, Darryl" w:date="2021-07-23T09:52:00Z">
              <w:rPr/>
            </w:rPrChange>
          </w:rPr>
          <w:t>,</w:t>
        </w:r>
        <w:r w:rsidR="00216943">
          <w:t xml:space="preserve"> </w:t>
        </w:r>
      </w:ins>
      <w:ins w:id="391" w:author="King, Darryl" w:date="2021-07-23T09:57:00Z">
        <w:r w:rsidR="00E82B59" w:rsidRPr="00E82B59">
          <w:rPr>
            <w:b/>
            <w:bCs/>
            <w:rPrChange w:id="392" w:author="King, Darryl" w:date="2021-07-23T09:57:00Z">
              <w:rPr/>
            </w:rPrChange>
          </w:rPr>
          <w:t>generally</w:t>
        </w:r>
        <w:r w:rsidR="00E82B59">
          <w:t xml:space="preserve"> </w:t>
        </w:r>
      </w:ins>
      <w:ins w:id="393" w:author="King, Darryl" w:date="2021-07-21T12:10:00Z">
        <w:r w:rsidR="00216943" w:rsidRPr="00E82B59">
          <w:rPr>
            <w:b/>
            <w:bCs/>
            <w:rPrChange w:id="394" w:author="King, Darryl" w:date="2021-07-23T09:53:00Z">
              <w:rPr/>
            </w:rPrChange>
          </w:rPr>
          <w:t xml:space="preserve">defined as </w:t>
        </w:r>
      </w:ins>
      <w:del w:id="395" w:author="King, Darryl" w:date="2021-07-20T12:45:00Z">
        <w:r w:rsidRPr="00E82B59" w:rsidDel="008D716B">
          <w:rPr>
            <w:b/>
            <w:bCs/>
          </w:rPr>
          <w:delText>system liquidity</w:delText>
        </w:r>
      </w:del>
      <w:del w:id="396" w:author="King, Darryl" w:date="2021-07-21T12:07:00Z">
        <w:r w:rsidRPr="00E82B59" w:rsidDel="00216943">
          <w:rPr>
            <w:b/>
            <w:bCs/>
          </w:rPr>
          <w:delText>.</w:delText>
        </w:r>
        <w:bookmarkEnd w:id="379"/>
        <w:r w:rsidRPr="00E82B59" w:rsidDel="00216943">
          <w:rPr>
            <w:b/>
            <w:bCs/>
            <w:rPrChange w:id="397" w:author="King, Darryl" w:date="2021-07-23T09:53:00Z">
              <w:rPr/>
            </w:rPrChange>
          </w:rPr>
          <w:delText xml:space="preserve"> </w:delText>
        </w:r>
      </w:del>
      <w:ins w:id="398" w:author="King, Darryl" w:date="2021-07-21T12:12:00Z">
        <w:r w:rsidR="00216943" w:rsidRPr="00E82B59">
          <w:rPr>
            <w:b/>
            <w:bCs/>
            <w:rPrChange w:id="399" w:author="King, Darryl" w:date="2021-07-23T09:53:00Z">
              <w:rPr/>
            </w:rPrChange>
          </w:rPr>
          <w:t xml:space="preserve">commercial bank reserves </w:t>
        </w:r>
      </w:ins>
      <w:ins w:id="400" w:author="King, Darryl" w:date="2021-07-21T12:13:00Z">
        <w:r w:rsidR="00216943" w:rsidRPr="00E82B59">
          <w:rPr>
            <w:b/>
            <w:bCs/>
            <w:rPrChange w:id="401" w:author="King, Darryl" w:date="2021-07-23T09:53:00Z">
              <w:rPr/>
            </w:rPrChange>
          </w:rPr>
          <w:t>held at the c</w:t>
        </w:r>
      </w:ins>
      <w:ins w:id="402" w:author="King, Darryl" w:date="2021-07-20T12:45:00Z">
        <w:r w:rsidR="008D716B" w:rsidRPr="00E82B59">
          <w:rPr>
            <w:b/>
            <w:bCs/>
            <w:rPrChange w:id="403" w:author="King, Darryl" w:date="2021-07-23T09:53:00Z">
              <w:rPr/>
            </w:rPrChange>
          </w:rPr>
          <w:t>entral bank</w:t>
        </w:r>
      </w:ins>
      <w:ins w:id="404" w:author="King, Darryl" w:date="2021-07-21T12:13:00Z">
        <w:r w:rsidR="00216943" w:rsidRPr="00E82B59">
          <w:rPr>
            <w:b/>
            <w:bCs/>
            <w:rPrChange w:id="405" w:author="King, Darryl" w:date="2021-07-23T09:53:00Z">
              <w:rPr/>
            </w:rPrChange>
          </w:rPr>
          <w:t>.</w:t>
        </w:r>
      </w:ins>
      <w:ins w:id="406" w:author="King, Darryl" w:date="2021-07-20T12:45:00Z">
        <w:r w:rsidR="008D716B">
          <w:t xml:space="preserve"> </w:t>
        </w:r>
      </w:ins>
      <w:ins w:id="407" w:author="King, Darryl" w:date="2021-07-23T09:52:00Z">
        <w:r w:rsidR="00E82B59" w:rsidRPr="00E82B59">
          <w:rPr>
            <w:rPrChange w:id="408" w:author="King, Darryl" w:date="2021-07-23T09:53:00Z">
              <w:rPr>
                <w:b/>
                <w:bCs/>
              </w:rPr>
            </w:rPrChange>
          </w:rPr>
          <w:t xml:space="preserve">Credible </w:t>
        </w:r>
      </w:ins>
      <w:ins w:id="409" w:author="King, Darryl" w:date="2021-07-23T09:54:00Z">
        <w:r w:rsidR="00E82B59">
          <w:t xml:space="preserve">liquidity </w:t>
        </w:r>
      </w:ins>
      <w:ins w:id="410" w:author="King, Darryl" w:date="2021-07-23T09:52:00Z">
        <w:r w:rsidR="00E82B59" w:rsidRPr="00E82B59">
          <w:rPr>
            <w:rPrChange w:id="411" w:author="King, Darryl" w:date="2021-07-23T09:53:00Z">
              <w:rPr>
                <w:b/>
                <w:bCs/>
              </w:rPr>
            </w:rPrChange>
          </w:rPr>
          <w:t>forecasts underpin the effective implementation of monetary policy</w:t>
        </w:r>
      </w:ins>
      <w:ins w:id="412" w:author="King, Darryl" w:date="2021-07-23T09:55:00Z">
        <w:r w:rsidR="00E82B59">
          <w:t xml:space="preserve"> </w:t>
        </w:r>
      </w:ins>
      <w:ins w:id="413" w:author="King, Darryl" w:date="2021-07-23T09:57:00Z">
        <w:r w:rsidR="00E82B59">
          <w:t>facilitating</w:t>
        </w:r>
      </w:ins>
      <w:ins w:id="414" w:author="King, Darryl" w:date="2021-07-23T09:55:00Z">
        <w:r w:rsidR="00E82B59">
          <w:t xml:space="preserve"> the </w:t>
        </w:r>
        <w:r w:rsidR="00E82B59" w:rsidRPr="00941118">
          <w:t>calibrat</w:t>
        </w:r>
        <w:r w:rsidR="00E82B59">
          <w:t xml:space="preserve">ion </w:t>
        </w:r>
      </w:ins>
      <w:ins w:id="415" w:author="King, Darryl" w:date="2021-07-23T09:56:00Z">
        <w:r w:rsidR="00E82B59">
          <w:t>of</w:t>
        </w:r>
      </w:ins>
      <w:ins w:id="416" w:author="King, Darryl" w:date="2021-07-23T09:55:00Z">
        <w:r w:rsidR="00E82B59" w:rsidRPr="00941118">
          <w:t xml:space="preserve"> central bank open market operations </w:t>
        </w:r>
        <w:r w:rsidR="00E82B59">
          <w:t xml:space="preserve">that </w:t>
        </w:r>
      </w:ins>
      <w:ins w:id="417" w:author="King, Darryl" w:date="2021-07-23T09:56:00Z">
        <w:r w:rsidR="00E82B59">
          <w:t xml:space="preserve">ensure </w:t>
        </w:r>
      </w:ins>
      <w:ins w:id="418" w:author="King, Darryl" w:date="2021-07-23T09:58:00Z">
        <w:r w:rsidR="00E82B59">
          <w:t xml:space="preserve">that </w:t>
        </w:r>
      </w:ins>
      <w:ins w:id="419" w:author="King, Darryl" w:date="2021-07-23T09:55:00Z">
        <w:r w:rsidR="00E82B59">
          <w:t>market conditions are aligned with the announced stance of monetary policy, whether expressed as a quantity, or as an interest rate</w:t>
        </w:r>
        <w:r w:rsidR="00E82B59" w:rsidRPr="00941118">
          <w:t>.</w:t>
        </w:r>
      </w:ins>
      <w:ins w:id="420" w:author="King, Darryl" w:date="2021-07-23T10:44:00Z">
        <w:r w:rsidR="002A4258">
          <w:t>++++++</w:t>
        </w:r>
      </w:ins>
      <w:ins w:id="421" w:author="King, Darryl" w:date="2021-07-23T09:55:00Z">
        <w:r w:rsidR="00E82B59" w:rsidRPr="00941118">
          <w:t xml:space="preserve"> </w:t>
        </w:r>
      </w:ins>
      <w:del w:id="422" w:author="King, Darryl" w:date="2021-07-20T12:45:00Z">
        <w:r w:rsidDel="008D716B">
          <w:delText>Banking system liqui</w:delText>
        </w:r>
      </w:del>
      <w:del w:id="423" w:author="King, Darryl" w:date="2021-07-20T12:46:00Z">
        <w:r w:rsidDel="008D716B">
          <w:delText>dity is</w:delText>
        </w:r>
      </w:del>
      <w:del w:id="424" w:author="King, Darryl" w:date="2021-07-21T12:13:00Z">
        <w:r w:rsidDel="00216943">
          <w:delText xml:space="preserve"> defined as the sum of </w:delText>
        </w:r>
      </w:del>
      <w:del w:id="425" w:author="King, Darryl" w:date="2021-07-20T12:46:00Z">
        <w:r w:rsidDel="008D716B">
          <w:delText xml:space="preserve">bank </w:delText>
        </w:r>
      </w:del>
      <w:del w:id="426" w:author="King, Darryl" w:date="2021-07-21T12:13:00Z">
        <w:r w:rsidDel="00216943">
          <w:delText>reserves at the central bank</w:delText>
        </w:r>
      </w:del>
      <w:del w:id="427" w:author="King, Darryl" w:date="2021-07-23T09:56:00Z">
        <w:r w:rsidDel="00E82B59">
          <w:delText>.</w:delText>
        </w:r>
      </w:del>
      <w:r>
        <w:t xml:space="preserve"> </w:t>
      </w:r>
    </w:p>
    <w:p w14:paraId="6312AFEA" w14:textId="0BAEC62D" w:rsidR="00961703" w:rsidDel="00D6199C" w:rsidRDefault="00961703" w:rsidP="00961703">
      <w:pPr>
        <w:rPr>
          <w:del w:id="428" w:author="King, Darryl" w:date="2021-08-04T11:48:00Z"/>
        </w:rPr>
      </w:pPr>
      <w:del w:id="429" w:author="King, Darryl" w:date="2021-08-04T11:48:00Z">
        <w:r w:rsidDel="00D6199C">
          <w:delText xml:space="preserve">The purpose of the liquidity forecasting framework is to assess the future impact of Autonomous Liquidity Factors (AFs) on bank reserves. </w:delText>
        </w:r>
        <w:r w:rsidRPr="0072130D" w:rsidDel="00D6199C">
          <w:delText xml:space="preserve">Autonomous liquidity factors are </w:delText>
        </w:r>
        <w:r w:rsidDel="00D6199C">
          <w:delText xml:space="preserve">the </w:delText>
        </w:r>
        <w:r w:rsidRPr="0072130D" w:rsidDel="00D6199C">
          <w:delText>components of the central bank balance sheet other than its monetary operations and bank reserves. They are called autonomous because they are outside the control of the central bank (Cabrero and others, 2002).</w:delText>
        </w:r>
        <w:r w:rsidDel="00D6199C">
          <w:delText xml:space="preserve"> Main AFs are broadly similar across countries; these are: (1) t</w:delText>
        </w:r>
        <w:r w:rsidRPr="001F2B3D" w:rsidDel="00D6199C">
          <w:delText xml:space="preserve">he outstanding </w:delText>
        </w:r>
        <w:r w:rsidDel="00D6199C">
          <w:delText>volume</w:delText>
        </w:r>
        <w:r w:rsidRPr="001F2B3D" w:rsidDel="00D6199C">
          <w:delText xml:space="preserve"> of currency issued by the central bank—that is, the </w:delText>
        </w:r>
        <w:r w:rsidDel="00D6199C">
          <w:delText xml:space="preserve">currency in circulation (CIC); (2) </w:delText>
        </w:r>
        <w:r w:rsidRPr="001F2B3D" w:rsidDel="00D6199C">
          <w:delText>the central bank’s net foreign assets (NFA)</w:delText>
        </w:r>
        <w:r w:rsidDel="00D6199C">
          <w:delText>;</w:delText>
        </w:r>
        <w:r w:rsidRPr="001F2B3D" w:rsidDel="00D6199C">
          <w:delText xml:space="preserve"> and </w:delText>
        </w:r>
        <w:r w:rsidDel="00D6199C">
          <w:delText xml:space="preserve">(3) </w:delText>
        </w:r>
        <w:r w:rsidRPr="001F2B3D" w:rsidDel="00D6199C">
          <w:delText xml:space="preserve">the net </w:delText>
        </w:r>
      </w:del>
      <w:del w:id="430" w:author="King, Darryl" w:date="2021-07-20T12:54:00Z">
        <w:r w:rsidRPr="001F2B3D" w:rsidDel="00744208">
          <w:delText xml:space="preserve">deposits </w:delText>
        </w:r>
      </w:del>
      <w:del w:id="431" w:author="King, Darryl" w:date="2021-08-04T11:48:00Z">
        <w:r w:rsidRPr="001F2B3D" w:rsidDel="00D6199C">
          <w:delText>of the government at the central bank.</w:delText>
        </w:r>
        <w:r w:rsidDel="00D6199C">
          <w:delText xml:space="preserve"> </w:delText>
        </w:r>
      </w:del>
    </w:p>
    <w:p w14:paraId="5EF39B5E" w14:textId="3EB827BD" w:rsidR="00961703" w:rsidRPr="00A103CA" w:rsidDel="00D6199C" w:rsidRDefault="00961703" w:rsidP="00961703">
      <w:pPr>
        <w:rPr>
          <w:del w:id="432" w:author="King, Darryl" w:date="2021-08-04T11:48:00Z"/>
          <w:color w:val="FF0000"/>
        </w:rPr>
      </w:pPr>
      <w:del w:id="433" w:author="King, Darryl" w:date="2021-08-04T11:48:00Z">
        <w:r w:rsidRPr="00961703" w:rsidDel="00D6199C">
          <w:rPr>
            <w:b/>
            <w:bCs/>
          </w:rPr>
          <w:delText>Autonomous factor forecasts help central banks calibrate the volume of their liquidity injection or absorption operations conducted at their initiative.</w:delText>
        </w:r>
        <w:r w:rsidDel="00D6199C">
          <w:delText xml:space="preserve"> Most commonly – where an interest rate operational target is used in the operational framework – the liquidity forecasts enable the central bank to calibrate its monetary operations to keep the supply of reserves in line with the demand and to limit volatility in short-term interest rates. Therefore, in addition to forecasting the AFs (which typically constitutes the supply of reserves), changes in the demand for reserves at the central bank, either for transactional or precautionary purposes, need to be forecasted. Autonomous factor forecasts may be less relevant when the operating target is based on quantities, but the information allows the central bank to gauge when bank reserves are consistent with a reserve money target. Under a fixed exchange rate arrangement without capital controls, NFA are unpredictable while the other AFs could be forecasted. </w:delText>
        </w:r>
      </w:del>
    </w:p>
    <w:p w14:paraId="429C4C8D" w14:textId="6195F650" w:rsidR="00961703" w:rsidDel="00D6199C" w:rsidRDefault="00961703" w:rsidP="00961703">
      <w:pPr>
        <w:autoSpaceDE w:val="0"/>
        <w:autoSpaceDN w:val="0"/>
        <w:adjustRightInd w:val="0"/>
        <w:rPr>
          <w:del w:id="434" w:author="King, Darryl" w:date="2021-08-04T11:48:00Z"/>
        </w:rPr>
      </w:pPr>
      <w:del w:id="435" w:author="King, Darryl" w:date="2021-08-04T11:48:00Z">
        <w:r w:rsidRPr="00961703" w:rsidDel="00D6199C">
          <w:rPr>
            <w:b/>
            <w:bCs/>
          </w:rPr>
          <w:delText xml:space="preserve">The rest of the chapter discusses the key </w:delText>
        </w:r>
      </w:del>
      <w:del w:id="436" w:author="King, Darryl" w:date="2021-07-20T12:56:00Z">
        <w:r w:rsidRPr="00961703" w:rsidDel="00744208">
          <w:rPr>
            <w:b/>
            <w:bCs/>
          </w:rPr>
          <w:delText xml:space="preserve">requirements and </w:delText>
        </w:r>
      </w:del>
      <w:del w:id="437" w:author="King, Darryl" w:date="2021-08-04T11:48:00Z">
        <w:r w:rsidRPr="00961703" w:rsidDel="00D6199C">
          <w:rPr>
            <w:b/>
            <w:bCs/>
          </w:rPr>
          <w:delText xml:space="preserve">considerations when conducting AFs. </w:delText>
        </w:r>
        <w:r w:rsidRPr="00054F0D" w:rsidDel="00D6199C">
          <w:delText xml:space="preserve">The conceptual framework for liquidity forecasting originates from the central bank balance sheet as discussed in Section II. Sections III to VI detail typical forecasting approaches and </w:delText>
        </w:r>
      </w:del>
      <w:del w:id="438" w:author="King, Darryl" w:date="2021-07-20T12:55:00Z">
        <w:r w:rsidRPr="00054F0D" w:rsidDel="00744208">
          <w:delText xml:space="preserve">possible </w:delText>
        </w:r>
      </w:del>
      <w:del w:id="439" w:author="King, Darryl" w:date="2021-08-04T11:48:00Z">
        <w:r w:rsidRPr="00054F0D" w:rsidDel="00D6199C">
          <w:delText>challenges</w:delText>
        </w:r>
      </w:del>
      <w:del w:id="440" w:author="King, Darryl" w:date="2021-07-20T12:55:00Z">
        <w:r w:rsidRPr="00054F0D" w:rsidDel="00744208">
          <w:delText xml:space="preserve"> when forecasting AFs</w:delText>
        </w:r>
      </w:del>
      <w:del w:id="441" w:author="King, Darryl" w:date="2021-08-04T11:48:00Z">
        <w:r w:rsidRPr="00054F0D" w:rsidDel="00D6199C">
          <w:delText>. Section VII discusses the demand for reserves. The remaining sections provide insights on the central bank’s internal organization</w:delText>
        </w:r>
      </w:del>
      <w:del w:id="442" w:author="King, Darryl" w:date="2021-07-20T12:56:00Z">
        <w:r w:rsidRPr="00054F0D" w:rsidDel="00744208">
          <w:delText xml:space="preserve"> for producing AF forecasts</w:delText>
        </w:r>
      </w:del>
      <w:del w:id="443" w:author="King, Darryl" w:date="2021-08-04T11:48:00Z">
        <w:r w:rsidRPr="00054F0D" w:rsidDel="00D6199C">
          <w:delText xml:space="preserve">, and communication and transparency considerations for the central bank’s publication of liquidity forecasts.       </w:delText>
        </w:r>
      </w:del>
    </w:p>
    <w:p w14:paraId="4EA80E41" w14:textId="51E1E7C9" w:rsidR="00A2165F" w:rsidRDefault="00A2165F">
      <w:pPr>
        <w:spacing w:after="0" w:line="240" w:lineRule="auto"/>
      </w:pPr>
      <w:r>
        <w:br w:type="page"/>
      </w:r>
    </w:p>
    <w:p w14:paraId="7D0DCB1B" w14:textId="015ACD01" w:rsidR="00EC2893" w:rsidRPr="004230B8" w:rsidRDefault="005B5DE8" w:rsidP="00EC2893">
      <w:pPr>
        <w:pStyle w:val="Heading1"/>
      </w:pPr>
      <w:bookmarkStart w:id="444" w:name="_Toc81388135"/>
      <w:bookmarkStart w:id="445" w:name="_Toc75358761"/>
      <w:bookmarkStart w:id="446" w:name="_Toc75359109"/>
      <w:bookmarkStart w:id="447" w:name="_Toc75359144"/>
      <w:bookmarkStart w:id="448" w:name="_Toc75359358"/>
      <w:ins w:id="449" w:author="King, Darryl" w:date="2021-08-03T16:44:00Z">
        <w:r>
          <w:t>Context</w:t>
        </w:r>
      </w:ins>
      <w:bookmarkEnd w:id="444"/>
      <w:moveFromRangeStart w:id="450" w:author="King, Darryl" w:date="2021-08-03T16:54:00Z" w:name="move78902058"/>
      <w:moveFrom w:id="451" w:author="King, Darryl" w:date="2021-08-03T16:54:00Z">
        <w:r w:rsidR="00EC2893" w:rsidRPr="004230B8" w:rsidDel="004E5A68">
          <w:t>Conceptual Framework</w:t>
        </w:r>
        <w:r w:rsidR="00EC2893" w:rsidRPr="004230B8" w:rsidDel="00462E0F">
          <w:t xml:space="preserve"> </w:t>
        </w:r>
      </w:moveFrom>
      <w:moveFromRangeEnd w:id="450"/>
      <w:del w:id="452" w:author="King, Darryl" w:date="2021-07-23T10:09:00Z">
        <w:r w:rsidR="00EC2893" w:rsidRPr="004230B8" w:rsidDel="00462E0F">
          <w:delText>for Short-Term Liquidity Forecasting</w:delText>
        </w:r>
      </w:del>
      <w:bookmarkEnd w:id="445"/>
      <w:bookmarkEnd w:id="446"/>
      <w:bookmarkEnd w:id="447"/>
      <w:bookmarkEnd w:id="448"/>
    </w:p>
    <w:p w14:paraId="69FAD80B" w14:textId="7359E609" w:rsidR="00441E46" w:rsidRDefault="00D468A2" w:rsidP="00EC2893">
      <w:pPr>
        <w:rPr>
          <w:ins w:id="453" w:author="King, Darryl" w:date="2021-08-03T17:18:00Z"/>
        </w:rPr>
      </w:pPr>
      <w:bookmarkStart w:id="454" w:name="_Toc74671300"/>
      <w:bookmarkStart w:id="455" w:name="_Toc74671334"/>
      <w:ins w:id="456" w:author="King, Darryl" w:date="2021-08-03T17:01:00Z">
        <w:r>
          <w:rPr>
            <w:b/>
            <w:bCs/>
          </w:rPr>
          <w:t xml:space="preserve">A credible </w:t>
        </w:r>
      </w:ins>
      <w:ins w:id="457" w:author="King, Darryl" w:date="2021-08-03T17:12:00Z">
        <w:r w:rsidR="005F01A8">
          <w:rPr>
            <w:b/>
            <w:bCs/>
          </w:rPr>
          <w:t>short-term</w:t>
        </w:r>
      </w:ins>
      <w:ins w:id="458" w:author="King, Darryl" w:date="2021-08-03T17:11:00Z">
        <w:r w:rsidR="005F01A8">
          <w:rPr>
            <w:b/>
            <w:bCs/>
          </w:rPr>
          <w:t xml:space="preserve"> </w:t>
        </w:r>
      </w:ins>
      <w:ins w:id="459" w:author="King, Darryl" w:date="2021-08-03T17:24:00Z">
        <w:r w:rsidR="00441E46">
          <w:rPr>
            <w:b/>
            <w:bCs/>
          </w:rPr>
          <w:t xml:space="preserve">liquidity </w:t>
        </w:r>
      </w:ins>
      <w:ins w:id="460" w:author="King, Darryl" w:date="2021-08-03T17:12:00Z">
        <w:r w:rsidR="005F01A8">
          <w:rPr>
            <w:b/>
            <w:bCs/>
          </w:rPr>
          <w:t xml:space="preserve">forecasting framework </w:t>
        </w:r>
      </w:ins>
      <w:ins w:id="461" w:author="King, Darryl" w:date="2021-08-03T17:13:00Z">
        <w:r w:rsidR="005F01A8" w:rsidRPr="003B48D6">
          <w:rPr>
            <w:b/>
            <w:bCs/>
          </w:rPr>
          <w:t xml:space="preserve">is </w:t>
        </w:r>
      </w:ins>
      <w:ins w:id="462" w:author="King, Darryl" w:date="2021-09-23T10:17:00Z">
        <w:r w:rsidR="003B48D6">
          <w:rPr>
            <w:b/>
            <w:bCs/>
          </w:rPr>
          <w:t>important for</w:t>
        </w:r>
      </w:ins>
      <w:ins w:id="463" w:author="King, Darryl" w:date="2021-08-03T16:57:00Z">
        <w:r w:rsidRPr="003B48D6">
          <w:rPr>
            <w:b/>
            <w:bCs/>
          </w:rPr>
          <w:t xml:space="preserve"> </w:t>
        </w:r>
      </w:ins>
      <w:ins w:id="464" w:author="King, Darryl" w:date="2021-08-03T17:14:00Z">
        <w:r w:rsidR="00441E46" w:rsidRPr="003B48D6">
          <w:rPr>
            <w:b/>
            <w:bCs/>
          </w:rPr>
          <w:t xml:space="preserve">the </w:t>
        </w:r>
      </w:ins>
      <w:ins w:id="465" w:author="King, Darryl" w:date="2021-08-03T16:58:00Z">
        <w:r w:rsidRPr="003B48D6">
          <w:rPr>
            <w:b/>
            <w:bCs/>
          </w:rPr>
          <w:t>effective</w:t>
        </w:r>
      </w:ins>
      <w:ins w:id="466" w:author="King, Darryl" w:date="2021-08-03T16:57:00Z">
        <w:r w:rsidRPr="003B48D6">
          <w:rPr>
            <w:b/>
            <w:bCs/>
          </w:rPr>
          <w:t xml:space="preserve"> </w:t>
        </w:r>
      </w:ins>
      <w:ins w:id="467" w:author="King, Darryl" w:date="2021-08-03T17:01:00Z">
        <w:r w:rsidRPr="003B48D6">
          <w:rPr>
            <w:b/>
            <w:bCs/>
          </w:rPr>
          <w:t xml:space="preserve">implementation of </w:t>
        </w:r>
      </w:ins>
      <w:ins w:id="468" w:author="King, Darryl" w:date="2021-08-03T16:58:00Z">
        <w:r w:rsidRPr="003B48D6">
          <w:rPr>
            <w:b/>
            <w:bCs/>
          </w:rPr>
          <w:t>monetary policy</w:t>
        </w:r>
      </w:ins>
      <w:ins w:id="469" w:author="King, Darryl" w:date="2021-08-03T17:13:00Z">
        <w:r w:rsidR="005F01A8" w:rsidRPr="005F01A8">
          <w:rPr>
            <w:rPrChange w:id="470" w:author="King, Darryl" w:date="2021-08-03T17:14:00Z">
              <w:rPr>
                <w:b/>
                <w:bCs/>
              </w:rPr>
            </w:rPrChange>
          </w:rPr>
          <w:t xml:space="preserve">. </w:t>
        </w:r>
      </w:ins>
      <w:ins w:id="471" w:author="King, Darryl" w:date="2021-08-03T17:15:00Z">
        <w:r w:rsidR="00441E46">
          <w:t xml:space="preserve">In frameworks </w:t>
        </w:r>
      </w:ins>
      <w:ins w:id="472" w:author="King, Darryl" w:date="2021-08-11T09:44:00Z">
        <w:r w:rsidR="00EB3432">
          <w:t>where the operating target is</w:t>
        </w:r>
      </w:ins>
      <w:ins w:id="473" w:author="King, Darryl" w:date="2021-08-03T17:15:00Z">
        <w:r w:rsidR="00441E46">
          <w:t xml:space="preserve"> </w:t>
        </w:r>
      </w:ins>
      <w:ins w:id="474" w:author="King, Darryl" w:date="2021-08-03T17:17:00Z">
        <w:r w:rsidR="00441E46">
          <w:t xml:space="preserve">either </w:t>
        </w:r>
      </w:ins>
      <w:ins w:id="475" w:author="King, Darryl" w:date="2021-08-03T17:15:00Z">
        <w:r w:rsidR="00441E46">
          <w:t xml:space="preserve">short-term interest rates </w:t>
        </w:r>
      </w:ins>
      <w:ins w:id="476" w:author="King, Darryl" w:date="2021-08-03T17:17:00Z">
        <w:r w:rsidR="00441E46">
          <w:t>or</w:t>
        </w:r>
      </w:ins>
      <w:ins w:id="477" w:author="King, Darryl" w:date="2021-08-03T17:16:00Z">
        <w:r w:rsidR="00441E46">
          <w:t xml:space="preserve"> </w:t>
        </w:r>
      </w:ins>
      <w:ins w:id="478" w:author="King, Darryl" w:date="2021-08-03T17:15:00Z">
        <w:r w:rsidR="00441E46">
          <w:t>a monetary aggregate (</w:t>
        </w:r>
        <w:proofErr w:type="gramStart"/>
        <w:r w:rsidR="00441E46">
          <w:t>i.e</w:t>
        </w:r>
      </w:ins>
      <w:ins w:id="479" w:author="King, Darryl" w:date="2021-08-03T17:16:00Z">
        <w:r w:rsidR="00441E46">
          <w:t>.</w:t>
        </w:r>
      </w:ins>
      <w:proofErr w:type="gramEnd"/>
      <w:ins w:id="480" w:author="King, Darryl" w:date="2021-08-03T17:15:00Z">
        <w:r w:rsidR="00441E46">
          <w:t xml:space="preserve"> reserve money)</w:t>
        </w:r>
      </w:ins>
      <w:ins w:id="481" w:author="King, Darryl" w:date="2021-08-03T17:17:00Z">
        <w:r w:rsidR="00441E46">
          <w:t xml:space="preserve">, </w:t>
        </w:r>
      </w:ins>
      <w:ins w:id="482" w:author="King, Darryl" w:date="2021-09-23T10:18:00Z">
        <w:r w:rsidR="003B48D6">
          <w:t xml:space="preserve">central bank open market </w:t>
        </w:r>
      </w:ins>
      <w:ins w:id="483" w:author="King, Darryl" w:date="2021-09-23T10:19:00Z">
        <w:r w:rsidR="003B48D6">
          <w:t>operations need to be appropriately calibrated to</w:t>
        </w:r>
      </w:ins>
      <w:ins w:id="484" w:author="King, Darryl" w:date="2021-08-11T09:46:00Z">
        <w:r w:rsidR="00EB3432">
          <w:t xml:space="preserve"> </w:t>
        </w:r>
      </w:ins>
      <w:ins w:id="485" w:author="King, Darryl" w:date="2021-08-11T09:45:00Z">
        <w:r w:rsidR="00EB3432">
          <w:t>ensure</w:t>
        </w:r>
      </w:ins>
      <w:ins w:id="486" w:author="King, Darryl" w:date="2021-08-03T17:20:00Z">
        <w:r w:rsidR="00441E46">
          <w:t xml:space="preserve"> </w:t>
        </w:r>
      </w:ins>
      <w:ins w:id="487" w:author="King, Darryl" w:date="2021-08-11T09:45:00Z">
        <w:r w:rsidR="00EB3432">
          <w:t xml:space="preserve">market conditions </w:t>
        </w:r>
      </w:ins>
      <w:ins w:id="488" w:author="King, Darryl" w:date="2021-08-03T17:20:00Z">
        <w:r w:rsidR="00441E46">
          <w:t>a</w:t>
        </w:r>
      </w:ins>
      <w:ins w:id="489" w:author="King, Darryl" w:date="2021-08-03T17:21:00Z">
        <w:r w:rsidR="00441E46">
          <w:t>r</w:t>
        </w:r>
      </w:ins>
      <w:ins w:id="490" w:author="King, Darryl" w:date="2021-08-03T17:20:00Z">
        <w:r w:rsidR="00441E46">
          <w:t xml:space="preserve">e </w:t>
        </w:r>
      </w:ins>
      <w:ins w:id="491" w:author="King, Darryl" w:date="2021-08-03T17:21:00Z">
        <w:r w:rsidR="00441E46">
          <w:t>aligned</w:t>
        </w:r>
      </w:ins>
      <w:ins w:id="492" w:author="King, Darryl" w:date="2021-08-03T17:16:00Z">
        <w:r w:rsidR="00441E46">
          <w:t xml:space="preserve"> with the announced stance of monetary policy</w:t>
        </w:r>
      </w:ins>
      <w:ins w:id="493" w:author="King, Darryl" w:date="2021-09-23T10:20:00Z">
        <w:r w:rsidR="003B48D6">
          <w:t xml:space="preserve"> in support of its </w:t>
        </w:r>
      </w:ins>
      <w:ins w:id="494" w:author="King, Darryl" w:date="2021-08-03T17:16:00Z">
        <w:r w:rsidR="00441E46">
          <w:t>price stability</w:t>
        </w:r>
      </w:ins>
      <w:ins w:id="495" w:author="King, Darryl" w:date="2021-09-23T10:21:00Z">
        <w:r w:rsidR="003B48D6">
          <w:t xml:space="preserve"> objective. Such calibration is facilitated </w:t>
        </w:r>
      </w:ins>
      <w:ins w:id="496" w:author="King, Darryl" w:date="2021-09-23T10:22:00Z">
        <w:r w:rsidR="003B48D6">
          <w:t>through the liquidity forecasting process.</w:t>
        </w:r>
      </w:ins>
      <w:ins w:id="497" w:author="King, Darryl" w:date="2021-09-23T10:21:00Z">
        <w:r w:rsidR="003B48D6">
          <w:t xml:space="preserve"> </w:t>
        </w:r>
      </w:ins>
      <w:ins w:id="498" w:author="King, Darryl" w:date="2021-08-03T17:18:00Z">
        <w:r w:rsidR="00441E46">
          <w:t xml:space="preserve"> </w:t>
        </w:r>
      </w:ins>
    </w:p>
    <w:p w14:paraId="4D54177C" w14:textId="243888B5" w:rsidR="002A24C8" w:rsidRDefault="002A24C8" w:rsidP="00EC2893">
      <w:pPr>
        <w:rPr>
          <w:ins w:id="499" w:author="King, Darryl" w:date="2021-08-03T17:26:00Z"/>
        </w:rPr>
      </w:pPr>
      <w:ins w:id="500" w:author="King, Darryl" w:date="2021-08-03T17:27:00Z">
        <w:r w:rsidRPr="002A24C8">
          <w:rPr>
            <w:b/>
            <w:bCs/>
            <w:rPrChange w:id="501" w:author="King, Darryl" w:date="2021-08-03T17:31:00Z">
              <w:rPr/>
            </w:rPrChange>
          </w:rPr>
          <w:t>The importance of l</w:t>
        </w:r>
      </w:ins>
      <w:ins w:id="502" w:author="King, Darryl" w:date="2021-08-03T17:26:00Z">
        <w:r w:rsidRPr="002A24C8">
          <w:rPr>
            <w:b/>
            <w:bCs/>
            <w:rPrChange w:id="503" w:author="King, Darryl" w:date="2021-08-03T17:31:00Z">
              <w:rPr/>
            </w:rPrChange>
          </w:rPr>
          <w:t xml:space="preserve">iquidity forecasting </w:t>
        </w:r>
      </w:ins>
      <w:ins w:id="504" w:author="King, Darryl" w:date="2021-08-03T17:27:00Z">
        <w:r w:rsidRPr="002A24C8">
          <w:rPr>
            <w:b/>
            <w:bCs/>
            <w:rPrChange w:id="505" w:author="King, Darryl" w:date="2021-08-03T17:31:00Z">
              <w:rPr/>
            </w:rPrChange>
          </w:rPr>
          <w:t>var</w:t>
        </w:r>
      </w:ins>
      <w:ins w:id="506" w:author="King, Darryl" w:date="2021-08-12T09:49:00Z">
        <w:r w:rsidR="00276DC1">
          <w:rPr>
            <w:b/>
            <w:bCs/>
          </w:rPr>
          <w:t>ies</w:t>
        </w:r>
      </w:ins>
      <w:ins w:id="507" w:author="King, Darryl" w:date="2021-08-03T17:27:00Z">
        <w:r w:rsidRPr="002A24C8">
          <w:rPr>
            <w:b/>
            <w:bCs/>
            <w:rPrChange w:id="508" w:author="King, Darryl" w:date="2021-08-03T17:31:00Z">
              <w:rPr/>
            </w:rPrChange>
          </w:rPr>
          <w:t xml:space="preserve"> depending upon the monetary policy</w:t>
        </w:r>
      </w:ins>
      <w:ins w:id="509" w:author="King, Darryl" w:date="2021-08-04T10:56:00Z">
        <w:r w:rsidR="006D063F">
          <w:rPr>
            <w:b/>
            <w:bCs/>
          </w:rPr>
          <w:t xml:space="preserve"> operational</w:t>
        </w:r>
      </w:ins>
      <w:ins w:id="510" w:author="King, Darryl" w:date="2021-08-03T17:27:00Z">
        <w:r w:rsidRPr="002A24C8">
          <w:rPr>
            <w:b/>
            <w:bCs/>
            <w:rPrChange w:id="511" w:author="King, Darryl" w:date="2021-08-03T17:31:00Z">
              <w:rPr/>
            </w:rPrChange>
          </w:rPr>
          <w:t xml:space="preserve"> framework</w:t>
        </w:r>
      </w:ins>
      <w:ins w:id="512" w:author="King, Darryl" w:date="2021-08-03T17:48:00Z">
        <w:r w:rsidR="00E45EAC">
          <w:rPr>
            <w:b/>
            <w:bCs/>
          </w:rPr>
          <w:t>.</w:t>
        </w:r>
      </w:ins>
      <w:ins w:id="513" w:author="King, Darryl" w:date="2021-08-03T17:28:00Z">
        <w:r w:rsidRPr="002A24C8">
          <w:rPr>
            <w:b/>
            <w:bCs/>
            <w:rPrChange w:id="514" w:author="King, Darryl" w:date="2021-08-03T17:31:00Z">
              <w:rPr/>
            </w:rPrChange>
          </w:rPr>
          <w:t xml:space="preserve"> </w:t>
        </w:r>
      </w:ins>
      <w:ins w:id="515" w:author="King, Darryl" w:date="2021-08-10T16:10:00Z">
        <w:r w:rsidR="00652F56" w:rsidRPr="00652F56">
          <w:rPr>
            <w:rPrChange w:id="516" w:author="King, Darryl" w:date="2021-08-10T16:10:00Z">
              <w:rPr>
                <w:b/>
                <w:bCs/>
              </w:rPr>
            </w:rPrChange>
          </w:rPr>
          <w:t>Past c</w:t>
        </w:r>
      </w:ins>
      <w:ins w:id="517" w:author="King, Darryl" w:date="2021-08-03T17:31:00Z">
        <w:r>
          <w:t>ris</w:t>
        </w:r>
      </w:ins>
      <w:ins w:id="518" w:author="King, Darryl" w:date="2021-08-03T17:32:00Z">
        <w:r>
          <w:t>e</w:t>
        </w:r>
      </w:ins>
      <w:ins w:id="519" w:author="King, Darryl" w:date="2021-08-03T17:31:00Z">
        <w:r>
          <w:t>s have</w:t>
        </w:r>
      </w:ins>
      <w:ins w:id="520" w:author="King, Darryl" w:date="2021-08-03T17:46:00Z">
        <w:r w:rsidR="00E45EAC">
          <w:t xml:space="preserve"> </w:t>
        </w:r>
      </w:ins>
      <w:ins w:id="521" w:author="King, Darryl" w:date="2021-08-03T17:31:00Z">
        <w:r>
          <w:t>seen</w:t>
        </w:r>
      </w:ins>
      <w:ins w:id="522" w:author="King, Darryl" w:date="2021-08-03T17:32:00Z">
        <w:r>
          <w:t xml:space="preserve"> </w:t>
        </w:r>
      </w:ins>
      <w:ins w:id="523" w:author="King, Darryl" w:date="2021-08-11T09:48:00Z">
        <w:r w:rsidR="00EB3432">
          <w:t xml:space="preserve">many </w:t>
        </w:r>
      </w:ins>
      <w:ins w:id="524" w:author="King, Darryl" w:date="2021-08-03T17:32:00Z">
        <w:r>
          <w:t>central bank balance sheets grow with operating frameworks moving to so</w:t>
        </w:r>
      </w:ins>
      <w:ins w:id="525" w:author="King, Darryl" w:date="2021-08-03T17:33:00Z">
        <w:r>
          <w:t xml:space="preserve">-called </w:t>
        </w:r>
        <w:r w:rsidRPr="00E45EAC">
          <w:rPr>
            <w:i/>
            <w:iCs/>
            <w:rPrChange w:id="526" w:author="King, Darryl" w:date="2021-08-03T17:47:00Z">
              <w:rPr/>
            </w:rPrChange>
          </w:rPr>
          <w:t>floor systems</w:t>
        </w:r>
        <w:r>
          <w:t>, where liquidity is abundant</w:t>
        </w:r>
      </w:ins>
      <w:ins w:id="527" w:author="King, Darryl" w:date="2021-08-11T09:48:00Z">
        <w:r w:rsidR="00EB3432">
          <w:t>,</w:t>
        </w:r>
      </w:ins>
      <w:ins w:id="528" w:author="King, Darryl" w:date="2021-08-03T17:33:00Z">
        <w:r>
          <w:t xml:space="preserve"> either because interest rates are at the zero</w:t>
        </w:r>
      </w:ins>
      <w:ins w:id="529" w:author="King, Darryl" w:date="2021-08-03T17:34:00Z">
        <w:r>
          <w:t>-</w:t>
        </w:r>
      </w:ins>
      <w:ins w:id="530" w:author="King, Darryl" w:date="2021-08-03T17:33:00Z">
        <w:r>
          <w:t xml:space="preserve">lower bound (i.e. </w:t>
        </w:r>
      </w:ins>
      <w:ins w:id="531" w:author="King, Darryl" w:date="2021-08-03T17:34:00Z">
        <w:r>
          <w:t>quantit</w:t>
        </w:r>
      </w:ins>
      <w:ins w:id="532" w:author="King, Darryl" w:date="2021-08-03T17:40:00Z">
        <w:r w:rsidR="002011E3">
          <w:t>at</w:t>
        </w:r>
      </w:ins>
      <w:ins w:id="533" w:author="King, Darryl" w:date="2021-08-03T17:34:00Z">
        <w:r>
          <w:t>ive</w:t>
        </w:r>
      </w:ins>
      <w:ins w:id="534" w:author="King, Darryl" w:date="2021-08-03T17:33:00Z">
        <w:r>
          <w:t xml:space="preserve"> easing) or</w:t>
        </w:r>
      </w:ins>
      <w:ins w:id="535" w:author="King, Darryl" w:date="2021-08-03T17:34:00Z">
        <w:r>
          <w:t xml:space="preserve"> assets have been purchased to support the functioning of key financial markets (a financial stability objective).</w:t>
        </w:r>
      </w:ins>
      <w:ins w:id="536" w:author="King, Darryl" w:date="2021-08-03T17:33:00Z">
        <w:r>
          <w:t xml:space="preserve"> </w:t>
        </w:r>
      </w:ins>
      <w:ins w:id="537" w:author="King, Darryl" w:date="2021-08-03T18:01:00Z">
        <w:r w:rsidR="00702471">
          <w:t>In these circumstances a</w:t>
        </w:r>
      </w:ins>
      <w:ins w:id="538" w:author="King, Darryl" w:date="2021-08-03T17:47:00Z">
        <w:r w:rsidR="00E45EAC">
          <w:t>ctive liquidity management</w:t>
        </w:r>
      </w:ins>
      <w:ins w:id="539" w:author="King, Darryl" w:date="2021-08-04T11:10:00Z">
        <w:r w:rsidR="00E720D3">
          <w:t>,</w:t>
        </w:r>
      </w:ins>
      <w:ins w:id="540" w:author="King, Darryl" w:date="2021-08-03T17:47:00Z">
        <w:r w:rsidR="00E45EAC">
          <w:t xml:space="preserve"> and therefore liquidity forecasting</w:t>
        </w:r>
      </w:ins>
      <w:ins w:id="541" w:author="King, Darryl" w:date="2021-08-04T11:10:00Z">
        <w:r w:rsidR="00E720D3">
          <w:t>,</w:t>
        </w:r>
      </w:ins>
      <w:ins w:id="542" w:author="King, Darryl" w:date="2021-08-03T17:47:00Z">
        <w:r w:rsidR="00E45EAC">
          <w:t xml:space="preserve"> </w:t>
        </w:r>
      </w:ins>
      <w:ins w:id="543" w:author="King, Darryl" w:date="2021-08-04T10:56:00Z">
        <w:r w:rsidR="006D063F">
          <w:t xml:space="preserve">maybe </w:t>
        </w:r>
      </w:ins>
      <w:ins w:id="544" w:author="King, Darryl" w:date="2021-09-23T09:58:00Z">
        <w:r w:rsidR="00304B58">
          <w:t xml:space="preserve">somewhat </w:t>
        </w:r>
      </w:ins>
      <w:ins w:id="545" w:author="King, Darryl" w:date="2021-08-03T17:47:00Z">
        <w:r w:rsidR="00E45EAC">
          <w:t>less important</w:t>
        </w:r>
      </w:ins>
      <w:ins w:id="546" w:author="King, Darryl" w:date="2021-08-03T18:01:00Z">
        <w:r w:rsidR="00702471">
          <w:t xml:space="preserve"> than in other operational set-ups</w:t>
        </w:r>
      </w:ins>
      <w:ins w:id="547" w:author="King, Darryl" w:date="2021-08-04T10:57:00Z">
        <w:r w:rsidR="006D063F">
          <w:t xml:space="preserve"> such as in </w:t>
        </w:r>
      </w:ins>
      <w:ins w:id="548" w:author="King, Darryl" w:date="2021-08-10T16:11:00Z">
        <w:r w:rsidR="00652F56">
          <w:t xml:space="preserve">a pre-crisis </w:t>
        </w:r>
      </w:ins>
      <w:ins w:id="549" w:author="King, Darryl" w:date="2021-08-03T17:57:00Z">
        <w:r w:rsidR="00702471" w:rsidRPr="00702471">
          <w:rPr>
            <w:i/>
            <w:iCs/>
            <w:rPrChange w:id="550" w:author="King, Darryl" w:date="2021-08-03T17:57:00Z">
              <w:rPr/>
            </w:rPrChange>
          </w:rPr>
          <w:t>mid-corridor system</w:t>
        </w:r>
      </w:ins>
      <w:ins w:id="551" w:author="King, Darryl" w:date="2021-08-04T10:57:00Z">
        <w:r w:rsidR="006D063F">
          <w:t xml:space="preserve">. In this system, </w:t>
        </w:r>
      </w:ins>
      <w:ins w:id="552" w:author="King, Darryl" w:date="2021-08-03T17:57:00Z">
        <w:r w:rsidR="00702471">
          <w:t xml:space="preserve">liquidity forecasts </w:t>
        </w:r>
      </w:ins>
      <w:ins w:id="553" w:author="King, Darryl" w:date="2021-08-03T17:58:00Z">
        <w:r w:rsidR="00702471">
          <w:t xml:space="preserve">are </w:t>
        </w:r>
      </w:ins>
      <w:ins w:id="554" w:author="King, Darryl" w:date="2021-08-04T10:57:00Z">
        <w:r w:rsidR="006D063F">
          <w:t>im</w:t>
        </w:r>
      </w:ins>
      <w:ins w:id="555" w:author="King, Darryl" w:date="2021-08-04T10:58:00Z">
        <w:r w:rsidR="006D063F">
          <w:t>portant</w:t>
        </w:r>
      </w:ins>
      <w:ins w:id="556" w:author="King, Darryl" w:date="2021-08-03T18:03:00Z">
        <w:r w:rsidR="00702471">
          <w:t>,</w:t>
        </w:r>
      </w:ins>
      <w:ins w:id="557" w:author="King, Darryl" w:date="2021-08-03T17:58:00Z">
        <w:r w:rsidR="00702471">
          <w:t xml:space="preserve"> </w:t>
        </w:r>
      </w:ins>
      <w:ins w:id="558" w:author="King, Darryl" w:date="2021-08-03T18:02:00Z">
        <w:r w:rsidR="00702471">
          <w:t xml:space="preserve">since the </w:t>
        </w:r>
      </w:ins>
      <w:ins w:id="559" w:author="King, Darryl" w:date="2021-08-03T18:03:00Z">
        <w:r w:rsidR="00702471">
          <w:t>supply</w:t>
        </w:r>
      </w:ins>
      <w:ins w:id="560" w:author="King, Darryl" w:date="2021-08-03T18:02:00Z">
        <w:r w:rsidR="00702471">
          <w:t xml:space="preserve"> </w:t>
        </w:r>
      </w:ins>
      <w:ins w:id="561" w:author="King, Darryl" w:date="2021-08-03T18:04:00Z">
        <w:r w:rsidR="00702471">
          <w:t xml:space="preserve">of reserves </w:t>
        </w:r>
      </w:ins>
      <w:ins w:id="562" w:author="King, Darryl" w:date="2021-08-04T10:58:00Z">
        <w:r w:rsidR="006D063F">
          <w:t>needs</w:t>
        </w:r>
      </w:ins>
      <w:ins w:id="563" w:author="King, Darryl" w:date="2021-08-03T18:04:00Z">
        <w:r w:rsidR="00702471">
          <w:t xml:space="preserve"> to be </w:t>
        </w:r>
      </w:ins>
      <w:ins w:id="564" w:author="King, Darryl" w:date="2021-08-12T09:49:00Z">
        <w:r w:rsidR="00276DC1">
          <w:t>accurately</w:t>
        </w:r>
      </w:ins>
      <w:ins w:id="565" w:author="King, Darryl" w:date="2021-08-03T18:04:00Z">
        <w:r w:rsidR="00702471">
          <w:t xml:space="preserve"> calibrated to </w:t>
        </w:r>
      </w:ins>
      <w:ins w:id="566" w:author="King, Darryl" w:date="2021-08-03T18:05:00Z">
        <w:r w:rsidR="00702471">
          <w:t>estimated demand,</w:t>
        </w:r>
      </w:ins>
      <w:ins w:id="567" w:author="King, Darryl" w:date="2021-08-03T18:04:00Z">
        <w:r w:rsidR="00702471">
          <w:t xml:space="preserve"> </w:t>
        </w:r>
      </w:ins>
      <w:ins w:id="568" w:author="King, Darryl" w:date="2021-08-03T18:03:00Z">
        <w:r w:rsidR="00702471">
          <w:t xml:space="preserve">to ensure </w:t>
        </w:r>
      </w:ins>
      <w:ins w:id="569" w:author="King, Darryl" w:date="2021-08-05T15:12:00Z">
        <w:r w:rsidR="006E55FE">
          <w:t>a</w:t>
        </w:r>
      </w:ins>
      <w:ins w:id="570" w:author="King, Darryl" w:date="2021-08-03T17:59:00Z">
        <w:r w:rsidR="00702471">
          <w:t xml:space="preserve"> </w:t>
        </w:r>
      </w:ins>
      <w:ins w:id="571" w:author="King, Darryl" w:date="2021-08-12T09:50:00Z">
        <w:r w:rsidR="00276DC1">
          <w:t xml:space="preserve">chosen </w:t>
        </w:r>
      </w:ins>
      <w:ins w:id="572" w:author="King, Darryl" w:date="2021-08-03T17:59:00Z">
        <w:r w:rsidR="00702471">
          <w:t xml:space="preserve">market rate is aligned with the announced policy target. </w:t>
        </w:r>
      </w:ins>
      <w:ins w:id="573" w:author="King, Darryl" w:date="2021-08-03T17:58:00Z">
        <w:r w:rsidR="00702471">
          <w:t xml:space="preserve"> </w:t>
        </w:r>
      </w:ins>
    </w:p>
    <w:p w14:paraId="60E678ED" w14:textId="532FEF17" w:rsidR="00E45EAC" w:rsidRDefault="00E45EAC" w:rsidP="00EC2893">
      <w:pPr>
        <w:rPr>
          <w:ins w:id="574" w:author="King, Darryl" w:date="2021-08-03T17:48:00Z"/>
        </w:rPr>
      </w:pPr>
      <w:ins w:id="575" w:author="King, Darryl" w:date="2021-08-03T17:48:00Z">
        <w:r>
          <w:rPr>
            <w:b/>
            <w:bCs/>
          </w:rPr>
          <w:t>T</w:t>
        </w:r>
        <w:r w:rsidRPr="00BE5744">
          <w:rPr>
            <w:b/>
            <w:bCs/>
          </w:rPr>
          <w:t xml:space="preserve">he institutional set-up and financial </w:t>
        </w:r>
      </w:ins>
      <w:ins w:id="576" w:author="King, Darryl" w:date="2021-08-12T09:37:00Z">
        <w:r w:rsidR="00E56A55">
          <w:rPr>
            <w:b/>
            <w:bCs/>
          </w:rPr>
          <w:t xml:space="preserve">sector </w:t>
        </w:r>
      </w:ins>
      <w:ins w:id="577" w:author="King, Darryl" w:date="2021-08-12T09:38:00Z">
        <w:r w:rsidR="00E56A55">
          <w:rPr>
            <w:b/>
            <w:bCs/>
          </w:rPr>
          <w:t xml:space="preserve">context </w:t>
        </w:r>
      </w:ins>
      <w:ins w:id="578" w:author="King, Darryl" w:date="2021-08-03T17:48:00Z">
        <w:r w:rsidRPr="00BE5744">
          <w:rPr>
            <w:b/>
            <w:bCs/>
          </w:rPr>
          <w:t xml:space="preserve">are </w:t>
        </w:r>
      </w:ins>
      <w:ins w:id="579" w:author="King, Darryl" w:date="2021-08-12T09:38:00Z">
        <w:r w:rsidR="00E56A55">
          <w:rPr>
            <w:b/>
            <w:bCs/>
          </w:rPr>
          <w:t xml:space="preserve">key </w:t>
        </w:r>
      </w:ins>
      <w:ins w:id="580" w:author="King, Darryl" w:date="2021-08-11T09:47:00Z">
        <w:r w:rsidR="00EB3432">
          <w:rPr>
            <w:b/>
            <w:bCs/>
          </w:rPr>
          <w:t>considerations</w:t>
        </w:r>
      </w:ins>
      <w:ins w:id="581" w:author="King, Darryl" w:date="2021-08-11T09:49:00Z">
        <w:r w:rsidR="00EB3432">
          <w:rPr>
            <w:b/>
            <w:bCs/>
          </w:rPr>
          <w:t xml:space="preserve"> </w:t>
        </w:r>
      </w:ins>
      <w:ins w:id="582" w:author="King, Darryl" w:date="2021-08-11T09:50:00Z">
        <w:r w:rsidR="00EB3432">
          <w:rPr>
            <w:b/>
            <w:bCs/>
          </w:rPr>
          <w:t>when</w:t>
        </w:r>
      </w:ins>
      <w:ins w:id="583" w:author="King, Darryl" w:date="2021-08-11T09:49:00Z">
        <w:r w:rsidR="00EB3432">
          <w:rPr>
            <w:b/>
            <w:bCs/>
          </w:rPr>
          <w:t xml:space="preserve"> </w:t>
        </w:r>
      </w:ins>
      <w:ins w:id="584" w:author="King, Darryl" w:date="2021-08-12T09:40:00Z">
        <w:r w:rsidR="00E56A55">
          <w:rPr>
            <w:b/>
            <w:bCs/>
          </w:rPr>
          <w:t>establishing</w:t>
        </w:r>
      </w:ins>
      <w:ins w:id="585" w:author="King, Darryl" w:date="2021-08-12T09:39:00Z">
        <w:r w:rsidR="00E56A55">
          <w:rPr>
            <w:b/>
            <w:bCs/>
          </w:rPr>
          <w:t xml:space="preserve"> </w:t>
        </w:r>
      </w:ins>
      <w:ins w:id="586" w:author="King, Darryl" w:date="2021-08-12T09:41:00Z">
        <w:r w:rsidR="00E56A55">
          <w:rPr>
            <w:b/>
            <w:bCs/>
          </w:rPr>
          <w:t>a forecasting</w:t>
        </w:r>
      </w:ins>
      <w:ins w:id="587" w:author="King, Darryl" w:date="2021-08-12T09:40:00Z">
        <w:r w:rsidR="00E56A55">
          <w:rPr>
            <w:b/>
            <w:bCs/>
          </w:rPr>
          <w:t xml:space="preserve"> framework</w:t>
        </w:r>
      </w:ins>
      <w:ins w:id="588" w:author="King, Darryl" w:date="2021-08-03T17:48:00Z">
        <w:r w:rsidRPr="00BE5744">
          <w:rPr>
            <w:b/>
            <w:bCs/>
          </w:rPr>
          <w:t>.</w:t>
        </w:r>
        <w:r>
          <w:t xml:space="preserve"> </w:t>
        </w:r>
      </w:ins>
      <w:ins w:id="589" w:author="King, Darryl" w:date="2021-08-03T17:49:00Z">
        <w:r>
          <w:t xml:space="preserve">Government operations are </w:t>
        </w:r>
      </w:ins>
      <w:ins w:id="590" w:author="King, Darryl" w:date="2021-08-12T09:34:00Z">
        <w:r w:rsidR="00E56A55">
          <w:t>often the</w:t>
        </w:r>
      </w:ins>
      <w:ins w:id="591" w:author="King, Darryl" w:date="2021-08-03T17:49:00Z">
        <w:r>
          <w:t xml:space="preserve"> key challenge in producing overall accurate </w:t>
        </w:r>
      </w:ins>
      <w:ins w:id="592" w:author="King, Darryl" w:date="2021-08-03T17:50:00Z">
        <w:r>
          <w:t>liquidity</w:t>
        </w:r>
      </w:ins>
      <w:ins w:id="593" w:author="King, Darryl" w:date="2021-08-03T17:49:00Z">
        <w:r>
          <w:t xml:space="preserve"> </w:t>
        </w:r>
      </w:ins>
      <w:ins w:id="594" w:author="King, Darryl" w:date="2021-08-03T17:54:00Z">
        <w:r w:rsidR="005A57C5">
          <w:t>fore</w:t>
        </w:r>
      </w:ins>
      <w:ins w:id="595" w:author="King, Darryl" w:date="2021-08-03T17:55:00Z">
        <w:r w:rsidR="005A57C5">
          <w:t xml:space="preserve">casts </w:t>
        </w:r>
      </w:ins>
      <w:ins w:id="596" w:author="King, Darryl" w:date="2021-08-03T17:49:00Z">
        <w:r>
          <w:t>and here</w:t>
        </w:r>
      </w:ins>
      <w:ins w:id="597" w:author="King, Darryl" w:date="2021-08-04T10:59:00Z">
        <w:r w:rsidR="006D063F">
          <w:t>,</w:t>
        </w:r>
      </w:ins>
      <w:ins w:id="598" w:author="King, Darryl" w:date="2021-08-03T17:49:00Z">
        <w:r>
          <w:t xml:space="preserve"> the </w:t>
        </w:r>
      </w:ins>
      <w:ins w:id="599" w:author="King, Darryl" w:date="2021-08-03T17:50:00Z">
        <w:r>
          <w:t>location of the government</w:t>
        </w:r>
      </w:ins>
      <w:ins w:id="600" w:author="King, Darryl" w:date="2021-08-04T11:00:00Z">
        <w:r w:rsidR="006D063F">
          <w:t xml:space="preserve">’s </w:t>
        </w:r>
      </w:ins>
      <w:ins w:id="601" w:author="King, Darryl" w:date="2021-08-04T11:07:00Z">
        <w:r w:rsidR="00E720D3">
          <w:t>operational account</w:t>
        </w:r>
      </w:ins>
      <w:ins w:id="602" w:author="King, Darryl" w:date="2021-08-03T17:50:00Z">
        <w:r>
          <w:t xml:space="preserve"> </w:t>
        </w:r>
      </w:ins>
      <w:ins w:id="603" w:author="King, Darryl" w:date="2021-08-03T17:55:00Z">
        <w:r w:rsidR="005A57C5">
          <w:t>matter</w:t>
        </w:r>
      </w:ins>
      <w:ins w:id="604" w:author="King, Darryl" w:date="2021-08-03T17:56:00Z">
        <w:r w:rsidR="00702471">
          <w:t>s</w:t>
        </w:r>
      </w:ins>
      <w:ins w:id="605" w:author="King, Darryl" w:date="2021-08-03T17:55:00Z">
        <w:r w:rsidR="005A57C5">
          <w:t xml:space="preserve"> as does the </w:t>
        </w:r>
      </w:ins>
      <w:ins w:id="606" w:author="King, Darryl" w:date="2021-08-03T17:50:00Z">
        <w:r>
          <w:t xml:space="preserve">quality if its own </w:t>
        </w:r>
      </w:ins>
      <w:ins w:id="607" w:author="King, Darryl" w:date="2021-08-03T17:55:00Z">
        <w:r w:rsidR="005A57C5">
          <w:t xml:space="preserve">cash-flow </w:t>
        </w:r>
      </w:ins>
      <w:ins w:id="608" w:author="King, Darryl" w:date="2021-08-03T17:50:00Z">
        <w:r>
          <w:t>forecasts (</w:t>
        </w:r>
      </w:ins>
      <w:ins w:id="609" w:author="King, Darryl" w:date="2021-08-03T17:51:00Z">
        <w:r>
          <w:t xml:space="preserve">if produced). </w:t>
        </w:r>
      </w:ins>
      <w:ins w:id="610" w:author="King, Darryl" w:date="2021-08-11T09:50:00Z">
        <w:r w:rsidR="00EB3432">
          <w:t>Further,</w:t>
        </w:r>
      </w:ins>
      <w:ins w:id="611" w:author="King, Darryl" w:date="2021-08-03T17:51:00Z">
        <w:r>
          <w:t xml:space="preserve"> </w:t>
        </w:r>
      </w:ins>
      <w:ins w:id="612" w:author="King, Darryl" w:date="2021-08-12T09:34:00Z">
        <w:r w:rsidR="00E56A55">
          <w:t>the entities with which the centra</w:t>
        </w:r>
      </w:ins>
      <w:ins w:id="613" w:author="King, Darryl" w:date="2021-08-12T09:35:00Z">
        <w:r w:rsidR="00E56A55">
          <w:t>l transacts, and the nature of th</w:t>
        </w:r>
      </w:ins>
      <w:ins w:id="614" w:author="King, Darryl" w:date="2021-08-12T09:41:00Z">
        <w:r w:rsidR="00E56A55">
          <w:t>o</w:t>
        </w:r>
      </w:ins>
      <w:ins w:id="615" w:author="King, Darryl" w:date="2021-08-12T09:35:00Z">
        <w:r w:rsidR="00E56A55">
          <w:t xml:space="preserve">se interactions are critical elements in </w:t>
        </w:r>
      </w:ins>
      <w:ins w:id="616" w:author="King, Darryl" w:date="2021-08-12T09:36:00Z">
        <w:r w:rsidR="00E56A55">
          <w:t>ensuring the forecast</w:t>
        </w:r>
      </w:ins>
      <w:ins w:id="617" w:author="King, Darryl" w:date="2021-08-12T09:37:00Z">
        <w:r w:rsidR="00E56A55">
          <w:t xml:space="preserve">ing framework is fit for purpose. And finally, </w:t>
        </w:r>
      </w:ins>
      <w:ins w:id="618" w:author="King, Darryl" w:date="2021-08-03T17:51:00Z">
        <w:r>
          <w:t xml:space="preserve">the depth, </w:t>
        </w:r>
      </w:ins>
      <w:ins w:id="619" w:author="King, Darryl" w:date="2021-08-03T17:53:00Z">
        <w:r>
          <w:t>breadth</w:t>
        </w:r>
      </w:ins>
      <w:ins w:id="620" w:author="King, Darryl" w:date="2021-08-03T17:51:00Z">
        <w:r>
          <w:t xml:space="preserve"> and resilience of the financial sector </w:t>
        </w:r>
      </w:ins>
      <w:ins w:id="621" w:author="King, Darryl" w:date="2021-08-03T17:53:00Z">
        <w:r>
          <w:t>is impor</w:t>
        </w:r>
      </w:ins>
      <w:ins w:id="622" w:author="King, Darryl" w:date="2021-08-03T17:54:00Z">
        <w:r>
          <w:t xml:space="preserve">tant in understanding the </w:t>
        </w:r>
      </w:ins>
      <w:ins w:id="623" w:author="King, Darryl" w:date="2021-08-11T09:51:00Z">
        <w:r w:rsidR="00EB3432">
          <w:t>influences on liquidity conditions</w:t>
        </w:r>
      </w:ins>
      <w:ins w:id="624" w:author="King, Darryl" w:date="2021-08-12T09:41:00Z">
        <w:r w:rsidR="00E56A55">
          <w:t>,</w:t>
        </w:r>
      </w:ins>
      <w:ins w:id="625" w:author="King, Darryl" w:date="2021-08-11T09:51:00Z">
        <w:r w:rsidR="00EB3432">
          <w:t xml:space="preserve"> including </w:t>
        </w:r>
      </w:ins>
      <w:ins w:id="626" w:author="King, Darryl" w:date="2021-08-03T17:52:00Z">
        <w:r>
          <w:t>d</w:t>
        </w:r>
      </w:ins>
      <w:ins w:id="627" w:author="King, Darryl" w:date="2021-08-03T17:53:00Z">
        <w:r>
          <w:t>e</w:t>
        </w:r>
      </w:ins>
      <w:ins w:id="628" w:author="King, Darryl" w:date="2021-08-03T17:52:00Z">
        <w:r>
          <w:t xml:space="preserve">mand for reserves.  </w:t>
        </w:r>
      </w:ins>
    </w:p>
    <w:p w14:paraId="4EF6D550" w14:textId="77777777" w:rsidR="00E720D3" w:rsidRDefault="00E720D3">
      <w:pPr>
        <w:spacing w:after="0" w:line="240" w:lineRule="auto"/>
        <w:rPr>
          <w:ins w:id="629" w:author="King, Darryl" w:date="2021-08-04T11:08:00Z"/>
        </w:rPr>
      </w:pPr>
      <w:ins w:id="630" w:author="King, Darryl" w:date="2021-08-04T11:08:00Z">
        <w:r>
          <w:br w:type="page"/>
        </w:r>
      </w:ins>
    </w:p>
    <w:p w14:paraId="2D1A6019" w14:textId="6C68ABB8" w:rsidR="004E5A68" w:rsidRDefault="00EC2893">
      <w:pPr>
        <w:pStyle w:val="Heading1"/>
        <w:rPr>
          <w:ins w:id="631" w:author="King, Darryl" w:date="2021-08-03T16:53:00Z"/>
          <w:b/>
          <w:bCs/>
        </w:rPr>
        <w:pPrChange w:id="632" w:author="King, Darryl" w:date="2021-08-04T12:35:00Z">
          <w:pPr/>
        </w:pPrChange>
      </w:pPr>
      <w:del w:id="633" w:author="King, Darryl" w:date="2021-07-23T10:14:00Z">
        <w:r w:rsidRPr="005F01A8" w:rsidDel="00462E0F">
          <w:rPr>
            <w:rPrChange w:id="634" w:author="King, Darryl" w:date="2021-08-03T17:14:00Z">
              <w:rPr>
                <w:b/>
                <w:bCs/>
              </w:rPr>
            </w:rPrChange>
          </w:rPr>
          <w:delText>There are two main approaches to short-term liquidity forecasting:</w:delText>
        </w:r>
      </w:del>
      <w:del w:id="635" w:author="King, Darryl" w:date="2021-07-23T10:16:00Z">
        <w:r w:rsidRPr="005F01A8" w:rsidDel="00462E0F">
          <w:rPr>
            <w:rPrChange w:id="636" w:author="King, Darryl" w:date="2021-08-03T17:14:00Z">
              <w:rPr>
                <w:b/>
                <w:bCs/>
              </w:rPr>
            </w:rPrChange>
          </w:rPr>
          <w:delText xml:space="preserve"> </w:delText>
        </w:r>
      </w:del>
      <w:bookmarkStart w:id="637" w:name="_Toc81388136"/>
      <w:moveToRangeStart w:id="638" w:author="King, Darryl" w:date="2021-08-03T16:54:00Z" w:name="move78902058"/>
      <w:moveTo w:id="639" w:author="King, Darryl" w:date="2021-08-03T16:54:00Z">
        <w:r w:rsidR="004E5A68" w:rsidRPr="004230B8">
          <w:t>Conceptual Framework</w:t>
        </w:r>
      </w:moveTo>
      <w:bookmarkEnd w:id="637"/>
      <w:moveToRangeEnd w:id="638"/>
    </w:p>
    <w:p w14:paraId="734F1FD4" w14:textId="7301AE54" w:rsidR="00D6199C" w:rsidRDefault="005C32F0" w:rsidP="00EC2893">
      <w:pPr>
        <w:rPr>
          <w:ins w:id="640" w:author="King, Darryl" w:date="2021-08-11T16:08:00Z"/>
        </w:rPr>
      </w:pPr>
      <w:ins w:id="641" w:author="King, Darryl" w:date="2021-08-04T11:21:00Z">
        <w:r>
          <w:rPr>
            <w:b/>
            <w:bCs/>
          </w:rPr>
          <w:t>M</w:t>
        </w:r>
      </w:ins>
      <w:ins w:id="642" w:author="King, Darryl" w:date="2021-08-04T11:19:00Z">
        <w:r>
          <w:rPr>
            <w:b/>
            <w:bCs/>
          </w:rPr>
          <w:t xml:space="preserve">onetary policy is implemented by </w:t>
        </w:r>
      </w:ins>
      <w:ins w:id="643" w:author="King, Darryl" w:date="2021-08-04T11:20:00Z">
        <w:r>
          <w:rPr>
            <w:b/>
            <w:bCs/>
          </w:rPr>
          <w:t xml:space="preserve">controlling </w:t>
        </w:r>
      </w:ins>
      <w:ins w:id="644" w:author="King, Darryl" w:date="2021-08-04T11:21:00Z">
        <w:r>
          <w:rPr>
            <w:b/>
            <w:bCs/>
          </w:rPr>
          <w:t>a component on the central bank balance sheet</w:t>
        </w:r>
      </w:ins>
      <w:ins w:id="645" w:author="King, Darryl" w:date="2021-08-11T09:41:00Z">
        <w:r w:rsidR="00490119">
          <w:rPr>
            <w:b/>
            <w:bCs/>
          </w:rPr>
          <w:t xml:space="preserve"> – usually the price or the quantity of reserves</w:t>
        </w:r>
      </w:ins>
      <w:ins w:id="646" w:author="King, Darryl" w:date="2021-08-04T11:21:00Z">
        <w:r>
          <w:rPr>
            <w:b/>
            <w:bCs/>
          </w:rPr>
          <w:t>.</w:t>
        </w:r>
      </w:ins>
      <w:ins w:id="647" w:author="King, Darryl" w:date="2021-08-04T11:23:00Z">
        <w:r>
          <w:rPr>
            <w:rStyle w:val="FootnoteReference"/>
            <w:b/>
            <w:bCs/>
          </w:rPr>
          <w:footnoteReference w:id="2"/>
        </w:r>
      </w:ins>
      <w:ins w:id="653" w:author="King, Darryl" w:date="2021-08-04T11:21:00Z">
        <w:r>
          <w:rPr>
            <w:b/>
            <w:bCs/>
          </w:rPr>
          <w:t xml:space="preserve"> </w:t>
        </w:r>
      </w:ins>
      <w:ins w:id="654" w:author="King, Darryl" w:date="2021-08-04T11:32:00Z">
        <w:r w:rsidR="00BF5332">
          <w:t>Central bank</w:t>
        </w:r>
      </w:ins>
      <w:ins w:id="655" w:author="King, Darryl" w:date="2021-08-04T11:28:00Z">
        <w:r w:rsidR="00BF5332" w:rsidRPr="00BF5332">
          <w:rPr>
            <w:rPrChange w:id="656" w:author="King, Darryl" w:date="2021-08-04T11:28:00Z">
              <w:rPr>
                <w:b/>
                <w:bCs/>
              </w:rPr>
            </w:rPrChange>
          </w:rPr>
          <w:t xml:space="preserve"> reserves </w:t>
        </w:r>
        <w:r w:rsidR="00BF5332">
          <w:t xml:space="preserve">are sometimes referred to as </w:t>
        </w:r>
        <w:r w:rsidR="00BF5332" w:rsidRPr="00BF5332">
          <w:rPr>
            <w:i/>
            <w:iCs/>
            <w:rPrChange w:id="657" w:author="King, Darryl" w:date="2021-08-04T11:30:00Z">
              <w:rPr/>
            </w:rPrChange>
          </w:rPr>
          <w:t>banking system liquidity</w:t>
        </w:r>
        <w:r w:rsidR="00BF5332" w:rsidRPr="00BF5332">
          <w:rPr>
            <w:rPrChange w:id="658" w:author="King, Darryl" w:date="2021-08-04T11:28:00Z">
              <w:rPr>
                <w:b/>
                <w:bCs/>
              </w:rPr>
            </w:rPrChange>
          </w:rPr>
          <w:t xml:space="preserve"> </w:t>
        </w:r>
      </w:ins>
      <w:ins w:id="659" w:author="King, Darryl" w:date="2021-08-05T15:46:00Z">
        <w:r w:rsidR="00E96976">
          <w:t>(</w:t>
        </w:r>
      </w:ins>
      <w:ins w:id="660" w:author="King, Darryl" w:date="2021-08-04T11:28:00Z">
        <w:r w:rsidR="00BF5332">
          <w:t xml:space="preserve">or </w:t>
        </w:r>
      </w:ins>
      <w:ins w:id="661" w:author="King, Darryl" w:date="2021-08-04T11:29:00Z">
        <w:r w:rsidR="00BF5332">
          <w:t>simply</w:t>
        </w:r>
      </w:ins>
      <w:ins w:id="662" w:author="King, Darryl" w:date="2021-08-04T11:30:00Z">
        <w:r w:rsidR="00BF5332">
          <w:t xml:space="preserve"> </w:t>
        </w:r>
      </w:ins>
      <w:ins w:id="663" w:author="King, Darryl" w:date="2021-08-04T11:29:00Z">
        <w:r w:rsidR="00BF5332" w:rsidRPr="00BF5332">
          <w:rPr>
            <w:i/>
            <w:iCs/>
            <w:rPrChange w:id="664" w:author="King, Darryl" w:date="2021-08-04T11:30:00Z">
              <w:rPr/>
            </w:rPrChange>
          </w:rPr>
          <w:t>liquidity</w:t>
        </w:r>
      </w:ins>
      <w:ins w:id="665" w:author="King, Darryl" w:date="2021-08-05T15:46:00Z">
        <w:r w:rsidR="00E96976">
          <w:rPr>
            <w:i/>
            <w:iCs/>
          </w:rPr>
          <w:t>)</w:t>
        </w:r>
      </w:ins>
      <w:ins w:id="666" w:author="King, Darryl" w:date="2021-08-04T11:30:00Z">
        <w:r w:rsidR="00BF5332">
          <w:rPr>
            <w:i/>
            <w:iCs/>
          </w:rPr>
          <w:t>,</w:t>
        </w:r>
      </w:ins>
      <w:ins w:id="667" w:author="King, Darryl" w:date="2021-08-04T11:29:00Z">
        <w:r w:rsidR="00BF5332">
          <w:t xml:space="preserve"> as they repr</w:t>
        </w:r>
      </w:ins>
      <w:ins w:id="668" w:author="King, Darryl" w:date="2021-08-04T11:30:00Z">
        <w:r w:rsidR="00BF5332">
          <w:t xml:space="preserve">esent </w:t>
        </w:r>
      </w:ins>
      <w:ins w:id="669" w:author="King, Darryl" w:date="2021-08-04T11:29:00Z">
        <w:r w:rsidR="00BF5332">
          <w:t xml:space="preserve">the most </w:t>
        </w:r>
      </w:ins>
      <w:ins w:id="670" w:author="King, Darryl" w:date="2021-08-04T11:30:00Z">
        <w:r w:rsidR="00BF5332">
          <w:t>liquid</w:t>
        </w:r>
      </w:ins>
      <w:ins w:id="671" w:author="King, Darryl" w:date="2021-08-04T11:29:00Z">
        <w:r w:rsidR="00BF5332">
          <w:t xml:space="preserve"> asset in the economy owing to their on-demand nature and the creditworthiness of the central bank.</w:t>
        </w:r>
      </w:ins>
      <w:ins w:id="672" w:author="King, Darryl" w:date="2021-08-05T15:56:00Z">
        <w:r w:rsidR="00325623">
          <w:t xml:space="preserve"> In</w:t>
        </w:r>
      </w:ins>
      <w:ins w:id="673" w:author="King, Darryl" w:date="2021-08-04T11:54:00Z">
        <w:r w:rsidR="00D6199C">
          <w:t xml:space="preserve"> quantity-based monetary frameworks only changes in the supply of </w:t>
        </w:r>
      </w:ins>
      <w:ins w:id="674" w:author="King, Darryl" w:date="2021-08-04T11:55:00Z">
        <w:r w:rsidR="00D6199C">
          <w:t>reserves</w:t>
        </w:r>
      </w:ins>
      <w:ins w:id="675" w:author="King, Darryl" w:date="2021-08-04T11:54:00Z">
        <w:r w:rsidR="00D6199C">
          <w:t xml:space="preserve"> nee</w:t>
        </w:r>
      </w:ins>
      <w:ins w:id="676" w:author="King, Darryl" w:date="2021-08-04T11:55:00Z">
        <w:r w:rsidR="00D6199C">
          <w:t>d</w:t>
        </w:r>
      </w:ins>
      <w:ins w:id="677" w:author="King, Darryl" w:date="2021-08-04T11:54:00Z">
        <w:r w:rsidR="00D6199C">
          <w:t xml:space="preserve"> be forecasted</w:t>
        </w:r>
      </w:ins>
      <w:ins w:id="678" w:author="King, Darryl" w:date="2021-08-05T15:56:00Z">
        <w:r w:rsidR="00325623">
          <w:t xml:space="preserve"> </w:t>
        </w:r>
      </w:ins>
      <w:ins w:id="679" w:author="King, Darryl" w:date="2021-08-04T11:57:00Z">
        <w:r w:rsidR="00727402">
          <w:t xml:space="preserve">since </w:t>
        </w:r>
      </w:ins>
      <w:ins w:id="680" w:author="King, Darryl" w:date="2021-08-05T15:57:00Z">
        <w:r w:rsidR="00325623">
          <w:t>implement</w:t>
        </w:r>
      </w:ins>
      <w:ins w:id="681" w:author="King, Darryl" w:date="2021-09-01T11:34:00Z">
        <w:r w:rsidR="005E02DC">
          <w:t xml:space="preserve">ation </w:t>
        </w:r>
      </w:ins>
      <w:ins w:id="682" w:author="King, Darryl" w:date="2021-08-05T15:56:00Z">
        <w:r w:rsidR="00325623">
          <w:t xml:space="preserve">requires </w:t>
        </w:r>
      </w:ins>
      <w:ins w:id="683" w:author="King, Darryl" w:date="2021-08-05T15:57:00Z">
        <w:r w:rsidR="00325623">
          <w:t xml:space="preserve">the </w:t>
        </w:r>
      </w:ins>
      <w:ins w:id="684" w:author="King, Darryl" w:date="2021-08-04T11:57:00Z">
        <w:r w:rsidR="00727402">
          <w:t xml:space="preserve">supply </w:t>
        </w:r>
      </w:ins>
      <w:ins w:id="685" w:author="King, Darryl" w:date="2021-08-05T15:59:00Z">
        <w:r w:rsidR="00325623">
          <w:t xml:space="preserve">to </w:t>
        </w:r>
      </w:ins>
      <w:ins w:id="686" w:author="King, Darryl" w:date="2021-08-05T15:57:00Z">
        <w:r w:rsidR="00325623">
          <w:t xml:space="preserve">be </w:t>
        </w:r>
      </w:ins>
      <w:ins w:id="687" w:author="King, Darryl" w:date="2021-08-04T11:57:00Z">
        <w:r w:rsidR="00727402">
          <w:t xml:space="preserve">aligned with </w:t>
        </w:r>
      </w:ins>
      <w:ins w:id="688" w:author="King, Darryl" w:date="2021-08-05T15:59:00Z">
        <w:r w:rsidR="00325623">
          <w:t xml:space="preserve">the </w:t>
        </w:r>
      </w:ins>
      <w:ins w:id="689" w:author="King, Darryl" w:date="2021-08-04T11:58:00Z">
        <w:r w:rsidR="00727402">
          <w:t>targeted quantity</w:t>
        </w:r>
      </w:ins>
      <w:ins w:id="690" w:author="King, Darryl" w:date="2021-08-05T15:57:00Z">
        <w:r w:rsidR="00325623">
          <w:t>. I</w:t>
        </w:r>
      </w:ins>
      <w:ins w:id="691" w:author="King, Darryl" w:date="2021-08-04T11:55:00Z">
        <w:r w:rsidR="00D6199C">
          <w:t>n</w:t>
        </w:r>
      </w:ins>
      <w:ins w:id="692" w:author="King, Darryl" w:date="2021-08-04T11:58:00Z">
        <w:r w:rsidR="00727402">
          <w:t xml:space="preserve"> most</w:t>
        </w:r>
      </w:ins>
      <w:ins w:id="693" w:author="King, Darryl" w:date="2021-08-04T11:55:00Z">
        <w:r w:rsidR="00D6199C">
          <w:t xml:space="preserve"> interest rate-based operational frameworks </w:t>
        </w:r>
      </w:ins>
      <w:ins w:id="694" w:author="King, Darryl" w:date="2021-08-05T15:57:00Z">
        <w:r w:rsidR="00325623">
          <w:t xml:space="preserve">having a </w:t>
        </w:r>
      </w:ins>
      <w:ins w:id="695" w:author="King, Darryl" w:date="2021-08-05T15:58:00Z">
        <w:r w:rsidR="00325623">
          <w:t xml:space="preserve">good understanding of the </w:t>
        </w:r>
      </w:ins>
      <w:ins w:id="696" w:author="King, Darryl" w:date="2021-08-04T11:56:00Z">
        <w:r w:rsidR="00D6199C">
          <w:t xml:space="preserve">demand for reserves is </w:t>
        </w:r>
      </w:ins>
      <w:ins w:id="697" w:author="King, Darryl" w:date="2021-08-09T16:04:00Z">
        <w:r w:rsidR="00BE79EE">
          <w:t xml:space="preserve">however important </w:t>
        </w:r>
      </w:ins>
      <w:ins w:id="698" w:author="King, Darryl" w:date="2021-08-05T15:58:00Z">
        <w:r w:rsidR="00325623">
          <w:t xml:space="preserve">to align interest rates with the policy target while minimizing interest </w:t>
        </w:r>
      </w:ins>
      <w:ins w:id="699" w:author="King, Darryl" w:date="2021-08-05T15:59:00Z">
        <w:r w:rsidR="00325623">
          <w:t>rate</w:t>
        </w:r>
      </w:ins>
      <w:ins w:id="700" w:author="King, Darryl" w:date="2021-08-05T15:58:00Z">
        <w:r w:rsidR="00325623">
          <w:t xml:space="preserve"> </w:t>
        </w:r>
      </w:ins>
      <w:ins w:id="701" w:author="King, Darryl" w:date="2021-08-05T15:59:00Z">
        <w:r w:rsidR="00325623">
          <w:t>volatility</w:t>
        </w:r>
      </w:ins>
      <w:ins w:id="702" w:author="King, Darryl" w:date="2021-08-04T11:56:00Z">
        <w:r w:rsidR="00D6199C">
          <w:t>.</w:t>
        </w:r>
      </w:ins>
      <w:ins w:id="703" w:author="King, Darryl" w:date="2021-08-04T11:59:00Z">
        <w:r w:rsidR="00727402">
          <w:rPr>
            <w:rStyle w:val="FootnoteReference"/>
          </w:rPr>
          <w:footnoteReference w:id="3"/>
        </w:r>
      </w:ins>
      <w:ins w:id="714" w:author="King, Darryl" w:date="2021-08-04T11:56:00Z">
        <w:r w:rsidR="00D6199C">
          <w:t xml:space="preserve"> </w:t>
        </w:r>
      </w:ins>
      <w:ins w:id="715" w:author="King, Darryl" w:date="2021-08-04T11:55:00Z">
        <w:r w:rsidR="00D6199C">
          <w:t xml:space="preserve">  </w:t>
        </w:r>
      </w:ins>
    </w:p>
    <w:p w14:paraId="1CBAB6D6" w14:textId="1B02E1CF" w:rsidR="00A616CD" w:rsidRDefault="00A616CD" w:rsidP="00A616CD">
      <w:pPr>
        <w:rPr>
          <w:ins w:id="716" w:author="King, Darryl" w:date="2021-08-11T16:08:00Z"/>
        </w:rPr>
      </w:pPr>
      <w:ins w:id="717" w:author="King, Darryl" w:date="2021-08-11T16:08:00Z">
        <w:r>
          <w:rPr>
            <w:b/>
            <w:bCs/>
          </w:rPr>
          <w:t xml:space="preserve">Financial sector arrangements differ widely across countries and individual characteristics must be considered when establishing a liquidity forecasting framework. </w:t>
        </w:r>
        <w:r>
          <w:t>The relationships between the central bank</w:t>
        </w:r>
      </w:ins>
      <w:ins w:id="718" w:author="King, Darryl" w:date="2021-09-23T10:24:00Z">
        <w:r w:rsidR="001A3E01">
          <w:t>,</w:t>
        </w:r>
      </w:ins>
      <w:ins w:id="719" w:author="King, Darryl" w:date="2021-08-11T16:08:00Z">
        <w:r>
          <w:t xml:space="preserve"> government (and semi-government entities), and private non-bank entities need to be well-understood to ascertain the impact that transactions between entities have on liquidity conditions. I</w:t>
        </w:r>
      </w:ins>
      <w:ins w:id="720" w:author="King, Darryl" w:date="2021-09-23T10:25:00Z">
        <w:r w:rsidR="001A3E01">
          <w:t>n short, i</w:t>
        </w:r>
      </w:ins>
      <w:ins w:id="721" w:author="King, Darryl" w:date="2021-08-11T16:08:00Z">
        <w:r>
          <w:t xml:space="preserve">t matters which entities have operational accounts at the central bank, and how these accounts are used. </w:t>
        </w:r>
      </w:ins>
    </w:p>
    <w:p w14:paraId="6D382629" w14:textId="471794B9" w:rsidR="00BF5332" w:rsidRDefault="00727402" w:rsidP="00EC2893">
      <w:pPr>
        <w:rPr>
          <w:ins w:id="722" w:author="King, Darryl" w:date="2021-08-04T11:30:00Z"/>
        </w:rPr>
      </w:pPr>
      <w:ins w:id="723" w:author="King, Darryl" w:date="2021-08-04T12:05:00Z">
        <w:r>
          <w:rPr>
            <w:b/>
            <w:bCs/>
          </w:rPr>
          <w:t xml:space="preserve">Based on motives to hold reserves there are three </w:t>
        </w:r>
      </w:ins>
      <w:ins w:id="724" w:author="King, Darryl" w:date="2021-08-04T11:32:00Z">
        <w:r w:rsidR="00BF5332" w:rsidRPr="00D6199C">
          <w:rPr>
            <w:b/>
            <w:bCs/>
            <w:rPrChange w:id="725" w:author="King, Darryl" w:date="2021-08-04T11:57:00Z">
              <w:rPr/>
            </w:rPrChange>
          </w:rPr>
          <w:t xml:space="preserve">overlapping </w:t>
        </w:r>
      </w:ins>
      <w:ins w:id="726" w:author="King, Darryl" w:date="2021-08-04T12:05:00Z">
        <w:r>
          <w:rPr>
            <w:b/>
            <w:bCs/>
          </w:rPr>
          <w:t>concepts</w:t>
        </w:r>
      </w:ins>
      <w:ins w:id="727" w:author="King, Darryl" w:date="2021-08-04T11:33:00Z">
        <w:r w:rsidR="00BF5332" w:rsidRPr="00D6199C">
          <w:rPr>
            <w:b/>
            <w:bCs/>
            <w:rPrChange w:id="728" w:author="King, Darryl" w:date="2021-08-04T11:57:00Z">
              <w:rPr/>
            </w:rPrChange>
          </w:rPr>
          <w:t>:</w:t>
        </w:r>
        <w:r w:rsidR="00BF5332">
          <w:t xml:space="preserve"> 1) </w:t>
        </w:r>
      </w:ins>
      <w:ins w:id="729" w:author="King, Darryl" w:date="2021-08-04T12:06:00Z">
        <w:r>
          <w:t xml:space="preserve">regulatory demand arising </w:t>
        </w:r>
      </w:ins>
      <w:ins w:id="730" w:author="King, Darryl" w:date="2021-08-04T11:33:00Z">
        <w:r w:rsidR="00BF5332">
          <w:t xml:space="preserve">through </w:t>
        </w:r>
      </w:ins>
      <w:ins w:id="731" w:author="King, Darryl" w:date="2021-08-04T12:06:00Z">
        <w:r>
          <w:t xml:space="preserve">the imposition of </w:t>
        </w:r>
      </w:ins>
      <w:ins w:id="732" w:author="King, Darryl" w:date="2021-08-04T11:33:00Z">
        <w:r w:rsidR="00BF5332">
          <w:t>reserve requirement</w:t>
        </w:r>
      </w:ins>
      <w:ins w:id="733" w:author="King, Darryl" w:date="2021-08-04T12:06:00Z">
        <w:r>
          <w:t>s</w:t>
        </w:r>
      </w:ins>
      <w:ins w:id="734" w:author="King, Darryl" w:date="2021-08-04T11:33:00Z">
        <w:r w:rsidR="00BF5332">
          <w:t xml:space="preserve">, in which case </w:t>
        </w:r>
      </w:ins>
      <w:ins w:id="735" w:author="King, Darryl" w:date="2021-08-04T12:04:00Z">
        <w:r>
          <w:t>reserves</w:t>
        </w:r>
      </w:ins>
      <w:ins w:id="736" w:author="King, Darryl" w:date="2021-08-04T11:33:00Z">
        <w:r w:rsidR="00BF5332">
          <w:t xml:space="preserve"> </w:t>
        </w:r>
      </w:ins>
      <w:ins w:id="737" w:author="King, Darryl" w:date="2021-08-04T11:34:00Z">
        <w:r w:rsidR="00BF5332">
          <w:t>may lose at least some of their liquid</w:t>
        </w:r>
      </w:ins>
      <w:ins w:id="738" w:author="King, Darryl" w:date="2021-08-04T11:35:00Z">
        <w:r w:rsidR="00BF5332">
          <w:t xml:space="preserve"> asset char</w:t>
        </w:r>
      </w:ins>
      <w:ins w:id="739" w:author="King, Darryl" w:date="2021-08-04T11:36:00Z">
        <w:r w:rsidR="00BF5332">
          <w:t>acteristic</w:t>
        </w:r>
      </w:ins>
      <w:ins w:id="740" w:author="King, Darryl" w:date="2021-08-04T11:34:00Z">
        <w:r w:rsidR="00BF5332">
          <w:t>,</w:t>
        </w:r>
        <w:r w:rsidR="00BF5332">
          <w:rPr>
            <w:rStyle w:val="FootnoteReference"/>
          </w:rPr>
          <w:footnoteReference w:id="4"/>
        </w:r>
        <w:r w:rsidR="00BF5332">
          <w:t xml:space="preserve"> </w:t>
        </w:r>
      </w:ins>
      <w:ins w:id="743" w:author="King, Darryl" w:date="2021-08-04T11:36:00Z">
        <w:r w:rsidR="00BF5332">
          <w:t xml:space="preserve">2) </w:t>
        </w:r>
      </w:ins>
      <w:ins w:id="744" w:author="King, Darryl" w:date="2021-08-04T11:37:00Z">
        <w:r w:rsidR="00310127">
          <w:t>voluntar</w:t>
        </w:r>
      </w:ins>
      <w:ins w:id="745" w:author="King, Darryl" w:date="2021-08-04T12:06:00Z">
        <w:r>
          <w:t>y reserves</w:t>
        </w:r>
      </w:ins>
      <w:ins w:id="746" w:author="King, Darryl" w:date="2021-08-04T11:39:00Z">
        <w:r w:rsidR="00773C91">
          <w:t>,</w:t>
        </w:r>
      </w:ins>
      <w:ins w:id="747" w:author="King, Darryl" w:date="2021-08-04T11:37:00Z">
        <w:r w:rsidR="00310127">
          <w:t xml:space="preserve"> </w:t>
        </w:r>
      </w:ins>
      <w:ins w:id="748" w:author="King, Darryl" w:date="2021-08-04T12:07:00Z">
        <w:r>
          <w:t xml:space="preserve">arising </w:t>
        </w:r>
      </w:ins>
      <w:ins w:id="749" w:author="King, Darryl" w:date="2021-08-04T11:37:00Z">
        <w:r w:rsidR="00310127">
          <w:t xml:space="preserve">since banks </w:t>
        </w:r>
      </w:ins>
      <w:ins w:id="750" w:author="King, Darryl" w:date="2021-08-04T11:39:00Z">
        <w:r w:rsidR="00773C91">
          <w:t xml:space="preserve">generally </w:t>
        </w:r>
      </w:ins>
      <w:ins w:id="751" w:author="King, Darryl" w:date="2021-08-04T12:07:00Z">
        <w:r>
          <w:t>need to hold</w:t>
        </w:r>
      </w:ins>
      <w:ins w:id="752" w:author="King, Darryl" w:date="2021-08-04T11:40:00Z">
        <w:r w:rsidR="00773C91">
          <w:t xml:space="preserve"> a buffer to ensure they meet their payment obligations throughout the day, and 3) </w:t>
        </w:r>
      </w:ins>
      <w:ins w:id="753" w:author="King, Darryl" w:date="2021-08-04T11:39:00Z">
        <w:r w:rsidR="00773C91">
          <w:t>excess reserves</w:t>
        </w:r>
      </w:ins>
      <w:ins w:id="754" w:author="King, Darryl" w:date="2021-08-04T12:07:00Z">
        <w:r>
          <w:t>,</w:t>
        </w:r>
      </w:ins>
      <w:ins w:id="755" w:author="King, Darryl" w:date="2021-08-04T11:39:00Z">
        <w:r w:rsidR="00773C91">
          <w:t xml:space="preserve"> which </w:t>
        </w:r>
      </w:ins>
      <w:ins w:id="756" w:author="King, Darryl" w:date="2021-08-04T12:08:00Z">
        <w:r w:rsidR="001E30FC">
          <w:t>is</w:t>
        </w:r>
      </w:ins>
      <w:ins w:id="757" w:author="King, Darryl" w:date="2021-08-04T11:39:00Z">
        <w:r w:rsidR="00773C91">
          <w:t xml:space="preserve"> defined as </w:t>
        </w:r>
      </w:ins>
      <w:ins w:id="758" w:author="King, Darryl" w:date="2021-08-04T12:07:00Z">
        <w:r w:rsidR="001E30FC">
          <w:t xml:space="preserve">all </w:t>
        </w:r>
      </w:ins>
      <w:ins w:id="759" w:author="King, Darryl" w:date="2021-08-04T11:41:00Z">
        <w:r w:rsidR="00773C91">
          <w:t xml:space="preserve">reserves held </w:t>
        </w:r>
      </w:ins>
      <w:ins w:id="760" w:author="King, Darryl" w:date="2021-08-04T11:39:00Z">
        <w:r w:rsidR="00773C91">
          <w:t>i</w:t>
        </w:r>
      </w:ins>
      <w:ins w:id="761" w:author="King, Darryl" w:date="2021-08-04T11:40:00Z">
        <w:r w:rsidR="00773C91">
          <w:t xml:space="preserve">n excess of the </w:t>
        </w:r>
      </w:ins>
      <w:ins w:id="762" w:author="King, Darryl" w:date="2021-08-04T11:41:00Z">
        <w:r w:rsidR="00773C91">
          <w:t>reserve</w:t>
        </w:r>
      </w:ins>
      <w:ins w:id="763" w:author="King, Darryl" w:date="2021-08-04T11:40:00Z">
        <w:r w:rsidR="00773C91">
          <w:t xml:space="preserve"> requirement</w:t>
        </w:r>
      </w:ins>
      <w:ins w:id="764" w:author="King, Darryl" w:date="2021-08-04T12:08:00Z">
        <w:r w:rsidR="001E30FC">
          <w:t xml:space="preserve">; </w:t>
        </w:r>
      </w:ins>
      <w:ins w:id="765" w:author="King, Darryl" w:date="2021-08-04T12:09:00Z">
        <w:r w:rsidR="001E30FC">
          <w:t>this</w:t>
        </w:r>
      </w:ins>
      <w:ins w:id="766" w:author="King, Darryl" w:date="2021-08-04T11:41:00Z">
        <w:r w:rsidR="00773C91">
          <w:t xml:space="preserve"> includes amounts held </w:t>
        </w:r>
      </w:ins>
      <w:ins w:id="767" w:author="King, Darryl" w:date="2021-08-04T12:09:00Z">
        <w:r w:rsidR="001E30FC">
          <w:t xml:space="preserve">both </w:t>
        </w:r>
      </w:ins>
      <w:ins w:id="768" w:author="King, Darryl" w:date="2021-08-04T11:41:00Z">
        <w:r w:rsidR="00773C91">
          <w:t xml:space="preserve">voluntarily </w:t>
        </w:r>
      </w:ins>
      <w:ins w:id="769" w:author="King, Darryl" w:date="2021-08-04T11:42:00Z">
        <w:r w:rsidR="00773C91">
          <w:t>and</w:t>
        </w:r>
      </w:ins>
      <w:ins w:id="770" w:author="King, Darryl" w:date="2021-08-04T11:41:00Z">
        <w:r w:rsidR="00773C91">
          <w:t xml:space="preserve"> involuntarily</w:t>
        </w:r>
      </w:ins>
      <w:ins w:id="771" w:author="King, Darryl" w:date="2021-08-04T11:42:00Z">
        <w:r w:rsidR="00773C91">
          <w:t xml:space="preserve">, the latter of which </w:t>
        </w:r>
      </w:ins>
      <w:ins w:id="772" w:author="King, Darryl" w:date="2021-08-04T12:09:00Z">
        <w:r w:rsidR="001E30FC">
          <w:t>c</w:t>
        </w:r>
      </w:ins>
      <w:ins w:id="773" w:author="King, Darryl" w:date="2021-08-04T12:08:00Z">
        <w:r w:rsidR="001E30FC">
          <w:t xml:space="preserve">ould arise as a  result of </w:t>
        </w:r>
      </w:ins>
      <w:ins w:id="774" w:author="King, Darryl" w:date="2021-08-04T11:42:00Z">
        <w:r w:rsidR="00773C91">
          <w:t xml:space="preserve">the policy stance of the central bank (as in </w:t>
        </w:r>
      </w:ins>
      <w:ins w:id="775" w:author="King, Darryl" w:date="2021-08-04T11:43:00Z">
        <w:r w:rsidR="00773C91">
          <w:t xml:space="preserve">the case </w:t>
        </w:r>
      </w:ins>
      <w:ins w:id="776" w:author="King, Darryl" w:date="2021-08-04T11:42:00Z">
        <w:r w:rsidR="00773C91">
          <w:t>quantit</w:t>
        </w:r>
      </w:ins>
      <w:ins w:id="777" w:author="King, Darryl" w:date="2021-08-04T11:43:00Z">
        <w:r w:rsidR="00773C91">
          <w:t xml:space="preserve">ative </w:t>
        </w:r>
      </w:ins>
      <w:ins w:id="778" w:author="King, Darryl" w:date="2021-08-04T11:42:00Z">
        <w:r w:rsidR="00773C91">
          <w:t>easing</w:t>
        </w:r>
      </w:ins>
      <w:ins w:id="779" w:author="King, Darryl" w:date="2021-08-04T11:43:00Z">
        <w:r w:rsidR="00773C91">
          <w:t xml:space="preserve">). </w:t>
        </w:r>
      </w:ins>
      <w:ins w:id="780" w:author="King, Darryl" w:date="2021-08-04T11:42:00Z">
        <w:r w:rsidR="00773C91">
          <w:t xml:space="preserve"> </w:t>
        </w:r>
      </w:ins>
      <w:ins w:id="781" w:author="King, Darryl" w:date="2021-08-04T11:37:00Z">
        <w:r w:rsidR="00310127">
          <w:t xml:space="preserve">  </w:t>
        </w:r>
      </w:ins>
    </w:p>
    <w:p w14:paraId="40A2E904" w14:textId="4412535B" w:rsidR="004910FE" w:rsidRDefault="00547391" w:rsidP="00EC2893">
      <w:pPr>
        <w:rPr>
          <w:ins w:id="782" w:author="King, Darryl" w:date="2021-07-23T11:32:00Z"/>
        </w:rPr>
      </w:pPr>
      <w:ins w:id="783" w:author="King, Darryl" w:date="2021-07-23T11:53:00Z">
        <w:r w:rsidRPr="00EB7DED">
          <w:rPr>
            <w:b/>
            <w:bCs/>
          </w:rPr>
          <w:t>T</w:t>
        </w:r>
      </w:ins>
      <w:ins w:id="784" w:author="King, Darryl" w:date="2021-07-23T10:50:00Z">
        <w:r w:rsidR="0029330C" w:rsidRPr="00EB7DED">
          <w:rPr>
            <w:b/>
            <w:bCs/>
            <w:rPrChange w:id="785" w:author="King, Darryl" w:date="2021-08-04T12:34:00Z">
              <w:rPr/>
            </w:rPrChange>
          </w:rPr>
          <w:t xml:space="preserve">he central bank balance sheet </w:t>
        </w:r>
      </w:ins>
      <w:ins w:id="786" w:author="King, Darryl" w:date="2021-07-23T11:22:00Z">
        <w:r w:rsidR="00DF3933" w:rsidRPr="00EB7DED">
          <w:rPr>
            <w:b/>
            <w:bCs/>
          </w:rPr>
          <w:t>is</w:t>
        </w:r>
      </w:ins>
      <w:ins w:id="787" w:author="King, Darryl" w:date="2021-07-23T10:50:00Z">
        <w:r w:rsidR="0029330C" w:rsidRPr="00EB7DED">
          <w:rPr>
            <w:b/>
            <w:bCs/>
            <w:rPrChange w:id="788" w:author="King, Darryl" w:date="2021-08-04T12:34:00Z">
              <w:rPr/>
            </w:rPrChange>
          </w:rPr>
          <w:t xml:space="preserve"> </w:t>
        </w:r>
      </w:ins>
      <w:ins w:id="789" w:author="King, Darryl" w:date="2021-08-04T11:12:00Z">
        <w:r w:rsidR="00E720D3" w:rsidRPr="00EB7DED">
          <w:rPr>
            <w:b/>
            <w:bCs/>
          </w:rPr>
          <w:t>the focal point</w:t>
        </w:r>
      </w:ins>
      <w:ins w:id="790" w:author="King, Darryl" w:date="2021-07-23T10:51:00Z">
        <w:r w:rsidR="00DB1E48" w:rsidRPr="00EB7DED">
          <w:rPr>
            <w:b/>
            <w:bCs/>
            <w:rPrChange w:id="791" w:author="King, Darryl" w:date="2021-08-04T12:34:00Z">
              <w:rPr/>
            </w:rPrChange>
          </w:rPr>
          <w:t xml:space="preserve"> </w:t>
        </w:r>
      </w:ins>
      <w:ins w:id="792" w:author="King, Darryl" w:date="2021-08-04T15:05:00Z">
        <w:r w:rsidR="000D6229">
          <w:rPr>
            <w:b/>
            <w:bCs/>
          </w:rPr>
          <w:t>for</w:t>
        </w:r>
      </w:ins>
      <w:ins w:id="793" w:author="King, Darryl" w:date="2021-07-23T10:52:00Z">
        <w:r w:rsidR="00DB1E48" w:rsidRPr="00EB7DED">
          <w:rPr>
            <w:b/>
            <w:bCs/>
            <w:rPrChange w:id="794" w:author="King, Darryl" w:date="2021-08-04T12:34:00Z">
              <w:rPr/>
            </w:rPrChange>
          </w:rPr>
          <w:t xml:space="preserve"> </w:t>
        </w:r>
      </w:ins>
      <w:ins w:id="795" w:author="King, Darryl" w:date="2021-07-26T13:55:00Z">
        <w:r w:rsidR="00BA7966" w:rsidRPr="00EB7DED">
          <w:rPr>
            <w:b/>
            <w:bCs/>
          </w:rPr>
          <w:t xml:space="preserve">forecasting the supply of reserves </w:t>
        </w:r>
      </w:ins>
      <w:ins w:id="796" w:author="King, Darryl" w:date="2021-07-26T10:51:00Z">
        <w:r w:rsidR="00646670" w:rsidRPr="00EB7DED">
          <w:rPr>
            <w:b/>
            <w:bCs/>
          </w:rPr>
          <w:t>(</w:t>
        </w:r>
      </w:ins>
      <w:ins w:id="797" w:author="King, Darryl" w:date="2021-07-26T13:45:00Z">
        <w:r w:rsidR="00E53F71" w:rsidRPr="00EB7DED">
          <w:rPr>
            <w:b/>
            <w:bCs/>
          </w:rPr>
          <w:t>f</w:t>
        </w:r>
      </w:ins>
      <w:ins w:id="798" w:author="King, Darryl" w:date="2021-07-26T10:51:00Z">
        <w:r w:rsidR="00646670" w:rsidRPr="00EB7DED">
          <w:rPr>
            <w:b/>
            <w:bCs/>
          </w:rPr>
          <w:t xml:space="preserve">igure </w:t>
        </w:r>
      </w:ins>
      <w:ins w:id="799" w:author="King, Darryl" w:date="2021-08-04T13:02:00Z">
        <w:r w:rsidR="00F3141C">
          <w:rPr>
            <w:b/>
            <w:bCs/>
          </w:rPr>
          <w:t>1</w:t>
        </w:r>
      </w:ins>
      <w:ins w:id="800" w:author="King, Darryl" w:date="2021-07-26T10:51:00Z">
        <w:r w:rsidR="00646670" w:rsidRPr="00EB7DED">
          <w:rPr>
            <w:b/>
            <w:bCs/>
          </w:rPr>
          <w:t>)</w:t>
        </w:r>
      </w:ins>
      <w:ins w:id="801" w:author="King, Darryl" w:date="2021-07-23T10:52:00Z">
        <w:r w:rsidR="00DB1E48" w:rsidRPr="00EB7DED">
          <w:rPr>
            <w:b/>
            <w:bCs/>
            <w:rPrChange w:id="802" w:author="King, Darryl" w:date="2021-08-04T12:34:00Z">
              <w:rPr/>
            </w:rPrChange>
          </w:rPr>
          <w:t>.</w:t>
        </w:r>
        <w:r w:rsidR="00DB1E48" w:rsidRPr="00DB1E48">
          <w:rPr>
            <w:b/>
            <w:bCs/>
            <w:rPrChange w:id="803" w:author="King, Darryl" w:date="2021-07-23T10:52:00Z">
              <w:rPr/>
            </w:rPrChange>
          </w:rPr>
          <w:t xml:space="preserve"> </w:t>
        </w:r>
      </w:ins>
      <w:ins w:id="804" w:author="King, Darryl" w:date="2021-07-23T11:26:00Z">
        <w:r w:rsidR="00DF3933" w:rsidRPr="00DF3933">
          <w:rPr>
            <w:rPrChange w:id="805" w:author="King, Darryl" w:date="2021-07-23T11:27:00Z">
              <w:rPr>
                <w:b/>
                <w:bCs/>
              </w:rPr>
            </w:rPrChange>
          </w:rPr>
          <w:t>Changes</w:t>
        </w:r>
        <w:r w:rsidR="00DF3933">
          <w:rPr>
            <w:b/>
            <w:bCs/>
          </w:rPr>
          <w:t xml:space="preserve"> </w:t>
        </w:r>
      </w:ins>
      <w:ins w:id="806" w:author="King, Darryl" w:date="2021-07-23T11:27:00Z">
        <w:r w:rsidR="00DF3933" w:rsidRPr="00DF3933">
          <w:rPr>
            <w:rPrChange w:id="807" w:author="King, Darryl" w:date="2021-07-23T11:27:00Z">
              <w:rPr>
                <w:b/>
                <w:bCs/>
              </w:rPr>
            </w:rPrChange>
          </w:rPr>
          <w:t>in</w:t>
        </w:r>
        <w:r w:rsidR="00DF3933">
          <w:t xml:space="preserve"> reserves arise through </w:t>
        </w:r>
      </w:ins>
      <w:ins w:id="808" w:author="King, Darryl" w:date="2021-07-23T11:28:00Z">
        <w:r w:rsidR="00DF3933">
          <w:t xml:space="preserve">changes in items the central </w:t>
        </w:r>
      </w:ins>
      <w:ins w:id="809" w:author="King, Darryl" w:date="2021-07-23T11:34:00Z">
        <w:r w:rsidR="004910FE">
          <w:t xml:space="preserve">bank </w:t>
        </w:r>
      </w:ins>
      <w:ins w:id="810" w:author="King, Darryl" w:date="2021-07-23T11:28:00Z">
        <w:r w:rsidR="00DF3933">
          <w:t xml:space="preserve">has </w:t>
        </w:r>
      </w:ins>
      <w:ins w:id="811" w:author="King, Darryl" w:date="2021-07-23T11:29:00Z">
        <w:r w:rsidR="00DF3933">
          <w:t xml:space="preserve">little or no control over – </w:t>
        </w:r>
      </w:ins>
      <w:ins w:id="812" w:author="King, Darryl" w:date="2021-07-26T18:46:00Z">
        <w:r w:rsidR="001B21D6">
          <w:t>so-</w:t>
        </w:r>
      </w:ins>
      <w:ins w:id="813" w:author="King, Darryl" w:date="2021-07-23T11:29:00Z">
        <w:r w:rsidR="00DF3933">
          <w:t xml:space="preserve">called autonomous factors (AF) – </w:t>
        </w:r>
      </w:ins>
      <w:ins w:id="814" w:author="King, Darryl" w:date="2021-07-26T10:44:00Z">
        <w:r w:rsidR="00AE04AA">
          <w:t>and</w:t>
        </w:r>
      </w:ins>
      <w:ins w:id="815" w:author="King, Darryl" w:date="2021-07-23T11:29:00Z">
        <w:r w:rsidR="00DF3933">
          <w:t xml:space="preserve"> through </w:t>
        </w:r>
      </w:ins>
      <w:ins w:id="816" w:author="King, Darryl" w:date="2021-07-26T18:47:00Z">
        <w:r w:rsidR="001B21D6">
          <w:t xml:space="preserve">central bank </w:t>
        </w:r>
      </w:ins>
      <w:ins w:id="817" w:author="King, Darryl" w:date="2021-07-27T10:30:00Z">
        <w:r w:rsidR="00E51C47">
          <w:t>actions</w:t>
        </w:r>
      </w:ins>
      <w:ins w:id="818" w:author="King, Darryl" w:date="2021-07-23T11:29:00Z">
        <w:r w:rsidR="00DF3933">
          <w:t xml:space="preserve"> </w:t>
        </w:r>
      </w:ins>
      <w:ins w:id="819" w:author="King, Darryl" w:date="2021-08-04T15:07:00Z">
        <w:r w:rsidR="00BD7D4A">
          <w:t xml:space="preserve">taken </w:t>
        </w:r>
      </w:ins>
      <w:ins w:id="820" w:author="King, Darryl" w:date="2021-07-23T11:30:00Z">
        <w:r w:rsidR="00DF3933">
          <w:t>to</w:t>
        </w:r>
      </w:ins>
      <w:ins w:id="821" w:author="King, Darryl" w:date="2021-08-04T15:06:00Z">
        <w:r w:rsidR="000D6229">
          <w:t xml:space="preserve"> offset changes in the autonomous factor</w:t>
        </w:r>
      </w:ins>
      <w:ins w:id="822" w:author="King, Darryl" w:date="2021-08-04T15:08:00Z">
        <w:r w:rsidR="00BD7D4A">
          <w:t>;</w:t>
        </w:r>
      </w:ins>
      <w:ins w:id="823" w:author="King, Darryl" w:date="2021-08-04T15:06:00Z">
        <w:r w:rsidR="000D6229">
          <w:t xml:space="preserve"> often </w:t>
        </w:r>
      </w:ins>
      <w:ins w:id="824" w:author="King, Darryl" w:date="2021-08-04T15:08:00Z">
        <w:r w:rsidR="00BD7D4A">
          <w:t xml:space="preserve">termed </w:t>
        </w:r>
      </w:ins>
      <w:ins w:id="825" w:author="King, Darryl" w:date="2021-07-23T11:31:00Z">
        <w:r w:rsidR="00DF3933" w:rsidRPr="00BD7D4A">
          <w:rPr>
            <w:i/>
            <w:iCs/>
            <w:rPrChange w:id="826" w:author="King, Darryl" w:date="2021-08-04T15:08:00Z">
              <w:rPr/>
            </w:rPrChange>
          </w:rPr>
          <w:t>monetary operations</w:t>
        </w:r>
        <w:r w:rsidR="00DF3933">
          <w:t xml:space="preserve">. </w:t>
        </w:r>
      </w:ins>
      <w:ins w:id="827" w:author="King, Darryl" w:date="2021-09-23T10:27:00Z">
        <w:r w:rsidR="001A3E01">
          <w:t>F</w:t>
        </w:r>
      </w:ins>
      <w:ins w:id="828" w:author="King, Darryl" w:date="2021-08-11T15:58:00Z">
        <w:r w:rsidR="00A616CD">
          <w:t>our</w:t>
        </w:r>
      </w:ins>
      <w:ins w:id="829" w:author="King, Darryl" w:date="2021-07-23T11:32:00Z">
        <w:r w:rsidR="004910FE">
          <w:t xml:space="preserve"> autonomous factors</w:t>
        </w:r>
      </w:ins>
      <w:ins w:id="830" w:author="King, Darryl" w:date="2021-09-23T10:27:00Z">
        <w:r w:rsidR="001A3E01">
          <w:t xml:space="preserve"> are identified</w:t>
        </w:r>
      </w:ins>
      <w:ins w:id="831" w:author="King, Darryl" w:date="2021-07-23T11:32:00Z">
        <w:r w:rsidR="004910FE">
          <w:t>:</w:t>
        </w:r>
      </w:ins>
    </w:p>
    <w:p w14:paraId="72FD5A64" w14:textId="026B5D03" w:rsidR="004910FE" w:rsidRDefault="004910FE">
      <w:pPr>
        <w:pStyle w:val="ListBullet"/>
        <w:rPr>
          <w:ins w:id="832" w:author="King, Darryl" w:date="2021-07-23T11:33:00Z"/>
        </w:rPr>
        <w:pPrChange w:id="833" w:author="King, Darryl" w:date="2021-07-26T10:35:00Z">
          <w:pPr/>
        </w:pPrChange>
      </w:pPr>
      <w:ins w:id="834" w:author="King, Darryl" w:date="2021-07-23T11:32:00Z">
        <w:r w:rsidRPr="004910FE">
          <w:rPr>
            <w:i/>
            <w:iCs/>
            <w:rPrChange w:id="835" w:author="King, Darryl" w:date="2021-07-23T11:39:00Z">
              <w:rPr/>
            </w:rPrChange>
          </w:rPr>
          <w:t>Net foreign assets</w:t>
        </w:r>
      </w:ins>
      <w:ins w:id="836" w:author="King, Darryl" w:date="2021-07-23T11:37:00Z">
        <w:r w:rsidRPr="004910FE">
          <w:rPr>
            <w:i/>
            <w:iCs/>
            <w:rPrChange w:id="837" w:author="King, Darryl" w:date="2021-07-23T11:39:00Z">
              <w:rPr/>
            </w:rPrChange>
          </w:rPr>
          <w:t>:</w:t>
        </w:r>
        <w:r>
          <w:t xml:space="preserve"> </w:t>
        </w:r>
      </w:ins>
      <w:ins w:id="838" w:author="King, Darryl" w:date="2021-07-23T11:41:00Z">
        <w:r>
          <w:t>C</w:t>
        </w:r>
      </w:ins>
      <w:ins w:id="839" w:author="King, Darryl" w:date="2021-07-23T11:37:00Z">
        <w:r>
          <w:t>entral bank s</w:t>
        </w:r>
      </w:ins>
      <w:ins w:id="840" w:author="King, Darryl" w:date="2021-07-23T11:38:00Z">
        <w:r>
          <w:t>ales or purchases of</w:t>
        </w:r>
      </w:ins>
      <w:ins w:id="841" w:author="King, Darryl" w:date="2021-07-23T11:37:00Z">
        <w:r>
          <w:t xml:space="preserve"> foreign </w:t>
        </w:r>
      </w:ins>
      <w:ins w:id="842" w:author="King, Darryl" w:date="2021-07-23T11:38:00Z">
        <w:r>
          <w:t>currency involve the settlement of the domestic leg of the transaction with a private counterpart that may eit</w:t>
        </w:r>
      </w:ins>
      <w:ins w:id="843" w:author="King, Darryl" w:date="2021-07-23T11:39:00Z">
        <w:r>
          <w:t>her be a commercial bank or the customer of the commercial bank. In both cases the settlement</w:t>
        </w:r>
      </w:ins>
      <w:ins w:id="844" w:author="King, Darryl" w:date="2021-07-23T11:40:00Z">
        <w:r>
          <w:t xml:space="preserve"> of the transaction</w:t>
        </w:r>
      </w:ins>
      <w:ins w:id="845" w:author="King, Darryl" w:date="2021-07-23T11:39:00Z">
        <w:r>
          <w:t xml:space="preserve"> impacts </w:t>
        </w:r>
      </w:ins>
      <w:ins w:id="846" w:author="King, Darryl" w:date="2021-07-23T11:40:00Z">
        <w:r>
          <w:t>reserves of the commercial bank held at the central bank.</w:t>
        </w:r>
      </w:ins>
      <w:ins w:id="847" w:author="King, Darryl" w:date="2021-07-23T11:54:00Z">
        <w:r w:rsidR="00547391">
          <w:t xml:space="preserve"> In fixed exchange rate </w:t>
        </w:r>
      </w:ins>
      <w:ins w:id="848" w:author="King, Darryl" w:date="2021-07-23T11:56:00Z">
        <w:r w:rsidR="00547391">
          <w:t>arrangements,</w:t>
        </w:r>
      </w:ins>
      <w:ins w:id="849" w:author="King, Darryl" w:date="2021-07-23T11:55:00Z">
        <w:r w:rsidR="00547391">
          <w:t xml:space="preserve"> the central bank has no control of this item, while in floating </w:t>
        </w:r>
      </w:ins>
      <w:ins w:id="850" w:author="King, Darryl" w:date="2021-07-23T11:56:00Z">
        <w:r w:rsidR="00547391">
          <w:t xml:space="preserve">exchange rate regimes, central bank interventions are </w:t>
        </w:r>
      </w:ins>
      <w:ins w:id="851" w:author="King, Darryl" w:date="2021-07-26T10:35:00Z">
        <w:r w:rsidR="009369BC">
          <w:t>discretionary,</w:t>
        </w:r>
      </w:ins>
      <w:ins w:id="852" w:author="King, Darryl" w:date="2021-07-23T11:57:00Z">
        <w:r w:rsidR="00547391">
          <w:t xml:space="preserve"> and it does have control over it</w:t>
        </w:r>
      </w:ins>
      <w:ins w:id="853" w:author="King, Darryl" w:date="2021-07-26T18:59:00Z">
        <w:r w:rsidR="006916C2">
          <w:t xml:space="preserve"> to the ext</w:t>
        </w:r>
      </w:ins>
      <w:ins w:id="854" w:author="King, Darryl" w:date="2021-07-26T19:00:00Z">
        <w:r w:rsidR="006916C2">
          <w:t>ent that it can choose when to intervene</w:t>
        </w:r>
      </w:ins>
      <w:ins w:id="855" w:author="King, Darryl" w:date="2021-08-11T09:56:00Z">
        <w:r w:rsidR="00933CA5">
          <w:t>,</w:t>
        </w:r>
      </w:ins>
      <w:ins w:id="856" w:author="King, Darryl" w:date="2021-07-26T19:00:00Z">
        <w:r w:rsidR="006916C2">
          <w:t xml:space="preserve"> consistent with its policy objectives</w:t>
        </w:r>
      </w:ins>
      <w:ins w:id="857" w:author="King, Darryl" w:date="2021-07-23T11:56:00Z">
        <w:r w:rsidR="00547391">
          <w:t xml:space="preserve">. </w:t>
        </w:r>
      </w:ins>
      <w:ins w:id="858" w:author="King, Darryl" w:date="2021-07-23T11:55:00Z">
        <w:r w:rsidR="00547391">
          <w:t xml:space="preserve"> </w:t>
        </w:r>
      </w:ins>
      <w:ins w:id="859" w:author="King, Darryl" w:date="2021-07-23T11:54:00Z">
        <w:r w:rsidR="00547391">
          <w:t xml:space="preserve"> </w:t>
        </w:r>
      </w:ins>
      <w:ins w:id="860" w:author="King, Darryl" w:date="2021-07-23T11:40:00Z">
        <w:r>
          <w:t xml:space="preserve">  </w:t>
        </w:r>
      </w:ins>
    </w:p>
    <w:p w14:paraId="0C1BC58B" w14:textId="7995562D" w:rsidR="0030321A" w:rsidRDefault="0030321A" w:rsidP="0030321A">
      <w:pPr>
        <w:pStyle w:val="ListBullet"/>
        <w:rPr>
          <w:ins w:id="861" w:author="King, Darryl" w:date="2021-08-11T16:35:00Z"/>
        </w:rPr>
      </w:pPr>
      <w:ins w:id="862" w:author="King, Darryl" w:date="2021-08-11T16:35:00Z">
        <w:r w:rsidRPr="009854B7">
          <w:rPr>
            <w:i/>
            <w:iCs/>
          </w:rPr>
          <w:t>Currency in circulation:</w:t>
        </w:r>
        <w:r>
          <w:t xml:space="preserve"> </w:t>
        </w:r>
      </w:ins>
      <w:ins w:id="863" w:author="King, Darryl" w:date="2021-08-11T16:51:00Z">
        <w:r w:rsidR="003045B6">
          <w:t>C</w:t>
        </w:r>
      </w:ins>
      <w:ins w:id="864" w:author="King, Darryl" w:date="2021-08-11T16:35:00Z">
        <w:r>
          <w:t xml:space="preserve">ommercial banks </w:t>
        </w:r>
      </w:ins>
      <w:ins w:id="865" w:author="King, Darryl" w:date="2021-08-11T16:51:00Z">
        <w:r w:rsidR="003045B6">
          <w:t xml:space="preserve">supply </w:t>
        </w:r>
      </w:ins>
      <w:ins w:id="866" w:author="King, Darryl" w:date="2021-08-11T16:52:00Z">
        <w:r w:rsidR="003045B6">
          <w:t xml:space="preserve">central bank </w:t>
        </w:r>
      </w:ins>
      <w:ins w:id="867" w:author="King, Darryl" w:date="2021-08-11T16:35:00Z">
        <w:r>
          <w:t xml:space="preserve">notes </w:t>
        </w:r>
      </w:ins>
      <w:ins w:id="868" w:author="King, Darryl" w:date="2021-08-11T16:51:00Z">
        <w:r w:rsidR="003045B6">
          <w:t>and</w:t>
        </w:r>
      </w:ins>
      <w:ins w:id="869" w:author="King, Darryl" w:date="2021-08-11T16:35:00Z">
        <w:r>
          <w:t xml:space="preserve"> coins </w:t>
        </w:r>
      </w:ins>
      <w:ins w:id="870" w:author="King, Darryl" w:date="2021-08-11T16:51:00Z">
        <w:r w:rsidR="003045B6">
          <w:t>to their customers on-demand</w:t>
        </w:r>
      </w:ins>
      <w:ins w:id="871" w:author="King, Darryl" w:date="2021-08-11T16:52:00Z">
        <w:r w:rsidR="003045B6">
          <w:t>, which they acquire</w:t>
        </w:r>
      </w:ins>
      <w:ins w:id="872" w:author="King, Darryl" w:date="2021-08-11T16:51:00Z">
        <w:r w:rsidR="003045B6">
          <w:t xml:space="preserve"> </w:t>
        </w:r>
      </w:ins>
      <w:ins w:id="873" w:author="King, Darryl" w:date="2021-08-11T16:35:00Z">
        <w:r>
          <w:t xml:space="preserve">from the central bank, </w:t>
        </w:r>
      </w:ins>
      <w:ins w:id="874" w:author="King, Darryl" w:date="2021-08-11T16:52:00Z">
        <w:r w:rsidR="003045B6">
          <w:t>in exchange for</w:t>
        </w:r>
      </w:ins>
      <w:ins w:id="875" w:author="King, Darryl" w:date="2021-08-11T16:35:00Z">
        <w:r>
          <w:t xml:space="preserve"> reserves they hold in their account at the central bank. </w:t>
        </w:r>
      </w:ins>
      <w:ins w:id="876" w:author="King, Darryl" w:date="2021-08-11T16:51:00Z">
        <w:r w:rsidR="003045B6">
          <w:t xml:space="preserve"> </w:t>
        </w:r>
      </w:ins>
      <w:ins w:id="877" w:author="King, Darryl" w:date="2021-08-11T16:35:00Z">
        <w:r>
          <w:t xml:space="preserve"> </w:t>
        </w:r>
      </w:ins>
    </w:p>
    <w:p w14:paraId="79018301" w14:textId="18956079" w:rsidR="00B0291D" w:rsidRDefault="004910FE" w:rsidP="00B0291D">
      <w:pPr>
        <w:pStyle w:val="ListBullet"/>
        <w:rPr>
          <w:ins w:id="878" w:author="King, Darryl" w:date="2021-08-11T11:45:00Z"/>
        </w:rPr>
      </w:pPr>
      <w:ins w:id="879" w:author="King, Darryl" w:date="2021-07-23T11:33:00Z">
        <w:r w:rsidRPr="000D6229">
          <w:rPr>
            <w:i/>
            <w:iCs/>
            <w:rPrChange w:id="880" w:author="King, Darryl" w:date="2021-08-04T15:03:00Z">
              <w:rPr/>
            </w:rPrChange>
          </w:rPr>
          <w:t xml:space="preserve">Net </w:t>
        </w:r>
      </w:ins>
      <w:ins w:id="881" w:author="King, Darryl" w:date="2021-08-11T09:56:00Z">
        <w:r w:rsidR="00933CA5">
          <w:rPr>
            <w:i/>
            <w:iCs/>
          </w:rPr>
          <w:t>Government P</w:t>
        </w:r>
      </w:ins>
      <w:ins w:id="882" w:author="King, Darryl" w:date="2021-07-23T11:33:00Z">
        <w:r w:rsidRPr="000D6229">
          <w:rPr>
            <w:i/>
            <w:iCs/>
            <w:rPrChange w:id="883" w:author="King, Darryl" w:date="2021-08-04T15:03:00Z">
              <w:rPr/>
            </w:rPrChange>
          </w:rPr>
          <w:t>osition</w:t>
        </w:r>
      </w:ins>
      <w:ins w:id="884" w:author="King, Darryl" w:date="2021-07-23T11:40:00Z">
        <w:r>
          <w:t xml:space="preserve">: </w:t>
        </w:r>
      </w:ins>
      <w:ins w:id="885" w:author="King, Darryl" w:date="2021-08-12T10:25:00Z">
        <w:r w:rsidR="00426A06">
          <w:t>G</w:t>
        </w:r>
      </w:ins>
      <w:ins w:id="886" w:author="King, Darryl" w:date="2021-08-11T09:57:00Z">
        <w:r w:rsidR="00933CA5">
          <w:t>overnment’s r</w:t>
        </w:r>
      </w:ins>
      <w:ins w:id="887" w:author="King, Darryl" w:date="2021-07-23T11:41:00Z">
        <w:r>
          <w:t xml:space="preserve">evenue </w:t>
        </w:r>
      </w:ins>
      <w:ins w:id="888" w:author="King, Darryl" w:date="2021-08-11T16:53:00Z">
        <w:r w:rsidR="00346578">
          <w:t xml:space="preserve">and </w:t>
        </w:r>
      </w:ins>
      <w:ins w:id="889" w:author="King, Darryl" w:date="2021-07-23T11:41:00Z">
        <w:r w:rsidR="0083180E">
          <w:t xml:space="preserve">expenditures </w:t>
        </w:r>
      </w:ins>
      <w:ins w:id="890" w:author="King, Darryl" w:date="2021-08-11T09:58:00Z">
        <w:r w:rsidR="00933CA5">
          <w:t xml:space="preserve">have counterpart entries in </w:t>
        </w:r>
      </w:ins>
      <w:ins w:id="891" w:author="King, Darryl" w:date="2021-08-11T09:59:00Z">
        <w:r w:rsidR="00933CA5">
          <w:t xml:space="preserve">the accounts </w:t>
        </w:r>
      </w:ins>
      <w:ins w:id="892" w:author="King, Darryl" w:date="2021-07-23T11:42:00Z">
        <w:r w:rsidR="00B4231D">
          <w:t>of private sector participants</w:t>
        </w:r>
      </w:ins>
      <w:ins w:id="893" w:author="King, Darryl" w:date="2021-08-11T09:59:00Z">
        <w:r w:rsidR="00933CA5">
          <w:t xml:space="preserve">, </w:t>
        </w:r>
      </w:ins>
      <w:ins w:id="894" w:author="King, Darryl" w:date="2021-08-11T16:53:00Z">
        <w:r w:rsidR="00346578">
          <w:t>which is</w:t>
        </w:r>
      </w:ins>
      <w:ins w:id="895" w:author="King, Darryl" w:date="2021-08-11T16:54:00Z">
        <w:r w:rsidR="00346578">
          <w:t xml:space="preserve"> </w:t>
        </w:r>
      </w:ins>
      <w:ins w:id="896" w:author="King, Darryl" w:date="2021-08-11T09:59:00Z">
        <w:r w:rsidR="00933CA5">
          <w:t xml:space="preserve">reflected by </w:t>
        </w:r>
      </w:ins>
      <w:ins w:id="897" w:author="King, Darryl" w:date="2021-08-11T10:00:00Z">
        <w:r w:rsidR="00933CA5">
          <w:t>changes in th</w:t>
        </w:r>
      </w:ins>
      <w:ins w:id="898" w:author="King, Darryl" w:date="2021-07-23T11:43:00Z">
        <w:r w:rsidR="00B4231D">
          <w:t xml:space="preserve">e reserves held by </w:t>
        </w:r>
      </w:ins>
      <w:ins w:id="899" w:author="King, Darryl" w:date="2021-08-11T10:00:00Z">
        <w:r w:rsidR="00933CA5">
          <w:t xml:space="preserve">the </w:t>
        </w:r>
      </w:ins>
      <w:ins w:id="900" w:author="King, Darryl" w:date="2021-07-23T11:43:00Z">
        <w:r w:rsidR="00B4231D">
          <w:t>commercial bank</w:t>
        </w:r>
      </w:ins>
      <w:ins w:id="901" w:author="King, Darryl" w:date="2021-08-11T10:00:00Z">
        <w:r w:rsidR="00933CA5">
          <w:t xml:space="preserve"> with which they bank</w:t>
        </w:r>
      </w:ins>
      <w:ins w:id="902" w:author="King, Darryl" w:date="2021-08-11T16:54:00Z">
        <w:r w:rsidR="00346578">
          <w:t xml:space="preserve">, this is the case where the government account is located at the central bank. </w:t>
        </w:r>
      </w:ins>
      <w:ins w:id="903" w:author="King, Darryl" w:date="2021-08-11T16:55:00Z">
        <w:r w:rsidR="00346578">
          <w:t xml:space="preserve">There is no aggregate liquidity impact where the </w:t>
        </w:r>
      </w:ins>
      <w:ins w:id="904" w:author="King, Darryl" w:date="2021-08-11T16:54:00Z">
        <w:r w:rsidR="00346578">
          <w:t xml:space="preserve">government account </w:t>
        </w:r>
      </w:ins>
      <w:ins w:id="905" w:author="King, Darryl" w:date="2021-08-11T10:04:00Z">
        <w:r w:rsidR="00500DD7">
          <w:t>is held in the private sector</w:t>
        </w:r>
      </w:ins>
      <w:ins w:id="906" w:author="King, Darryl" w:date="2021-08-11T16:55:00Z">
        <w:r w:rsidR="00346578">
          <w:t xml:space="preserve">, although there may be </w:t>
        </w:r>
      </w:ins>
      <w:ins w:id="907" w:author="King, Darryl" w:date="2021-08-11T16:56:00Z">
        <w:r w:rsidR="00346578">
          <w:t>material</w:t>
        </w:r>
      </w:ins>
      <w:ins w:id="908" w:author="King, Darryl" w:date="2021-08-11T16:55:00Z">
        <w:r w:rsidR="00346578">
          <w:t xml:space="preserve"> </w:t>
        </w:r>
      </w:ins>
      <w:ins w:id="909" w:author="King, Darryl" w:date="2021-08-11T10:04:00Z">
        <w:r w:rsidR="00500DD7">
          <w:t>distribution</w:t>
        </w:r>
      </w:ins>
      <w:ins w:id="910" w:author="King, Darryl" w:date="2021-08-11T16:55:00Z">
        <w:r w:rsidR="00346578">
          <w:t>al</w:t>
        </w:r>
      </w:ins>
      <w:ins w:id="911" w:author="King, Darryl" w:date="2021-08-11T10:04:00Z">
        <w:r w:rsidR="00500DD7">
          <w:t xml:space="preserve"> effects </w:t>
        </w:r>
      </w:ins>
      <w:ins w:id="912" w:author="King, Darryl" w:date="2021-08-11T16:56:00Z">
        <w:r w:rsidR="00346578">
          <w:t>impact</w:t>
        </w:r>
      </w:ins>
      <w:ins w:id="913" w:author="King, Darryl" w:date="2021-08-11T16:57:00Z">
        <w:r w:rsidR="00346578">
          <w:t>ing</w:t>
        </w:r>
      </w:ins>
      <w:ins w:id="914" w:author="King, Darryl" w:date="2021-08-11T16:56:00Z">
        <w:r w:rsidR="00346578">
          <w:t xml:space="preserve"> reserve </w:t>
        </w:r>
      </w:ins>
      <w:ins w:id="915" w:author="King, Darryl" w:date="2021-08-11T10:05:00Z">
        <w:r w:rsidR="00500DD7">
          <w:t xml:space="preserve">demand </w:t>
        </w:r>
      </w:ins>
      <w:ins w:id="916" w:author="King, Darryl" w:date="2021-08-11T16:57:00Z">
        <w:r w:rsidR="00346578">
          <w:t xml:space="preserve">resulting from </w:t>
        </w:r>
      </w:ins>
      <w:ins w:id="917" w:author="King, Darryl" w:date="2021-08-11T10:05:00Z">
        <w:r w:rsidR="00500DD7">
          <w:t xml:space="preserve">large government flows. </w:t>
        </w:r>
      </w:ins>
      <w:ins w:id="918" w:author="King, Darryl" w:date="2021-08-11T10:04:00Z">
        <w:r w:rsidR="00500DD7">
          <w:t xml:space="preserve">  </w:t>
        </w:r>
      </w:ins>
    </w:p>
    <w:p w14:paraId="51989A40" w14:textId="67B62156" w:rsidR="00151990" w:rsidRDefault="00151990" w:rsidP="00B0291D">
      <w:pPr>
        <w:pStyle w:val="ListBullet"/>
        <w:rPr>
          <w:ins w:id="919" w:author="King, Darryl" w:date="2021-08-11T15:53:00Z"/>
        </w:rPr>
      </w:pPr>
      <w:ins w:id="920" w:author="King, Darryl" w:date="2021-08-11T15:29:00Z">
        <w:r w:rsidRPr="000B006E">
          <w:rPr>
            <w:i/>
            <w:iCs/>
            <w:rPrChange w:id="921" w:author="King, Darryl" w:date="2021-08-11T15:58:00Z">
              <w:rPr/>
            </w:rPrChange>
          </w:rPr>
          <w:t xml:space="preserve">Other </w:t>
        </w:r>
      </w:ins>
      <w:ins w:id="922" w:author="King, Darryl" w:date="2021-08-11T15:31:00Z">
        <w:r w:rsidRPr="000B006E">
          <w:rPr>
            <w:i/>
            <w:iCs/>
            <w:rPrChange w:id="923" w:author="King, Darryl" w:date="2021-08-11T15:58:00Z">
              <w:rPr/>
            </w:rPrChange>
          </w:rPr>
          <w:t>Entities</w:t>
        </w:r>
        <w:r>
          <w:t>:</w:t>
        </w:r>
      </w:ins>
      <w:ins w:id="924" w:author="King, Darryl" w:date="2021-08-11T15:55:00Z">
        <w:r w:rsidR="000B006E">
          <w:t xml:space="preserve"> </w:t>
        </w:r>
      </w:ins>
      <w:ins w:id="925" w:author="King, Darryl" w:date="2021-08-12T10:25:00Z">
        <w:r w:rsidR="00426A06">
          <w:t>T</w:t>
        </w:r>
      </w:ins>
      <w:ins w:id="926" w:author="King, Darryl" w:date="2021-08-11T15:56:00Z">
        <w:r w:rsidR="000B006E">
          <w:t xml:space="preserve">his category </w:t>
        </w:r>
      </w:ins>
      <w:ins w:id="927" w:author="King, Darryl" w:date="2021-08-13T15:39:00Z">
        <w:r w:rsidR="00DD3485">
          <w:t>captures</w:t>
        </w:r>
      </w:ins>
      <w:ins w:id="928" w:author="King, Darryl" w:date="2021-08-11T15:56:00Z">
        <w:r w:rsidR="000B006E">
          <w:t xml:space="preserve"> non</w:t>
        </w:r>
      </w:ins>
      <w:ins w:id="929" w:author="King, Darryl" w:date="2021-08-11T15:57:00Z">
        <w:r w:rsidR="000B006E">
          <w:t>-</w:t>
        </w:r>
      </w:ins>
      <w:ins w:id="930" w:author="King, Darryl" w:date="2021-08-11T15:56:00Z">
        <w:r w:rsidR="000B006E">
          <w:t>gov</w:t>
        </w:r>
      </w:ins>
      <w:ins w:id="931" w:author="King, Darryl" w:date="2021-08-11T15:57:00Z">
        <w:r w:rsidR="000B006E">
          <w:t>ernment</w:t>
        </w:r>
      </w:ins>
      <w:ins w:id="932" w:author="King, Darryl" w:date="2021-08-12T10:22:00Z">
        <w:r w:rsidR="00740F77">
          <w:t xml:space="preserve"> and</w:t>
        </w:r>
      </w:ins>
      <w:ins w:id="933" w:author="King, Darryl" w:date="2021-08-11T15:57:00Z">
        <w:r w:rsidR="000B006E">
          <w:t xml:space="preserve"> non-bank entities that hold accounts at the central bank. </w:t>
        </w:r>
      </w:ins>
      <w:ins w:id="934" w:author="King, Darryl" w:date="2021-08-11T16:18:00Z">
        <w:r w:rsidR="005E458A">
          <w:t>An understanding on h</w:t>
        </w:r>
      </w:ins>
      <w:ins w:id="935" w:author="King, Darryl" w:date="2021-08-11T16:15:00Z">
        <w:r w:rsidR="00211A20">
          <w:t xml:space="preserve">ow these entities </w:t>
        </w:r>
      </w:ins>
      <w:ins w:id="936" w:author="King, Darryl" w:date="2021-08-12T10:21:00Z">
        <w:r w:rsidR="00740F77">
          <w:t xml:space="preserve">operate </w:t>
        </w:r>
      </w:ins>
      <w:ins w:id="937" w:author="King, Darryl" w:date="2021-08-11T16:15:00Z">
        <w:r w:rsidR="00211A20">
          <w:t>the</w:t>
        </w:r>
      </w:ins>
      <w:ins w:id="938" w:author="King, Darryl" w:date="2021-08-12T10:21:00Z">
        <w:r w:rsidR="00740F77">
          <w:t xml:space="preserve">se accounts </w:t>
        </w:r>
      </w:ins>
      <w:ins w:id="939" w:author="King, Darryl" w:date="2021-08-11T16:15:00Z">
        <w:r w:rsidR="00211A20">
          <w:t xml:space="preserve">is vital to understand the extent to which these activities need to be incorporated into liquidity forecasts. </w:t>
        </w:r>
      </w:ins>
      <w:ins w:id="940" w:author="King, Darryl" w:date="2021-08-13T15:43:00Z">
        <w:r w:rsidR="004C49BD">
          <w:t xml:space="preserve">Other entities will generally fall within the following three broad categories. </w:t>
        </w:r>
      </w:ins>
      <w:ins w:id="941" w:author="King, Darryl" w:date="2021-08-11T16:11:00Z">
        <w:r w:rsidR="00FA18CD">
          <w:t xml:space="preserve"> </w:t>
        </w:r>
      </w:ins>
      <w:ins w:id="942" w:author="King, Darryl" w:date="2021-08-11T15:55:00Z">
        <w:r w:rsidR="000B006E">
          <w:t xml:space="preserve"> </w:t>
        </w:r>
      </w:ins>
      <w:ins w:id="943" w:author="King, Darryl" w:date="2021-08-11T15:31:00Z">
        <w:r>
          <w:t xml:space="preserve">   </w:t>
        </w:r>
      </w:ins>
    </w:p>
    <w:p w14:paraId="2289C2F9" w14:textId="2111B3BB" w:rsidR="000B006E" w:rsidRPr="009854B7" w:rsidRDefault="000B006E">
      <w:pPr>
        <w:pStyle w:val="ListBullet"/>
        <w:numPr>
          <w:ilvl w:val="1"/>
          <w:numId w:val="5"/>
        </w:numPr>
        <w:rPr>
          <w:ins w:id="944" w:author="King, Darryl" w:date="2021-08-11T15:53:00Z"/>
          <w:i/>
          <w:iCs/>
        </w:rPr>
        <w:pPrChange w:id="945" w:author="King, Darryl" w:date="2021-08-11T15:55:00Z">
          <w:pPr>
            <w:pStyle w:val="ListBullet"/>
          </w:pPr>
        </w:pPrChange>
      </w:pPr>
      <w:ins w:id="946" w:author="King, Darryl" w:date="2021-08-11T15:53:00Z">
        <w:r w:rsidRPr="009854B7">
          <w:rPr>
            <w:i/>
            <w:iCs/>
          </w:rPr>
          <w:t xml:space="preserve">Quasi-government </w:t>
        </w:r>
        <w:r>
          <w:rPr>
            <w:i/>
            <w:iCs/>
          </w:rPr>
          <w:t>entit</w:t>
        </w:r>
      </w:ins>
      <w:ins w:id="947" w:author="King, Darryl" w:date="2021-08-11T15:58:00Z">
        <w:r w:rsidR="00A616CD">
          <w:rPr>
            <w:i/>
            <w:iCs/>
          </w:rPr>
          <w:t>ies</w:t>
        </w:r>
      </w:ins>
      <w:ins w:id="948" w:author="King, Darryl" w:date="2021-08-11T15:53:00Z">
        <w:r w:rsidRPr="009854B7">
          <w:rPr>
            <w:i/>
            <w:iCs/>
          </w:rPr>
          <w:t>:</w:t>
        </w:r>
        <w:r>
          <w:t xml:space="preserve"> example</w:t>
        </w:r>
      </w:ins>
      <w:ins w:id="949" w:author="King, Darryl" w:date="2021-08-11T16:17:00Z">
        <w:r w:rsidR="00211A20">
          <w:t>s include</w:t>
        </w:r>
      </w:ins>
      <w:ins w:id="950" w:author="King, Darryl" w:date="2021-08-11T15:59:00Z">
        <w:r w:rsidR="00A616CD">
          <w:t>,</w:t>
        </w:r>
      </w:ins>
      <w:ins w:id="951" w:author="King, Darryl" w:date="2021-08-11T15:53:00Z">
        <w:r>
          <w:t xml:space="preserve"> </w:t>
        </w:r>
      </w:ins>
      <w:ins w:id="952" w:author="King, Darryl" w:date="2021-08-11T16:24:00Z">
        <w:r w:rsidR="00140AC8">
          <w:t xml:space="preserve">state-owned </w:t>
        </w:r>
      </w:ins>
      <w:ins w:id="953" w:author="King, Darryl" w:date="2021-08-11T15:53:00Z">
        <w:r>
          <w:t xml:space="preserve">development banks, </w:t>
        </w:r>
      </w:ins>
      <w:ins w:id="954" w:author="King, Darryl" w:date="2021-08-11T16:23:00Z">
        <w:r w:rsidR="005E458A">
          <w:t>commodity exporters or utilit</w:t>
        </w:r>
      </w:ins>
      <w:ins w:id="955" w:author="King, Darryl" w:date="2021-08-11T16:24:00Z">
        <w:r w:rsidR="00140AC8">
          <w:t>y compa</w:t>
        </w:r>
      </w:ins>
      <w:ins w:id="956" w:author="King, Darryl" w:date="2021-08-11T16:25:00Z">
        <w:r w:rsidR="00140AC8">
          <w:t>nies</w:t>
        </w:r>
      </w:ins>
      <w:ins w:id="957" w:author="King, Darryl" w:date="2021-08-11T16:23:00Z">
        <w:r w:rsidR="005E458A">
          <w:t xml:space="preserve">. </w:t>
        </w:r>
      </w:ins>
      <w:ins w:id="958" w:author="King, Darryl" w:date="2021-08-11T15:53:00Z">
        <w:r>
          <w:t xml:space="preserve">     </w:t>
        </w:r>
      </w:ins>
    </w:p>
    <w:p w14:paraId="7DC5D6BA" w14:textId="1231C512" w:rsidR="000B006E" w:rsidRPr="009854B7" w:rsidRDefault="000B006E">
      <w:pPr>
        <w:pStyle w:val="ListBullet"/>
        <w:numPr>
          <w:ilvl w:val="1"/>
          <w:numId w:val="5"/>
        </w:numPr>
        <w:rPr>
          <w:ins w:id="959" w:author="King, Darryl" w:date="2021-08-11T15:53:00Z"/>
        </w:rPr>
        <w:pPrChange w:id="960" w:author="King, Darryl" w:date="2021-08-11T15:55:00Z">
          <w:pPr>
            <w:pStyle w:val="ListBullet"/>
          </w:pPr>
        </w:pPrChange>
      </w:pPr>
      <w:ins w:id="961" w:author="King, Darryl" w:date="2021-08-11T15:53:00Z">
        <w:r w:rsidRPr="005E458A">
          <w:rPr>
            <w:i/>
            <w:iCs/>
            <w:rPrChange w:id="962" w:author="King, Darryl" w:date="2021-08-11T16:21:00Z">
              <w:rPr/>
            </w:rPrChange>
          </w:rPr>
          <w:t>Other official entities</w:t>
        </w:r>
      </w:ins>
      <w:ins w:id="963" w:author="King, Darryl" w:date="2021-08-11T16:21:00Z">
        <w:r w:rsidR="005E458A">
          <w:rPr>
            <w:i/>
            <w:iCs/>
          </w:rPr>
          <w:t>:</w:t>
        </w:r>
      </w:ins>
      <w:ins w:id="964" w:author="King, Darryl" w:date="2021-08-11T15:53:00Z">
        <w:r>
          <w:t xml:space="preserve"> </w:t>
        </w:r>
      </w:ins>
      <w:ins w:id="965" w:author="King, Darryl" w:date="2021-08-13T15:44:00Z">
        <w:r w:rsidR="00632A58">
          <w:t xml:space="preserve">examples here include </w:t>
        </w:r>
      </w:ins>
      <w:ins w:id="966" w:author="King, Darryl" w:date="2021-08-13T15:45:00Z">
        <w:r w:rsidR="00632A58">
          <w:t xml:space="preserve">accounts held by </w:t>
        </w:r>
      </w:ins>
      <w:ins w:id="967" w:author="King, Darryl" w:date="2021-08-11T15:53:00Z">
        <w:r>
          <w:t>foreign central bank</w:t>
        </w:r>
      </w:ins>
      <w:ins w:id="968" w:author="King, Darryl" w:date="2021-08-13T15:44:00Z">
        <w:r w:rsidR="00632A58">
          <w:t xml:space="preserve"> </w:t>
        </w:r>
      </w:ins>
      <w:ins w:id="969" w:author="King, Darryl" w:date="2021-08-13T15:45:00Z">
        <w:r w:rsidR="00632A58">
          <w:t xml:space="preserve">and multilateral institutions (e.g. International Finance </w:t>
        </w:r>
      </w:ins>
      <w:ins w:id="970" w:author="King, Darryl" w:date="2021-08-13T15:46:00Z">
        <w:r w:rsidR="00632A58">
          <w:t xml:space="preserve">Corporation). </w:t>
        </w:r>
      </w:ins>
      <w:ins w:id="971" w:author="King, Darryl" w:date="2021-08-13T15:45:00Z">
        <w:r w:rsidR="00632A58">
          <w:t xml:space="preserve"> </w:t>
        </w:r>
      </w:ins>
      <w:ins w:id="972" w:author="King, Darryl" w:date="2021-08-11T15:53:00Z">
        <w:r>
          <w:t xml:space="preserve">  </w:t>
        </w:r>
      </w:ins>
    </w:p>
    <w:p w14:paraId="6179663D" w14:textId="5CFBCFC9" w:rsidR="000B006E" w:rsidRDefault="000B006E">
      <w:pPr>
        <w:pStyle w:val="ListBullet"/>
        <w:numPr>
          <w:ilvl w:val="1"/>
          <w:numId w:val="5"/>
        </w:numPr>
        <w:rPr>
          <w:ins w:id="973" w:author="King, Darryl" w:date="2021-08-11T15:54:00Z"/>
        </w:rPr>
        <w:pPrChange w:id="974" w:author="King, Darryl" w:date="2021-08-11T15:55:00Z">
          <w:pPr>
            <w:pStyle w:val="ListBullet"/>
          </w:pPr>
        </w:pPrChange>
      </w:pPr>
      <w:ins w:id="975" w:author="King, Darryl" w:date="2021-08-11T15:54:00Z">
        <w:r w:rsidRPr="009854B7">
          <w:rPr>
            <w:i/>
            <w:iCs/>
          </w:rPr>
          <w:t xml:space="preserve">Non-bank financial institutions: </w:t>
        </w:r>
        <w:r>
          <w:t xml:space="preserve">Examples of non-bank entities that have accounts at the central bank include securities dealers, central counterparties (CCPs) and non-bank deposit taking and lending institutions (e.g. co-operative banks). </w:t>
        </w:r>
      </w:ins>
    </w:p>
    <w:p w14:paraId="33F86ED3" w14:textId="663DBBF0" w:rsidR="00F76790" w:rsidRDefault="00F76790" w:rsidP="00B0291D">
      <w:pPr>
        <w:pStyle w:val="ListBullet"/>
        <w:rPr>
          <w:ins w:id="976" w:author="King, Darryl" w:date="2021-08-11T16:26:00Z"/>
        </w:rPr>
      </w:pPr>
      <w:ins w:id="977" w:author="King, Darryl" w:date="2021-08-11T11:45:00Z">
        <w:r>
          <w:rPr>
            <w:i/>
            <w:iCs/>
          </w:rPr>
          <w:t xml:space="preserve">Other </w:t>
        </w:r>
      </w:ins>
      <w:ins w:id="978" w:author="King, Darryl" w:date="2021-08-11T11:47:00Z">
        <w:r>
          <w:rPr>
            <w:i/>
            <w:iCs/>
          </w:rPr>
          <w:t>I</w:t>
        </w:r>
      </w:ins>
      <w:ins w:id="979" w:author="King, Darryl" w:date="2021-08-11T11:45:00Z">
        <w:r>
          <w:rPr>
            <w:i/>
            <w:iCs/>
          </w:rPr>
          <w:t>tems Net</w:t>
        </w:r>
        <w:r w:rsidRPr="00F76790">
          <w:rPr>
            <w:rPrChange w:id="980" w:author="King, Darryl" w:date="2021-08-11T11:45:00Z">
              <w:rPr>
                <w:i/>
                <w:iCs/>
              </w:rPr>
            </w:rPrChange>
          </w:rPr>
          <w:t>:</w:t>
        </w:r>
        <w:r>
          <w:t xml:space="preserve"> </w:t>
        </w:r>
      </w:ins>
      <w:ins w:id="981" w:author="King, Darryl" w:date="2021-08-12T10:25:00Z">
        <w:r w:rsidR="00426A06">
          <w:t>This item c</w:t>
        </w:r>
      </w:ins>
      <w:ins w:id="982" w:author="King, Darryl" w:date="2021-08-11T11:46:00Z">
        <w:r>
          <w:t xml:space="preserve">onsists mainly of central bank capital and </w:t>
        </w:r>
      </w:ins>
      <w:ins w:id="983" w:author="King, Darryl" w:date="2021-08-11T11:47:00Z">
        <w:r w:rsidR="00EF2A41">
          <w:t xml:space="preserve">is sometimes </w:t>
        </w:r>
      </w:ins>
      <w:ins w:id="984" w:author="King, Darryl" w:date="2021-08-11T11:48:00Z">
        <w:r w:rsidR="00EF2A41">
          <w:t xml:space="preserve">treated as </w:t>
        </w:r>
      </w:ins>
      <w:ins w:id="985" w:author="King, Darryl" w:date="2021-08-11T11:47:00Z">
        <w:r w:rsidR="00EF2A41">
          <w:t>a residual item where the full balance s</w:t>
        </w:r>
      </w:ins>
      <w:ins w:id="986" w:author="King, Darryl" w:date="2021-08-11T11:48:00Z">
        <w:r w:rsidR="00EF2A41">
          <w:t>heet is forecasted.</w:t>
        </w:r>
      </w:ins>
      <w:ins w:id="987" w:author="King, Darryl" w:date="2021-08-11T11:52:00Z">
        <w:r w:rsidR="00EF2A41">
          <w:t xml:space="preserve"> </w:t>
        </w:r>
      </w:ins>
      <w:ins w:id="988" w:author="King, Darryl" w:date="2021-08-11T11:51:00Z">
        <w:r w:rsidR="00EF2A41">
          <w:t xml:space="preserve"> </w:t>
        </w:r>
      </w:ins>
      <w:ins w:id="989" w:author="King, Darryl" w:date="2021-08-11T11:46:00Z">
        <w:r>
          <w:t xml:space="preserve">    </w:t>
        </w:r>
      </w:ins>
    </w:p>
    <w:p w14:paraId="37FF679E" w14:textId="5C36E2BA" w:rsidR="00A63079" w:rsidRDefault="00A63079">
      <w:pPr>
        <w:spacing w:after="0" w:line="240" w:lineRule="auto"/>
        <w:rPr>
          <w:ins w:id="990" w:author="King, Darryl" w:date="2021-08-11T16:26:00Z"/>
          <w:rFonts w:ascii="Arial" w:eastAsiaTheme="minorEastAsia" w:hAnsi="Arial" w:cs="Times New Roman"/>
          <w:i/>
          <w:iCs/>
          <w:lang w:eastAsia="zh-TW"/>
        </w:rPr>
      </w:pPr>
      <w:ins w:id="991" w:author="King, Darryl" w:date="2021-08-11T16:26:00Z">
        <w:r>
          <w:rPr>
            <w:i/>
            <w:iCs/>
          </w:rPr>
          <w:br w:type="page"/>
        </w:r>
      </w:ins>
    </w:p>
    <w:tbl>
      <w:tblPr>
        <w:tblStyle w:val="TableGrid"/>
        <w:tblW w:w="0" w:type="auto"/>
        <w:tblLook w:val="04A0" w:firstRow="1" w:lastRow="0" w:firstColumn="1" w:lastColumn="0" w:noHBand="0" w:noVBand="1"/>
      </w:tblPr>
      <w:tblGrid>
        <w:gridCol w:w="9350"/>
      </w:tblGrid>
      <w:tr w:rsidR="00B0291D" w14:paraId="5C571689" w14:textId="77777777" w:rsidTr="00B0291D">
        <w:trPr>
          <w:ins w:id="992" w:author="King, Darryl" w:date="2021-08-05T15:00:00Z"/>
        </w:trPr>
        <w:tc>
          <w:tcPr>
            <w:tcW w:w="9350" w:type="dxa"/>
          </w:tcPr>
          <w:p w14:paraId="1A52A01C" w14:textId="77777777" w:rsidR="00B0291D" w:rsidRPr="00B0291D" w:rsidRDefault="00B0291D">
            <w:pPr>
              <w:pStyle w:val="ListBullet"/>
              <w:numPr>
                <w:ilvl w:val="0"/>
                <w:numId w:val="0"/>
              </w:numPr>
              <w:jc w:val="center"/>
              <w:rPr>
                <w:ins w:id="993" w:author="King, Darryl" w:date="2021-08-05T15:01:00Z"/>
                <w:b/>
                <w:bCs/>
                <w:rPrChange w:id="994" w:author="King, Darryl" w:date="2021-08-05T15:02:00Z">
                  <w:rPr>
                    <w:ins w:id="995" w:author="King, Darryl" w:date="2021-08-05T15:01:00Z"/>
                  </w:rPr>
                </w:rPrChange>
              </w:rPr>
              <w:pPrChange w:id="996" w:author="King, Darryl" w:date="2021-08-05T15:01:00Z">
                <w:pPr>
                  <w:pStyle w:val="ListBullet"/>
                  <w:numPr>
                    <w:numId w:val="0"/>
                  </w:numPr>
                  <w:ind w:left="0" w:firstLine="0"/>
                </w:pPr>
              </w:pPrChange>
            </w:pPr>
            <w:ins w:id="997" w:author="King, Darryl" w:date="2021-08-05T15:00:00Z">
              <w:r w:rsidRPr="00B0291D">
                <w:rPr>
                  <w:b/>
                  <w:bCs/>
                </w:rPr>
                <w:t xml:space="preserve">Figure 1. </w:t>
              </w:r>
              <w:r w:rsidRPr="00B0291D">
                <w:rPr>
                  <w:b/>
                  <w:bCs/>
                  <w:rPrChange w:id="998" w:author="King, Darryl" w:date="2021-08-05T15:02:00Z">
                    <w:rPr/>
                  </w:rPrChange>
                </w:rPr>
                <w:t>Central Bank Balance Sheet and Banking System Liquidity</w:t>
              </w:r>
            </w:ins>
          </w:p>
          <w:tbl>
            <w:tblPr>
              <w:tblStyle w:val="TableGrid"/>
              <w:tblW w:w="0" w:type="auto"/>
              <w:tblLook w:val="04A0" w:firstRow="1" w:lastRow="0" w:firstColumn="1" w:lastColumn="0" w:noHBand="0" w:noVBand="1"/>
            </w:tblPr>
            <w:tblGrid>
              <w:gridCol w:w="1885"/>
              <w:gridCol w:w="3600"/>
              <w:gridCol w:w="3600"/>
              <w:tblGridChange w:id="999">
                <w:tblGrid>
                  <w:gridCol w:w="1885"/>
                  <w:gridCol w:w="3600"/>
                  <w:gridCol w:w="3600"/>
                </w:tblGrid>
              </w:tblGridChange>
            </w:tblGrid>
            <w:tr w:rsidR="00B0291D" w:rsidRPr="007E7FE7" w14:paraId="12D7F8F2" w14:textId="77777777" w:rsidTr="00D74863">
              <w:trPr>
                <w:trHeight w:val="620"/>
                <w:ins w:id="1000" w:author="King, Darryl" w:date="2021-08-05T15:01:00Z"/>
              </w:trPr>
              <w:tc>
                <w:tcPr>
                  <w:tcW w:w="1885" w:type="dxa"/>
                </w:tcPr>
                <w:p w14:paraId="7E3565E8" w14:textId="77777777" w:rsidR="00B0291D" w:rsidRPr="007E7FE7" w:rsidRDefault="00B0291D" w:rsidP="00B0291D">
                  <w:pPr>
                    <w:rPr>
                      <w:ins w:id="1001" w:author="King, Darryl" w:date="2021-08-05T15:01:00Z"/>
                      <w:sz w:val="18"/>
                      <w:szCs w:val="18"/>
                    </w:rPr>
                  </w:pPr>
                </w:p>
              </w:tc>
              <w:tc>
                <w:tcPr>
                  <w:tcW w:w="3600" w:type="dxa"/>
                  <w:vAlign w:val="center"/>
                </w:tcPr>
                <w:p w14:paraId="619380A5" w14:textId="77777777" w:rsidR="00B0291D" w:rsidRPr="00B8550A" w:rsidRDefault="00B0291D" w:rsidP="00B0291D">
                  <w:pPr>
                    <w:jc w:val="center"/>
                    <w:rPr>
                      <w:ins w:id="1002" w:author="King, Darryl" w:date="2021-08-05T15:01:00Z"/>
                      <w:b/>
                      <w:bCs/>
                      <w:szCs w:val="20"/>
                    </w:rPr>
                  </w:pPr>
                  <w:ins w:id="1003" w:author="King, Darryl" w:date="2021-08-05T15:01:00Z">
                    <w:r w:rsidRPr="00B8550A">
                      <w:rPr>
                        <w:b/>
                        <w:bCs/>
                        <w:szCs w:val="20"/>
                      </w:rPr>
                      <w:t>Assets</w:t>
                    </w:r>
                  </w:ins>
                </w:p>
              </w:tc>
              <w:tc>
                <w:tcPr>
                  <w:tcW w:w="3600" w:type="dxa"/>
                  <w:vAlign w:val="center"/>
                </w:tcPr>
                <w:p w14:paraId="72BB3472" w14:textId="77777777" w:rsidR="00B0291D" w:rsidRPr="00B8550A" w:rsidRDefault="00B0291D" w:rsidP="00B0291D">
                  <w:pPr>
                    <w:jc w:val="center"/>
                    <w:rPr>
                      <w:ins w:id="1004" w:author="King, Darryl" w:date="2021-08-05T15:01:00Z"/>
                      <w:b/>
                      <w:bCs/>
                      <w:szCs w:val="20"/>
                    </w:rPr>
                  </w:pPr>
                  <w:ins w:id="1005" w:author="King, Darryl" w:date="2021-08-05T15:01:00Z">
                    <w:r w:rsidRPr="00B8550A">
                      <w:rPr>
                        <w:b/>
                        <w:bCs/>
                        <w:szCs w:val="20"/>
                      </w:rPr>
                      <w:t>Liabilities</w:t>
                    </w:r>
                  </w:ins>
                </w:p>
              </w:tc>
            </w:tr>
            <w:tr w:rsidR="00B0291D" w:rsidRPr="007E7FE7" w14:paraId="0289A859" w14:textId="77777777" w:rsidTr="00D74863">
              <w:trPr>
                <w:trHeight w:val="1539"/>
                <w:ins w:id="1006" w:author="King, Darryl" w:date="2021-08-05T15:01:00Z"/>
              </w:trPr>
              <w:tc>
                <w:tcPr>
                  <w:tcW w:w="1885" w:type="dxa"/>
                  <w:shd w:val="clear" w:color="auto" w:fill="CAEE9C" w:themeFill="accent5" w:themeFillTint="66"/>
                  <w:vAlign w:val="center"/>
                </w:tcPr>
                <w:p w14:paraId="02761563" w14:textId="77777777" w:rsidR="00B0291D" w:rsidRPr="00B8550A" w:rsidRDefault="00B0291D" w:rsidP="00B0291D">
                  <w:pPr>
                    <w:rPr>
                      <w:ins w:id="1007" w:author="King, Darryl" w:date="2021-08-05T15:01:00Z"/>
                      <w:b/>
                      <w:bCs/>
                      <w:sz w:val="18"/>
                      <w:szCs w:val="18"/>
                    </w:rPr>
                  </w:pPr>
                  <w:ins w:id="1008" w:author="King, Darryl" w:date="2021-08-05T15:01:00Z">
                    <w:r w:rsidRPr="00B8550A">
                      <w:rPr>
                        <w:b/>
                        <w:bCs/>
                        <w:sz w:val="18"/>
                        <w:szCs w:val="18"/>
                      </w:rPr>
                      <w:t>Autonomous Factors (AF)</w:t>
                    </w:r>
                  </w:ins>
                </w:p>
              </w:tc>
              <w:tc>
                <w:tcPr>
                  <w:tcW w:w="3600" w:type="dxa"/>
                  <w:shd w:val="clear" w:color="auto" w:fill="CAEE9C" w:themeFill="accent5" w:themeFillTint="66"/>
                  <w:vAlign w:val="center"/>
                </w:tcPr>
                <w:p w14:paraId="071F36A8" w14:textId="77777777" w:rsidR="00B0291D" w:rsidRPr="007E7FE7" w:rsidRDefault="00B0291D" w:rsidP="00B0291D">
                  <w:pPr>
                    <w:jc w:val="center"/>
                    <w:rPr>
                      <w:ins w:id="1009" w:author="King, Darryl" w:date="2021-08-05T15:01:00Z"/>
                      <w:sz w:val="18"/>
                      <w:szCs w:val="18"/>
                    </w:rPr>
                  </w:pPr>
                  <w:ins w:id="1010" w:author="King, Darryl" w:date="2021-08-05T15:01:00Z">
                    <w:r w:rsidRPr="007E7FE7">
                      <w:rPr>
                        <w:sz w:val="18"/>
                        <w:szCs w:val="18"/>
                      </w:rPr>
                      <w:t>Net Foreign Assets (NFA)</w:t>
                    </w:r>
                  </w:ins>
                </w:p>
                <w:p w14:paraId="53808DA5" w14:textId="155FFCFF" w:rsidR="00B0291D" w:rsidRPr="007E7FE7" w:rsidRDefault="00B0291D" w:rsidP="00B0291D">
                  <w:pPr>
                    <w:jc w:val="center"/>
                    <w:rPr>
                      <w:ins w:id="1011" w:author="King, Darryl" w:date="2021-08-05T15:01:00Z"/>
                      <w:sz w:val="18"/>
                      <w:szCs w:val="18"/>
                    </w:rPr>
                  </w:pPr>
                </w:p>
              </w:tc>
              <w:tc>
                <w:tcPr>
                  <w:tcW w:w="3600" w:type="dxa"/>
                  <w:shd w:val="clear" w:color="auto" w:fill="CAEE9C" w:themeFill="accent5" w:themeFillTint="66"/>
                  <w:vAlign w:val="center"/>
                </w:tcPr>
                <w:p w14:paraId="05C6CFC6" w14:textId="77777777" w:rsidR="00B0291D" w:rsidRPr="007E7FE7" w:rsidRDefault="00B0291D" w:rsidP="00B0291D">
                  <w:pPr>
                    <w:jc w:val="center"/>
                    <w:rPr>
                      <w:ins w:id="1012" w:author="King, Darryl" w:date="2021-08-05T15:01:00Z"/>
                      <w:sz w:val="18"/>
                      <w:szCs w:val="18"/>
                    </w:rPr>
                  </w:pPr>
                  <w:ins w:id="1013" w:author="King, Darryl" w:date="2021-08-05T15:01:00Z">
                    <w:r w:rsidRPr="007E7FE7">
                      <w:rPr>
                        <w:sz w:val="18"/>
                        <w:szCs w:val="18"/>
                      </w:rPr>
                      <w:t>Currency in Circulation</w:t>
                    </w:r>
                    <w:r>
                      <w:rPr>
                        <w:sz w:val="18"/>
                        <w:szCs w:val="18"/>
                      </w:rPr>
                      <w:t xml:space="preserve"> (CIC)</w:t>
                    </w:r>
                  </w:ins>
                </w:p>
                <w:p w14:paraId="03F0EB22" w14:textId="13F7396A" w:rsidR="00B0291D" w:rsidRDefault="00B0291D" w:rsidP="00B0291D">
                  <w:pPr>
                    <w:jc w:val="center"/>
                    <w:rPr>
                      <w:ins w:id="1014" w:author="King, Darryl" w:date="2021-08-11T15:30:00Z"/>
                      <w:sz w:val="18"/>
                      <w:szCs w:val="18"/>
                    </w:rPr>
                  </w:pPr>
                  <w:ins w:id="1015" w:author="King, Darryl" w:date="2021-08-05T15:01:00Z">
                    <w:r w:rsidRPr="007E7FE7">
                      <w:rPr>
                        <w:sz w:val="18"/>
                        <w:szCs w:val="18"/>
                      </w:rPr>
                      <w:t>Net Government Position</w:t>
                    </w:r>
                    <w:r>
                      <w:rPr>
                        <w:sz w:val="18"/>
                        <w:szCs w:val="18"/>
                      </w:rPr>
                      <w:t xml:space="preserve"> (NGP)</w:t>
                    </w:r>
                  </w:ins>
                </w:p>
                <w:p w14:paraId="0E624332" w14:textId="6FA42EA8" w:rsidR="00151990" w:rsidRDefault="00151990" w:rsidP="00B0291D">
                  <w:pPr>
                    <w:jc w:val="center"/>
                    <w:rPr>
                      <w:ins w:id="1016" w:author="King, Darryl" w:date="2021-08-11T11:39:00Z"/>
                      <w:sz w:val="18"/>
                      <w:szCs w:val="18"/>
                    </w:rPr>
                  </w:pPr>
                  <w:ins w:id="1017" w:author="King, Darryl" w:date="2021-08-11T15:30:00Z">
                    <w:r>
                      <w:rPr>
                        <w:sz w:val="18"/>
                        <w:szCs w:val="18"/>
                      </w:rPr>
                      <w:t xml:space="preserve">Other </w:t>
                    </w:r>
                  </w:ins>
                  <w:ins w:id="1018" w:author="King, Darryl" w:date="2021-08-11T16:29:00Z">
                    <w:r w:rsidR="0030321A">
                      <w:rPr>
                        <w:sz w:val="18"/>
                        <w:szCs w:val="18"/>
                      </w:rPr>
                      <w:t>E</w:t>
                    </w:r>
                  </w:ins>
                  <w:ins w:id="1019" w:author="King, Darryl" w:date="2021-08-11T15:31:00Z">
                    <w:r>
                      <w:rPr>
                        <w:sz w:val="18"/>
                        <w:szCs w:val="18"/>
                      </w:rPr>
                      <w:t>ntities (OE)</w:t>
                    </w:r>
                  </w:ins>
                </w:p>
                <w:p w14:paraId="371D8525" w14:textId="283BFFE1" w:rsidR="00F76790" w:rsidRPr="007E7FE7" w:rsidRDefault="00F76790" w:rsidP="00B0291D">
                  <w:pPr>
                    <w:jc w:val="center"/>
                    <w:rPr>
                      <w:ins w:id="1020" w:author="King, Darryl" w:date="2021-08-05T15:01:00Z"/>
                      <w:sz w:val="18"/>
                      <w:szCs w:val="18"/>
                    </w:rPr>
                  </w:pPr>
                  <w:ins w:id="1021" w:author="King, Darryl" w:date="2021-08-11T11:39:00Z">
                    <w:r w:rsidRPr="007E7FE7">
                      <w:rPr>
                        <w:sz w:val="18"/>
                        <w:szCs w:val="18"/>
                      </w:rPr>
                      <w:t>Other</w:t>
                    </w:r>
                  </w:ins>
                  <w:ins w:id="1022" w:author="King, Darryl" w:date="2021-08-11T16:29:00Z">
                    <w:r w:rsidR="0030321A">
                      <w:rPr>
                        <w:sz w:val="18"/>
                        <w:szCs w:val="18"/>
                      </w:rPr>
                      <w:t xml:space="preserve"> I</w:t>
                    </w:r>
                  </w:ins>
                  <w:ins w:id="1023" w:author="King, Darryl" w:date="2021-08-11T11:39:00Z">
                    <w:r w:rsidRPr="007E7FE7">
                      <w:rPr>
                        <w:sz w:val="18"/>
                        <w:szCs w:val="18"/>
                      </w:rPr>
                      <w:t>tems Net (OIN)</w:t>
                    </w:r>
                  </w:ins>
                </w:p>
              </w:tc>
            </w:tr>
            <w:tr w:rsidR="00B0291D" w:rsidRPr="007E7FE7" w14:paraId="6F674595" w14:textId="77777777" w:rsidTr="00D74863">
              <w:trPr>
                <w:trHeight w:val="1539"/>
                <w:ins w:id="1024" w:author="King, Darryl" w:date="2021-08-05T15:01:00Z"/>
              </w:trPr>
              <w:tc>
                <w:tcPr>
                  <w:tcW w:w="1885" w:type="dxa"/>
                  <w:shd w:val="clear" w:color="auto" w:fill="C5EDFF" w:themeFill="accent1" w:themeFillTint="33"/>
                  <w:vAlign w:val="center"/>
                </w:tcPr>
                <w:p w14:paraId="760C11E1" w14:textId="77777777" w:rsidR="00B0291D" w:rsidRPr="00B8550A" w:rsidRDefault="00B0291D" w:rsidP="00B0291D">
                  <w:pPr>
                    <w:rPr>
                      <w:ins w:id="1025" w:author="King, Darryl" w:date="2021-08-05T15:01:00Z"/>
                      <w:b/>
                      <w:bCs/>
                      <w:sz w:val="18"/>
                      <w:szCs w:val="18"/>
                    </w:rPr>
                  </w:pPr>
                  <w:ins w:id="1026" w:author="King, Darryl" w:date="2021-08-05T15:01:00Z">
                    <w:r w:rsidRPr="00B8550A">
                      <w:rPr>
                        <w:b/>
                        <w:bCs/>
                        <w:sz w:val="18"/>
                        <w:szCs w:val="18"/>
                      </w:rPr>
                      <w:t>Structural Operations (SO)</w:t>
                    </w:r>
                  </w:ins>
                </w:p>
                <w:p w14:paraId="4816E3BE" w14:textId="77777777" w:rsidR="00B0291D" w:rsidRPr="00B8550A" w:rsidRDefault="00B0291D" w:rsidP="00B0291D">
                  <w:pPr>
                    <w:rPr>
                      <w:ins w:id="1027" w:author="King, Darryl" w:date="2021-08-05T15:01:00Z"/>
                      <w:b/>
                      <w:bCs/>
                      <w:sz w:val="18"/>
                      <w:szCs w:val="18"/>
                    </w:rPr>
                  </w:pPr>
                  <w:ins w:id="1028" w:author="King, Darryl" w:date="2021-08-05T15:01:00Z">
                    <w:r w:rsidRPr="00B8550A">
                      <w:rPr>
                        <w:b/>
                        <w:bCs/>
                        <w:sz w:val="18"/>
                        <w:szCs w:val="18"/>
                      </w:rPr>
                      <w:t>(&gt; 30 days)</w:t>
                    </w:r>
                  </w:ins>
                </w:p>
              </w:tc>
              <w:tc>
                <w:tcPr>
                  <w:tcW w:w="3600" w:type="dxa"/>
                  <w:shd w:val="clear" w:color="auto" w:fill="C5EDFF" w:themeFill="accent1" w:themeFillTint="33"/>
                  <w:vAlign w:val="center"/>
                </w:tcPr>
                <w:p w14:paraId="312BDC4C" w14:textId="77777777" w:rsidR="00B0291D" w:rsidRPr="00B8550A" w:rsidRDefault="00B0291D" w:rsidP="00B0291D">
                  <w:pPr>
                    <w:jc w:val="center"/>
                    <w:rPr>
                      <w:ins w:id="1029" w:author="King, Darryl" w:date="2021-08-05T15:01:00Z"/>
                      <w:b/>
                      <w:bCs/>
                      <w:sz w:val="18"/>
                      <w:szCs w:val="18"/>
                    </w:rPr>
                  </w:pPr>
                  <w:ins w:id="1030" w:author="King, Darryl" w:date="2021-08-05T15:01:00Z">
                    <w:r w:rsidRPr="00B8550A">
                      <w:rPr>
                        <w:b/>
                        <w:bCs/>
                        <w:sz w:val="18"/>
                        <w:szCs w:val="18"/>
                      </w:rPr>
                      <w:t>Liquidity Injection (SOLI)</w:t>
                    </w:r>
                  </w:ins>
                </w:p>
                <w:p w14:paraId="7AAF1524" w14:textId="1726E816" w:rsidR="00B0291D" w:rsidRPr="007E7FE7" w:rsidRDefault="001A2C6B" w:rsidP="00B0291D">
                  <w:pPr>
                    <w:pStyle w:val="ListBullet"/>
                    <w:jc w:val="center"/>
                    <w:rPr>
                      <w:ins w:id="1031" w:author="King, Darryl" w:date="2021-08-05T15:01:00Z"/>
                      <w:sz w:val="18"/>
                      <w:szCs w:val="18"/>
                    </w:rPr>
                  </w:pPr>
                  <w:ins w:id="1032" w:author="King, Darryl" w:date="2021-08-10T15:58:00Z">
                    <w:r>
                      <w:rPr>
                        <w:sz w:val="18"/>
                        <w:szCs w:val="18"/>
                      </w:rPr>
                      <w:t>Net D</w:t>
                    </w:r>
                  </w:ins>
                  <w:ins w:id="1033" w:author="King, Darryl" w:date="2021-08-05T15:01:00Z">
                    <w:r w:rsidR="00B0291D" w:rsidRPr="007E7FE7">
                      <w:rPr>
                        <w:sz w:val="18"/>
                        <w:szCs w:val="18"/>
                      </w:rPr>
                      <w:t>omestic assets</w:t>
                    </w:r>
                  </w:ins>
                </w:p>
                <w:p w14:paraId="29CAF580" w14:textId="535B98A0" w:rsidR="00B0291D" w:rsidRDefault="00B0291D" w:rsidP="00B0291D">
                  <w:pPr>
                    <w:pStyle w:val="ListBullet"/>
                    <w:jc w:val="center"/>
                    <w:rPr>
                      <w:ins w:id="1034" w:author="King, Darryl" w:date="2021-08-05T15:01:00Z"/>
                      <w:sz w:val="18"/>
                      <w:szCs w:val="18"/>
                    </w:rPr>
                  </w:pPr>
                  <w:ins w:id="1035" w:author="King, Darryl" w:date="2021-08-05T15:01:00Z">
                    <w:r w:rsidRPr="007E7FE7">
                      <w:rPr>
                        <w:sz w:val="18"/>
                        <w:szCs w:val="18"/>
                      </w:rPr>
                      <w:t>Long-term lending operations</w:t>
                    </w:r>
                  </w:ins>
                </w:p>
                <w:p w14:paraId="6A38E6DF" w14:textId="63B3F8AD" w:rsidR="00B0291D" w:rsidRPr="007E7FE7" w:rsidRDefault="00B0291D" w:rsidP="00B0291D">
                  <w:pPr>
                    <w:pStyle w:val="ListBullet"/>
                    <w:jc w:val="center"/>
                    <w:rPr>
                      <w:ins w:id="1036" w:author="King, Darryl" w:date="2021-08-05T15:01:00Z"/>
                      <w:sz w:val="18"/>
                      <w:szCs w:val="18"/>
                    </w:rPr>
                  </w:pPr>
                  <w:ins w:id="1037" w:author="King, Darryl" w:date="2021-08-05T15:01:00Z">
                    <w:r>
                      <w:rPr>
                        <w:sz w:val="18"/>
                        <w:szCs w:val="18"/>
                      </w:rPr>
                      <w:t>Foreign Exchange Swaps</w:t>
                    </w:r>
                  </w:ins>
                </w:p>
              </w:tc>
              <w:tc>
                <w:tcPr>
                  <w:tcW w:w="3600" w:type="dxa"/>
                  <w:shd w:val="clear" w:color="auto" w:fill="C5EDFF" w:themeFill="accent1" w:themeFillTint="33"/>
                  <w:vAlign w:val="center"/>
                </w:tcPr>
                <w:p w14:paraId="23FDDBC5" w14:textId="00EA0FD9" w:rsidR="00B0291D" w:rsidRPr="00B8550A" w:rsidRDefault="00325623" w:rsidP="00B0291D">
                  <w:pPr>
                    <w:jc w:val="center"/>
                    <w:rPr>
                      <w:ins w:id="1038" w:author="King, Darryl" w:date="2021-08-05T15:01:00Z"/>
                      <w:b/>
                      <w:bCs/>
                      <w:sz w:val="18"/>
                      <w:szCs w:val="18"/>
                    </w:rPr>
                  </w:pPr>
                  <w:ins w:id="1039" w:author="King, Darryl" w:date="2021-08-05T15:13:00Z">
                    <w:r>
                      <w:rPr>
                        <w:b/>
                        <w:bCs/>
                        <w:noProof/>
                        <w:sz w:val="18"/>
                        <w:szCs w:val="18"/>
                      </w:rPr>
                      <mc:AlternateContent>
                        <mc:Choice Requires="wps">
                          <w:drawing>
                            <wp:anchor distT="0" distB="0" distL="114300" distR="114300" simplePos="0" relativeHeight="251702272" behindDoc="0" locked="0" layoutInCell="1" allowOverlap="1" wp14:anchorId="5C86C246" wp14:editId="2200E364">
                              <wp:simplePos x="0" y="0"/>
                              <wp:positionH relativeFrom="column">
                                <wp:posOffset>-16510</wp:posOffset>
                              </wp:positionH>
                              <wp:positionV relativeFrom="paragraph">
                                <wp:posOffset>219710</wp:posOffset>
                              </wp:positionV>
                              <wp:extent cx="2171700" cy="400050"/>
                              <wp:effectExtent l="0" t="0" r="19050" b="19050"/>
                              <wp:wrapNone/>
                              <wp:docPr id="5" name="Oval 5"/>
                              <wp:cNvGraphicFramePr/>
                              <a:graphic xmlns:a="http://schemas.openxmlformats.org/drawingml/2006/main">
                                <a:graphicData uri="http://schemas.microsoft.com/office/word/2010/wordprocessingShape">
                                  <wps:wsp>
                                    <wps:cNvSpPr/>
                                    <wps:spPr>
                                      <a:xfrm>
                                        <a:off x="0" y="0"/>
                                        <a:ext cx="2171700" cy="400050"/>
                                      </a:xfrm>
                                      <a:prstGeom prst="ellipse">
                                        <a:avLst/>
                                      </a:prstGeom>
                                      <a:solidFill>
                                        <a:schemeClr val="bg2">
                                          <a:lumMod val="25000"/>
                                          <a:alpha val="49000"/>
                                        </a:schemeClr>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25821" id="Oval 5" o:spid="_x0000_s1026" style="position:absolute;margin-left:-1.3pt;margin-top:17.3pt;width:171pt;height:3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" fillcolor="#024a6e [814]" strokecolor="#001d2b [334]" strokeweight="1pt">
                              <v:fill opacity="32125f"/>
                              <v:stroke joinstyle="miter"/>
                            </v:oval>
                          </w:pict>
                        </mc:Fallback>
                      </mc:AlternateContent>
                    </w:r>
                  </w:ins>
                  <w:ins w:id="1040" w:author="King, Darryl" w:date="2021-08-05T15:01:00Z">
                    <w:r w:rsidR="00B0291D" w:rsidRPr="00B8550A">
                      <w:rPr>
                        <w:b/>
                        <w:bCs/>
                        <w:sz w:val="18"/>
                        <w:szCs w:val="18"/>
                      </w:rPr>
                      <w:t>Liquidity Absorption (SOLA)</w:t>
                    </w:r>
                  </w:ins>
                </w:p>
                <w:p w14:paraId="5CE4D77A" w14:textId="6A357B16" w:rsidR="00B0291D" w:rsidRPr="007E7FE7" w:rsidRDefault="00B0291D" w:rsidP="00B0291D">
                  <w:pPr>
                    <w:pStyle w:val="ListBullet"/>
                    <w:jc w:val="center"/>
                    <w:rPr>
                      <w:ins w:id="1041" w:author="King, Darryl" w:date="2021-08-05T15:01:00Z"/>
                      <w:sz w:val="18"/>
                      <w:szCs w:val="18"/>
                    </w:rPr>
                  </w:pPr>
                  <w:ins w:id="1042" w:author="King, Darryl" w:date="2021-08-05T15:01:00Z">
                    <w:r w:rsidRPr="007E7FE7">
                      <w:rPr>
                        <w:sz w:val="18"/>
                        <w:szCs w:val="18"/>
                      </w:rPr>
                      <w:t>Reserves: Reserve Requirement</w:t>
                    </w:r>
                  </w:ins>
                </w:p>
                <w:p w14:paraId="522B4507" w14:textId="216A2A6B" w:rsidR="00B0291D" w:rsidRDefault="00B0291D" w:rsidP="00B0291D">
                  <w:pPr>
                    <w:pStyle w:val="ListBullet"/>
                    <w:jc w:val="center"/>
                    <w:rPr>
                      <w:ins w:id="1043" w:author="King, Darryl" w:date="2021-08-05T15:01:00Z"/>
                      <w:sz w:val="18"/>
                      <w:szCs w:val="18"/>
                    </w:rPr>
                  </w:pPr>
                  <w:ins w:id="1044" w:author="King, Darryl" w:date="2021-08-05T15:01:00Z">
                    <w:r w:rsidRPr="007E7FE7">
                      <w:rPr>
                        <w:sz w:val="18"/>
                        <w:szCs w:val="18"/>
                      </w:rPr>
                      <w:t xml:space="preserve">Long-term borrowing </w:t>
                    </w:r>
                    <w:r>
                      <w:rPr>
                        <w:sz w:val="18"/>
                        <w:szCs w:val="18"/>
                      </w:rPr>
                      <w:t xml:space="preserve">operations </w:t>
                    </w:r>
                  </w:ins>
                </w:p>
                <w:p w14:paraId="6103F1FC" w14:textId="77777777" w:rsidR="00B0291D" w:rsidRPr="007E7FE7" w:rsidRDefault="00B0291D" w:rsidP="00B0291D">
                  <w:pPr>
                    <w:pStyle w:val="ListBullet"/>
                    <w:jc w:val="center"/>
                    <w:rPr>
                      <w:ins w:id="1045" w:author="King, Darryl" w:date="2021-08-05T15:01:00Z"/>
                      <w:sz w:val="18"/>
                      <w:szCs w:val="18"/>
                    </w:rPr>
                  </w:pPr>
                  <w:ins w:id="1046" w:author="King, Darryl" w:date="2021-08-05T15:01:00Z">
                    <w:r>
                      <w:rPr>
                        <w:sz w:val="18"/>
                        <w:szCs w:val="18"/>
                      </w:rPr>
                      <w:t>Foreign Exchange Swaps</w:t>
                    </w:r>
                  </w:ins>
                </w:p>
              </w:tc>
            </w:tr>
            <w:tr w:rsidR="00B0291D" w:rsidRPr="000D0E8B" w14:paraId="1FE46C84" w14:textId="77777777" w:rsidTr="00D74863">
              <w:trPr>
                <w:trHeight w:val="1539"/>
                <w:ins w:id="1047" w:author="King, Darryl" w:date="2021-08-05T15:01:00Z"/>
              </w:trPr>
              <w:tc>
                <w:tcPr>
                  <w:tcW w:w="1885" w:type="dxa"/>
                  <w:shd w:val="clear" w:color="auto" w:fill="7DF8FF" w:themeFill="accent6" w:themeFillTint="66"/>
                  <w:vAlign w:val="center"/>
                </w:tcPr>
                <w:p w14:paraId="67E55AB0" w14:textId="77777777" w:rsidR="00B0291D" w:rsidRPr="00B8550A" w:rsidRDefault="00B0291D" w:rsidP="00B0291D">
                  <w:pPr>
                    <w:rPr>
                      <w:ins w:id="1048" w:author="King, Darryl" w:date="2021-08-05T15:01:00Z"/>
                      <w:b/>
                      <w:bCs/>
                      <w:sz w:val="18"/>
                      <w:szCs w:val="18"/>
                    </w:rPr>
                  </w:pPr>
                  <w:ins w:id="1049" w:author="King, Darryl" w:date="2021-08-05T15:01:00Z">
                    <w:r w:rsidRPr="00B8550A">
                      <w:rPr>
                        <w:b/>
                        <w:bCs/>
                        <w:sz w:val="18"/>
                        <w:szCs w:val="18"/>
                      </w:rPr>
                      <w:t>Open Market Operations (OMO)</w:t>
                    </w:r>
                  </w:ins>
                </w:p>
                <w:p w14:paraId="64D511FD" w14:textId="77777777" w:rsidR="00B0291D" w:rsidRPr="00B8550A" w:rsidRDefault="00B0291D" w:rsidP="00B0291D">
                  <w:pPr>
                    <w:rPr>
                      <w:ins w:id="1050" w:author="King, Darryl" w:date="2021-08-05T15:01:00Z"/>
                      <w:b/>
                      <w:bCs/>
                      <w:sz w:val="18"/>
                      <w:szCs w:val="18"/>
                    </w:rPr>
                  </w:pPr>
                  <w:ins w:id="1051" w:author="King, Darryl" w:date="2021-08-05T15:01:00Z">
                    <w:r w:rsidRPr="00B8550A">
                      <w:rPr>
                        <w:b/>
                        <w:bCs/>
                        <w:sz w:val="18"/>
                        <w:szCs w:val="18"/>
                      </w:rPr>
                      <w:t>(&lt; 30 days)</w:t>
                    </w:r>
                  </w:ins>
                </w:p>
              </w:tc>
              <w:tc>
                <w:tcPr>
                  <w:tcW w:w="3600" w:type="dxa"/>
                  <w:shd w:val="clear" w:color="auto" w:fill="7DF8FF" w:themeFill="accent6" w:themeFillTint="66"/>
                  <w:vAlign w:val="center"/>
                </w:tcPr>
                <w:p w14:paraId="5D200102" w14:textId="0572C38A" w:rsidR="00B0291D" w:rsidRPr="00B8550A" w:rsidRDefault="00B0291D" w:rsidP="00B0291D">
                  <w:pPr>
                    <w:jc w:val="center"/>
                    <w:rPr>
                      <w:ins w:id="1052" w:author="King, Darryl" w:date="2021-08-05T15:01:00Z"/>
                      <w:b/>
                      <w:bCs/>
                      <w:sz w:val="18"/>
                      <w:szCs w:val="18"/>
                    </w:rPr>
                  </w:pPr>
                  <w:ins w:id="1053" w:author="King, Darryl" w:date="2021-08-05T15:01:00Z">
                    <w:r w:rsidRPr="00B8550A">
                      <w:rPr>
                        <w:b/>
                        <w:bCs/>
                        <w:sz w:val="18"/>
                        <w:szCs w:val="18"/>
                      </w:rPr>
                      <w:t>Liquidity Injection OMOs (OMOLI)</w:t>
                    </w:r>
                  </w:ins>
                </w:p>
                <w:p w14:paraId="2FD38B5C" w14:textId="29CCBD57" w:rsidR="00B0291D" w:rsidRPr="007E7FE7" w:rsidRDefault="00B0291D" w:rsidP="00B0291D">
                  <w:pPr>
                    <w:pStyle w:val="ListBullet"/>
                    <w:jc w:val="center"/>
                    <w:rPr>
                      <w:ins w:id="1054" w:author="King, Darryl" w:date="2021-08-05T15:01:00Z"/>
                      <w:sz w:val="18"/>
                      <w:szCs w:val="18"/>
                    </w:rPr>
                  </w:pPr>
                  <w:ins w:id="1055" w:author="King, Darryl" w:date="2021-08-05T15:01:00Z">
                    <w:r w:rsidRPr="007E7FE7">
                      <w:rPr>
                        <w:sz w:val="18"/>
                        <w:szCs w:val="18"/>
                      </w:rPr>
                      <w:t>Securities Purchased</w:t>
                    </w:r>
                  </w:ins>
                </w:p>
                <w:p w14:paraId="619615E5" w14:textId="1879F0BD" w:rsidR="00B0291D" w:rsidRPr="007E7FE7" w:rsidRDefault="00B0291D" w:rsidP="00B0291D">
                  <w:pPr>
                    <w:pStyle w:val="ListBullet"/>
                    <w:jc w:val="center"/>
                    <w:rPr>
                      <w:ins w:id="1056" w:author="King, Darryl" w:date="2021-08-05T15:01:00Z"/>
                      <w:sz w:val="18"/>
                      <w:szCs w:val="18"/>
                    </w:rPr>
                  </w:pPr>
                  <w:ins w:id="1057" w:author="King, Darryl" w:date="2021-08-05T15:01:00Z">
                    <w:r w:rsidRPr="007E7FE7">
                      <w:rPr>
                        <w:sz w:val="18"/>
                        <w:szCs w:val="18"/>
                      </w:rPr>
                      <w:t>Repos (</w:t>
                    </w:r>
                  </w:ins>
                  <w:ins w:id="1058" w:author="King, Darryl" w:date="2021-08-10T16:04:00Z">
                    <w:r w:rsidR="007301AC">
                      <w:rPr>
                        <w:sz w:val="18"/>
                        <w:szCs w:val="18"/>
                      </w:rPr>
                      <w:t xml:space="preserve">and </w:t>
                    </w:r>
                  </w:ins>
                  <w:ins w:id="1059" w:author="King, Darryl" w:date="2021-08-05T15:01:00Z">
                    <w:r w:rsidRPr="007E7FE7">
                      <w:rPr>
                        <w:sz w:val="18"/>
                        <w:szCs w:val="18"/>
                      </w:rPr>
                      <w:t>other secured lending)</w:t>
                    </w:r>
                  </w:ins>
                </w:p>
              </w:tc>
              <w:tc>
                <w:tcPr>
                  <w:tcW w:w="3600" w:type="dxa"/>
                  <w:shd w:val="clear" w:color="auto" w:fill="7DF8FF" w:themeFill="accent6" w:themeFillTint="66"/>
                  <w:vAlign w:val="center"/>
                </w:tcPr>
                <w:p w14:paraId="55D2EB59" w14:textId="77777777" w:rsidR="00B0291D" w:rsidRPr="00B8550A" w:rsidRDefault="00B0291D" w:rsidP="00B0291D">
                  <w:pPr>
                    <w:jc w:val="center"/>
                    <w:rPr>
                      <w:ins w:id="1060" w:author="King, Darryl" w:date="2021-08-05T15:01:00Z"/>
                      <w:b/>
                      <w:bCs/>
                      <w:sz w:val="18"/>
                      <w:szCs w:val="18"/>
                    </w:rPr>
                  </w:pPr>
                  <w:ins w:id="1061" w:author="King, Darryl" w:date="2021-08-05T15:01:00Z">
                    <w:r w:rsidRPr="00B8550A">
                      <w:rPr>
                        <w:b/>
                        <w:bCs/>
                        <w:sz w:val="18"/>
                        <w:szCs w:val="18"/>
                      </w:rPr>
                      <w:t>Liquidity Absorption OMOs (OMOLA)</w:t>
                    </w:r>
                  </w:ins>
                </w:p>
                <w:p w14:paraId="179BAA86" w14:textId="71B38377" w:rsidR="00B0291D" w:rsidRPr="007E7FE7" w:rsidRDefault="00B0291D" w:rsidP="00B0291D">
                  <w:pPr>
                    <w:pStyle w:val="ListBullet"/>
                    <w:jc w:val="center"/>
                    <w:rPr>
                      <w:ins w:id="1062" w:author="King, Darryl" w:date="2021-08-05T15:01:00Z"/>
                      <w:sz w:val="18"/>
                      <w:szCs w:val="18"/>
                    </w:rPr>
                  </w:pPr>
                  <w:ins w:id="1063" w:author="King, Darryl" w:date="2021-08-05T15:01:00Z">
                    <w:r w:rsidRPr="007E7FE7">
                      <w:rPr>
                        <w:sz w:val="18"/>
                        <w:szCs w:val="18"/>
                      </w:rPr>
                      <w:t>Securities Issued</w:t>
                    </w:r>
                  </w:ins>
                </w:p>
                <w:p w14:paraId="49E98D74" w14:textId="5B0CAFDB" w:rsidR="00B0291D" w:rsidRPr="007E7FE7" w:rsidRDefault="00B0291D" w:rsidP="00B0291D">
                  <w:pPr>
                    <w:pStyle w:val="ListBullet"/>
                    <w:jc w:val="center"/>
                    <w:rPr>
                      <w:ins w:id="1064" w:author="King, Darryl" w:date="2021-08-05T15:01:00Z"/>
                      <w:sz w:val="18"/>
                      <w:szCs w:val="18"/>
                    </w:rPr>
                  </w:pPr>
                  <w:ins w:id="1065" w:author="King, Darryl" w:date="2021-08-05T15:01:00Z">
                    <w:r w:rsidRPr="007E7FE7">
                      <w:rPr>
                        <w:sz w:val="18"/>
                        <w:szCs w:val="18"/>
                      </w:rPr>
                      <w:t>Re</w:t>
                    </w:r>
                    <w:r>
                      <w:rPr>
                        <w:sz w:val="18"/>
                        <w:szCs w:val="18"/>
                      </w:rPr>
                      <w:t>verse Re</w:t>
                    </w:r>
                    <w:r w:rsidRPr="007E7FE7">
                      <w:rPr>
                        <w:sz w:val="18"/>
                        <w:szCs w:val="18"/>
                      </w:rPr>
                      <w:t>pos</w:t>
                    </w:r>
                  </w:ins>
                </w:p>
              </w:tc>
            </w:tr>
            <w:tr w:rsidR="00B0291D" w:rsidRPr="007E7FE7" w14:paraId="4CC9BBEB" w14:textId="77777777" w:rsidTr="006E55FE">
              <w:tblPrEx>
                <w:tblW w:w="0" w:type="auto"/>
                <w:tblPrExChange w:id="1066" w:author="King, Darryl" w:date="2021-08-05T15:15:00Z">
                  <w:tblPrEx>
                    <w:tblW w:w="0" w:type="auto"/>
                  </w:tblPrEx>
                </w:tblPrExChange>
              </w:tblPrEx>
              <w:trPr>
                <w:trHeight w:val="1313"/>
                <w:ins w:id="1067" w:author="King, Darryl" w:date="2021-08-05T15:01:00Z"/>
                <w:trPrChange w:id="1068" w:author="King, Darryl" w:date="2021-08-05T15:15:00Z">
                  <w:trPr>
                    <w:trHeight w:val="1007"/>
                  </w:trPr>
                </w:trPrChange>
              </w:trPr>
              <w:tc>
                <w:tcPr>
                  <w:tcW w:w="1885" w:type="dxa"/>
                  <w:shd w:val="clear" w:color="auto" w:fill="BEBEBE" w:themeFill="background1" w:themeFillShade="BF"/>
                  <w:vAlign w:val="center"/>
                  <w:tcPrChange w:id="1069" w:author="King, Darryl" w:date="2021-08-05T15:15:00Z">
                    <w:tcPr>
                      <w:tcW w:w="1885" w:type="dxa"/>
                      <w:shd w:val="clear" w:color="auto" w:fill="BEBEBE" w:themeFill="background1" w:themeFillShade="BF"/>
                      <w:vAlign w:val="center"/>
                    </w:tcPr>
                  </w:tcPrChange>
                </w:tcPr>
                <w:p w14:paraId="1923C179" w14:textId="77777777" w:rsidR="00B0291D" w:rsidRPr="00B8550A" w:rsidRDefault="00B0291D" w:rsidP="00B0291D">
                  <w:pPr>
                    <w:rPr>
                      <w:ins w:id="1070" w:author="King, Darryl" w:date="2021-08-05T15:01:00Z"/>
                      <w:b/>
                      <w:bCs/>
                      <w:sz w:val="18"/>
                      <w:szCs w:val="18"/>
                    </w:rPr>
                  </w:pPr>
                  <w:ins w:id="1071" w:author="King, Darryl" w:date="2021-08-05T15:01:00Z">
                    <w:r w:rsidRPr="006E55FE">
                      <w:rPr>
                        <w:b/>
                        <w:bCs/>
                        <w:sz w:val="18"/>
                        <w:szCs w:val="18"/>
                        <w:rPrChange w:id="1072" w:author="King, Darryl" w:date="2021-08-05T15:15:00Z">
                          <w:rPr>
                            <w:b/>
                            <w:bCs/>
                            <w:color w:val="FF0000"/>
                            <w:sz w:val="18"/>
                            <w:szCs w:val="18"/>
                          </w:rPr>
                        </w:rPrChange>
                      </w:rPr>
                      <w:t xml:space="preserve">Banking System Liquidity </w:t>
                    </w:r>
                  </w:ins>
                </w:p>
              </w:tc>
              <w:tc>
                <w:tcPr>
                  <w:tcW w:w="3600" w:type="dxa"/>
                  <w:shd w:val="clear" w:color="auto" w:fill="BEBEBE" w:themeFill="background1" w:themeFillShade="BF"/>
                  <w:vAlign w:val="center"/>
                  <w:tcPrChange w:id="1073" w:author="King, Darryl" w:date="2021-08-05T15:15:00Z">
                    <w:tcPr>
                      <w:tcW w:w="3600" w:type="dxa"/>
                      <w:shd w:val="clear" w:color="auto" w:fill="BEBEBE" w:themeFill="background1" w:themeFillShade="BF"/>
                      <w:vAlign w:val="center"/>
                    </w:tcPr>
                  </w:tcPrChange>
                </w:tcPr>
                <w:p w14:paraId="0BC1F74E" w14:textId="77777777" w:rsidR="00B0291D" w:rsidRPr="007E7FE7" w:rsidRDefault="00B0291D" w:rsidP="00B0291D">
                  <w:pPr>
                    <w:jc w:val="center"/>
                    <w:rPr>
                      <w:ins w:id="1074" w:author="King, Darryl" w:date="2021-08-05T15:01:00Z"/>
                      <w:sz w:val="18"/>
                      <w:szCs w:val="18"/>
                    </w:rPr>
                  </w:pPr>
                </w:p>
              </w:tc>
              <w:tc>
                <w:tcPr>
                  <w:tcW w:w="3600" w:type="dxa"/>
                  <w:shd w:val="clear" w:color="auto" w:fill="BEBEBE" w:themeFill="background1" w:themeFillShade="BF"/>
                  <w:vAlign w:val="center"/>
                  <w:tcPrChange w:id="1075" w:author="King, Darryl" w:date="2021-08-05T15:15:00Z">
                    <w:tcPr>
                      <w:tcW w:w="3600" w:type="dxa"/>
                      <w:shd w:val="clear" w:color="auto" w:fill="BEBEBE" w:themeFill="background1" w:themeFillShade="BF"/>
                      <w:vAlign w:val="center"/>
                    </w:tcPr>
                  </w:tcPrChange>
                </w:tcPr>
                <w:p w14:paraId="2B393597" w14:textId="33660A30" w:rsidR="00B0291D" w:rsidRPr="00B8550A" w:rsidRDefault="00B0291D" w:rsidP="00B0291D">
                  <w:pPr>
                    <w:jc w:val="center"/>
                    <w:rPr>
                      <w:ins w:id="1076" w:author="King, Darryl" w:date="2021-08-05T15:01:00Z"/>
                      <w:b/>
                      <w:bCs/>
                      <w:sz w:val="18"/>
                      <w:szCs w:val="18"/>
                    </w:rPr>
                  </w:pPr>
                  <w:ins w:id="1077" w:author="King, Darryl" w:date="2021-08-05T15:01:00Z">
                    <w:r w:rsidRPr="00A851E9">
                      <w:rPr>
                        <w:noProof/>
                        <w:sz w:val="18"/>
                        <w:szCs w:val="18"/>
                      </w:rPr>
                      <mc:AlternateContent>
                        <mc:Choice Requires="wps">
                          <w:drawing>
                            <wp:anchor distT="0" distB="0" distL="114300" distR="114300" simplePos="0" relativeHeight="251701248" behindDoc="0" locked="0" layoutInCell="1" allowOverlap="1" wp14:anchorId="723B0CF2" wp14:editId="7C71D95E">
                              <wp:simplePos x="0" y="0"/>
                              <wp:positionH relativeFrom="column">
                                <wp:posOffset>-16510</wp:posOffset>
                              </wp:positionH>
                              <wp:positionV relativeFrom="paragraph">
                                <wp:posOffset>-153670</wp:posOffset>
                              </wp:positionV>
                              <wp:extent cx="2228850" cy="485775"/>
                              <wp:effectExtent l="0" t="0" r="19050" b="28575"/>
                              <wp:wrapNone/>
                              <wp:docPr id="1" name="Oval 1"/>
                              <wp:cNvGraphicFramePr/>
                              <a:graphic xmlns:a="http://schemas.openxmlformats.org/drawingml/2006/main">
                                <a:graphicData uri="http://schemas.microsoft.com/office/word/2010/wordprocessingShape">
                                  <wps:wsp>
                                    <wps:cNvSpPr/>
                                    <wps:spPr>
                                      <a:xfrm>
                                        <a:off x="0" y="0"/>
                                        <a:ext cx="2228850" cy="485775"/>
                                      </a:xfrm>
                                      <a:prstGeom prst="ellipse">
                                        <a:avLst/>
                                      </a:prstGeom>
                                      <a:solidFill>
                                        <a:srgbClr val="FF0000">
                                          <a:alpha val="52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D3356" id="Oval 1" o:spid="_x0000_s1026" style="position:absolute;margin-left:-1.3pt;margin-top:-12.1pt;width:175.5pt;height:38.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" fillcolor="red" strokecolor="red" strokeweight="1pt">
                              <v:fill opacity="34181f"/>
                              <v:stroke joinstyle="miter"/>
                            </v:oval>
                          </w:pict>
                        </mc:Fallback>
                      </mc:AlternateContent>
                    </w:r>
                    <w:r w:rsidRPr="006E55FE">
                      <w:rPr>
                        <w:b/>
                        <w:bCs/>
                        <w:sz w:val="18"/>
                        <w:szCs w:val="18"/>
                        <w:rPrChange w:id="1078" w:author="King, Darryl" w:date="2021-08-05T15:15:00Z">
                          <w:rPr>
                            <w:b/>
                            <w:bCs/>
                            <w:color w:val="FF0000"/>
                            <w:sz w:val="18"/>
                            <w:szCs w:val="18"/>
                          </w:rPr>
                        </w:rPrChange>
                      </w:rPr>
                      <w:t>Reserves: Excess Reserves (ER)</w:t>
                    </w:r>
                  </w:ins>
                </w:p>
              </w:tc>
            </w:tr>
          </w:tbl>
          <w:p w14:paraId="7DC2B126" w14:textId="79CDA57F" w:rsidR="00B0291D" w:rsidRDefault="00B0291D" w:rsidP="00B0291D">
            <w:pPr>
              <w:jc w:val="center"/>
              <w:rPr>
                <w:ins w:id="1079" w:author="King, Darryl" w:date="2021-08-05T15:02:00Z"/>
              </w:rPr>
            </w:pPr>
            <w:ins w:id="1080" w:author="King, Darryl" w:date="2021-08-05T15:02:00Z">
              <w:r>
                <w:t>Assets = Liabilities</w:t>
              </w:r>
            </w:ins>
          </w:p>
          <w:p w14:paraId="31130BE5" w14:textId="061C0E47" w:rsidR="00B0291D" w:rsidRDefault="00B0291D" w:rsidP="00B0291D">
            <w:pPr>
              <w:jc w:val="center"/>
              <w:rPr>
                <w:ins w:id="1081" w:author="King, Darryl" w:date="2021-08-05T16:01:00Z"/>
              </w:rPr>
            </w:pPr>
            <w:ins w:id="1082" w:author="King, Darryl" w:date="2021-08-05T15:02:00Z">
              <w:r>
                <w:t xml:space="preserve">NFA + SOLI + OMOLI = CIC + NGP + </w:t>
              </w:r>
            </w:ins>
            <w:ins w:id="1083" w:author="King, Darryl" w:date="2021-08-11T15:32:00Z">
              <w:r w:rsidR="00151990">
                <w:t xml:space="preserve">OE + </w:t>
              </w:r>
            </w:ins>
            <w:ins w:id="1084" w:author="King, Darryl" w:date="2021-08-11T11:40:00Z">
              <w:r w:rsidR="00F76790">
                <w:t xml:space="preserve">OIN </w:t>
              </w:r>
            </w:ins>
            <w:ins w:id="1085" w:author="King, Darryl" w:date="2021-08-05T15:02:00Z">
              <w:r>
                <w:t>SOLA + OMOLA + ER</w:t>
              </w:r>
            </w:ins>
          </w:p>
          <w:p w14:paraId="5A6DCD55" w14:textId="3159FFB7" w:rsidR="00540D4A" w:rsidRDefault="00540D4A" w:rsidP="00B0291D">
            <w:pPr>
              <w:jc w:val="center"/>
              <w:rPr>
                <w:ins w:id="1086" w:author="King, Darryl" w:date="2021-08-05T15:02:00Z"/>
              </w:rPr>
            </w:pPr>
            <w:ins w:id="1087" w:author="King, Darryl" w:date="2021-08-05T16:01:00Z">
              <w:r w:rsidRPr="001A2C6B">
                <w:rPr>
                  <w:b/>
                  <w:bCs/>
                  <w:rPrChange w:id="1088" w:author="King, Darryl" w:date="2021-08-10T16:01:00Z">
                    <w:rPr/>
                  </w:rPrChange>
                </w:rPr>
                <w:t>Structural Operations (SO)</w:t>
              </w:r>
              <w:r>
                <w:t xml:space="preserve"> are calibrated to </w:t>
              </w:r>
            </w:ins>
            <w:ins w:id="1089" w:author="King, Darryl" w:date="2021-08-05T16:02:00Z">
              <w:r>
                <w:t>achieve a Targeted Structural Liquidity Position</w:t>
              </w:r>
            </w:ins>
            <w:ins w:id="1090" w:author="King, Darryl" w:date="2021-08-10T16:01:00Z">
              <w:r w:rsidR="001A2C6B">
                <w:t xml:space="preserve"> which </w:t>
              </w:r>
            </w:ins>
            <w:ins w:id="1091" w:author="King, Darryl" w:date="2021-08-10T16:02:00Z">
              <w:r w:rsidR="001A2C6B">
                <w:t xml:space="preserve">aims to </w:t>
              </w:r>
              <w:r w:rsidR="001A2C6B" w:rsidRPr="00855C1C">
                <w:rPr>
                  <w:i/>
                  <w:iCs/>
                  <w:rPrChange w:id="1092" w:author="King, Darryl" w:date="2021-08-10T16:04:00Z">
                    <w:rPr/>
                  </w:rPrChange>
                </w:rPr>
                <w:t>right-size</w:t>
              </w:r>
              <w:r w:rsidR="001A2C6B">
                <w:t xml:space="preserve"> the OMOs </w:t>
              </w:r>
            </w:ins>
            <w:ins w:id="1093" w:author="King, Darryl" w:date="2021-08-10T16:04:00Z">
              <w:r w:rsidR="00855C1C">
                <w:t>to efficiently achieve the operating target</w:t>
              </w:r>
            </w:ins>
          </w:p>
          <w:p w14:paraId="42BC2B3B" w14:textId="200C32BB" w:rsidR="00B0291D" w:rsidRDefault="00B0291D" w:rsidP="00B0291D">
            <w:pPr>
              <w:jc w:val="center"/>
              <w:rPr>
                <w:ins w:id="1094" w:author="King, Darryl" w:date="2021-08-05T16:02:00Z"/>
              </w:rPr>
            </w:pPr>
            <w:ins w:id="1095" w:author="King, Darryl" w:date="2021-08-05T15:02:00Z">
              <w:r>
                <w:t>Targeted Structural Liquidity Position = AF – (SOLI – SOLA)</w:t>
              </w:r>
            </w:ins>
          </w:p>
          <w:p w14:paraId="0F0303EE" w14:textId="22C4C7AA" w:rsidR="00540D4A" w:rsidRDefault="00540D4A" w:rsidP="00B0291D">
            <w:pPr>
              <w:jc w:val="center"/>
              <w:rPr>
                <w:ins w:id="1096" w:author="King, Darryl" w:date="2021-08-05T15:02:00Z"/>
              </w:rPr>
            </w:pPr>
            <w:ins w:id="1097" w:author="King, Darryl" w:date="2021-08-05T16:02:00Z">
              <w:r w:rsidRPr="001A2C6B">
                <w:rPr>
                  <w:b/>
                  <w:bCs/>
                  <w:rPrChange w:id="1098" w:author="King, Darryl" w:date="2021-08-10T16:01:00Z">
                    <w:rPr/>
                  </w:rPrChange>
                </w:rPr>
                <w:t xml:space="preserve">Open Market Operations </w:t>
              </w:r>
            </w:ins>
            <w:ins w:id="1099" w:author="King, Darryl" w:date="2021-08-05T16:03:00Z">
              <w:r w:rsidRPr="001A2C6B">
                <w:rPr>
                  <w:b/>
                  <w:bCs/>
                  <w:rPrChange w:id="1100" w:author="King, Darryl" w:date="2021-08-10T16:01:00Z">
                    <w:rPr/>
                  </w:rPrChange>
                </w:rPr>
                <w:t>(OMO)</w:t>
              </w:r>
              <w:r>
                <w:t xml:space="preserve"> </w:t>
              </w:r>
            </w:ins>
            <w:ins w:id="1101" w:author="King, Darryl" w:date="2021-08-05T16:02:00Z">
              <w:r>
                <w:t>are calibrated</w:t>
              </w:r>
            </w:ins>
            <w:ins w:id="1102" w:author="King, Darryl" w:date="2021-08-05T16:03:00Z">
              <w:r>
                <w:t xml:space="preserve"> to achieve a targeted quantity of excess reserves </w:t>
              </w:r>
            </w:ins>
            <w:ins w:id="1103" w:author="King, Darryl" w:date="2021-08-10T16:00:00Z">
              <w:r w:rsidR="001A2C6B">
                <w:t>and consistent with the monetary policy operating target (either a price or a quantity)</w:t>
              </w:r>
            </w:ins>
          </w:p>
          <w:p w14:paraId="2EB7CD98" w14:textId="7440ECE9" w:rsidR="00B0291D" w:rsidRDefault="00B0291D">
            <w:pPr>
              <w:jc w:val="center"/>
              <w:rPr>
                <w:ins w:id="1104" w:author="King, Darryl" w:date="2021-08-05T15:00:00Z"/>
                <w:b/>
                <w:bCs/>
              </w:rPr>
              <w:pPrChange w:id="1105" w:author="King, Darryl" w:date="2021-08-05T15:02:00Z">
                <w:pPr>
                  <w:pStyle w:val="ListBullet"/>
                  <w:numPr>
                    <w:numId w:val="0"/>
                  </w:numPr>
                  <w:ind w:left="0" w:firstLine="0"/>
                </w:pPr>
              </w:pPrChange>
            </w:pPr>
            <w:ins w:id="1106" w:author="King, Darryl" w:date="2021-08-05T15:02:00Z">
              <w:r>
                <w:t>ER = AF – (SOLI – SOLA) – (OMOLI – OMOLA)</w:t>
              </w:r>
            </w:ins>
          </w:p>
        </w:tc>
      </w:tr>
    </w:tbl>
    <w:p w14:paraId="6A11C4D1" w14:textId="77777777" w:rsidR="00A63079" w:rsidRDefault="00A63079">
      <w:pPr>
        <w:pStyle w:val="ListBullet"/>
        <w:numPr>
          <w:ilvl w:val="0"/>
          <w:numId w:val="0"/>
        </w:numPr>
        <w:rPr>
          <w:ins w:id="1107" w:author="King, Darryl" w:date="2021-08-11T16:27:00Z"/>
          <w:b/>
          <w:bCs/>
        </w:rPr>
      </w:pPr>
    </w:p>
    <w:p w14:paraId="4368A738" w14:textId="43EC2E26" w:rsidR="00F257D8" w:rsidRPr="00F257D8" w:rsidRDefault="00A63079">
      <w:pPr>
        <w:rPr>
          <w:ins w:id="1108" w:author="King, Darryl" w:date="2021-08-04T13:28:00Z"/>
          <w:rPrChange w:id="1109" w:author="King, Darryl" w:date="2021-08-04T13:28:00Z">
            <w:rPr>
              <w:ins w:id="1110" w:author="King, Darryl" w:date="2021-08-04T13:28:00Z"/>
              <w:b/>
              <w:bCs/>
            </w:rPr>
          </w:rPrChange>
        </w:rPr>
        <w:pPrChange w:id="1111" w:author="King, Darryl" w:date="2021-08-11T16:28:00Z">
          <w:pPr>
            <w:pStyle w:val="ListBullet"/>
            <w:numPr>
              <w:numId w:val="0"/>
            </w:numPr>
            <w:ind w:left="0" w:firstLine="0"/>
          </w:pPr>
        </w:pPrChange>
      </w:pPr>
      <w:ins w:id="1112" w:author="King, Darryl" w:date="2021-08-11T16:27:00Z">
        <w:r>
          <w:rPr>
            <w:b/>
            <w:bCs/>
          </w:rPr>
          <w:br w:type="page"/>
        </w:r>
      </w:ins>
      <w:ins w:id="1113" w:author="King, Darryl" w:date="2021-08-04T13:25:00Z">
        <w:r w:rsidR="00F257D8">
          <w:rPr>
            <w:b/>
            <w:bCs/>
          </w:rPr>
          <w:t xml:space="preserve">Where </w:t>
        </w:r>
      </w:ins>
      <w:ins w:id="1114" w:author="King, Darryl" w:date="2021-08-04T13:26:00Z">
        <w:r w:rsidR="00F257D8">
          <w:rPr>
            <w:b/>
            <w:bCs/>
          </w:rPr>
          <w:t xml:space="preserve">the operating target is specified in terms of an interest rate, </w:t>
        </w:r>
      </w:ins>
      <w:ins w:id="1115" w:author="King, Darryl" w:date="2021-08-04T13:27:00Z">
        <w:r w:rsidR="00F257D8">
          <w:rPr>
            <w:b/>
            <w:bCs/>
          </w:rPr>
          <w:t>liquidity</w:t>
        </w:r>
      </w:ins>
      <w:ins w:id="1116" w:author="King, Darryl" w:date="2021-08-04T13:26:00Z">
        <w:r w:rsidR="00F257D8">
          <w:rPr>
            <w:b/>
            <w:bCs/>
          </w:rPr>
          <w:t xml:space="preserve"> f</w:t>
        </w:r>
      </w:ins>
      <w:ins w:id="1117" w:author="King, Darryl" w:date="2021-08-04T13:27:00Z">
        <w:r w:rsidR="00F257D8">
          <w:rPr>
            <w:b/>
            <w:bCs/>
          </w:rPr>
          <w:t xml:space="preserve">orecasts must focus on </w:t>
        </w:r>
      </w:ins>
      <w:ins w:id="1118" w:author="King, Darryl" w:date="2021-08-04T13:28:00Z">
        <w:r w:rsidR="00F257D8" w:rsidRPr="0046325E">
          <w:rPr>
            <w:b/>
            <w:bCs/>
            <w:i/>
            <w:iCs/>
            <w:rPrChange w:id="1119" w:author="King, Darryl" w:date="2021-08-04T13:44:00Z">
              <w:rPr>
                <w:b/>
                <w:bCs/>
              </w:rPr>
            </w:rPrChange>
          </w:rPr>
          <w:t xml:space="preserve">changes in the </w:t>
        </w:r>
      </w:ins>
      <w:ins w:id="1120" w:author="King, Darryl" w:date="2021-08-04T13:27:00Z">
        <w:r w:rsidR="00F257D8" w:rsidRPr="0046325E">
          <w:rPr>
            <w:b/>
            <w:bCs/>
            <w:i/>
            <w:iCs/>
            <w:rPrChange w:id="1121" w:author="King, Darryl" w:date="2021-08-04T13:44:00Z">
              <w:rPr>
                <w:b/>
                <w:bCs/>
              </w:rPr>
            </w:rPrChange>
          </w:rPr>
          <w:t>supply and demand for exce</w:t>
        </w:r>
      </w:ins>
      <w:ins w:id="1122" w:author="King, Darryl" w:date="2021-08-04T13:28:00Z">
        <w:r w:rsidR="00F257D8" w:rsidRPr="0046325E">
          <w:rPr>
            <w:b/>
            <w:bCs/>
            <w:i/>
            <w:iCs/>
            <w:rPrChange w:id="1123" w:author="King, Darryl" w:date="2021-08-04T13:44:00Z">
              <w:rPr>
                <w:b/>
                <w:bCs/>
              </w:rPr>
            </w:rPrChange>
          </w:rPr>
          <w:t>s</w:t>
        </w:r>
      </w:ins>
      <w:ins w:id="1124" w:author="King, Darryl" w:date="2021-08-04T13:27:00Z">
        <w:r w:rsidR="00F257D8" w:rsidRPr="0046325E">
          <w:rPr>
            <w:b/>
            <w:bCs/>
            <w:i/>
            <w:iCs/>
            <w:rPrChange w:id="1125" w:author="King, Darryl" w:date="2021-08-04T13:44:00Z">
              <w:rPr>
                <w:b/>
                <w:bCs/>
              </w:rPr>
            </w:rPrChange>
          </w:rPr>
          <w:t xml:space="preserve">s </w:t>
        </w:r>
      </w:ins>
      <w:ins w:id="1126" w:author="King, Darryl" w:date="2021-08-04T13:28:00Z">
        <w:r w:rsidR="00F257D8" w:rsidRPr="0046325E">
          <w:rPr>
            <w:b/>
            <w:bCs/>
            <w:i/>
            <w:iCs/>
            <w:rPrChange w:id="1127" w:author="King, Darryl" w:date="2021-08-04T13:44:00Z">
              <w:rPr>
                <w:b/>
                <w:bCs/>
              </w:rPr>
            </w:rPrChange>
          </w:rPr>
          <w:t>reserves</w:t>
        </w:r>
      </w:ins>
      <w:ins w:id="1128" w:author="King, Darryl" w:date="2021-08-11T10:06:00Z">
        <w:r w:rsidR="00500DD7">
          <w:rPr>
            <w:b/>
            <w:bCs/>
            <w:i/>
            <w:iCs/>
          </w:rPr>
          <w:t>;</w:t>
        </w:r>
      </w:ins>
      <w:ins w:id="1129" w:author="King, Darryl" w:date="2021-08-04T13:44:00Z">
        <w:r w:rsidR="0046325E">
          <w:t xml:space="preserve"> because </w:t>
        </w:r>
      </w:ins>
      <w:ins w:id="1130" w:author="King, Darryl" w:date="2021-08-04T13:30:00Z">
        <w:r w:rsidR="00F257D8">
          <w:t>the price of excess reserves</w:t>
        </w:r>
      </w:ins>
      <w:ins w:id="1131" w:author="King, Darryl" w:date="2021-08-04T13:36:00Z">
        <w:r w:rsidR="0046325E">
          <w:t>,</w:t>
        </w:r>
      </w:ins>
      <w:ins w:id="1132" w:author="King, Darryl" w:date="2021-08-04T13:32:00Z">
        <w:r w:rsidR="00F257D8">
          <w:t xml:space="preserve"> which </w:t>
        </w:r>
      </w:ins>
      <w:ins w:id="1133" w:author="King, Darryl" w:date="2021-08-04T13:30:00Z">
        <w:r w:rsidR="00F257D8">
          <w:t xml:space="preserve">is revealed through </w:t>
        </w:r>
      </w:ins>
      <w:ins w:id="1134" w:author="King, Darryl" w:date="2021-08-04T13:31:00Z">
        <w:r w:rsidR="00F257D8">
          <w:t>deals</w:t>
        </w:r>
      </w:ins>
      <w:ins w:id="1135" w:author="King, Darryl" w:date="2021-08-04T13:30:00Z">
        <w:r w:rsidR="00F257D8">
          <w:t xml:space="preserve"> between banks </w:t>
        </w:r>
      </w:ins>
      <w:ins w:id="1136" w:author="King, Darryl" w:date="2021-08-04T13:36:00Z">
        <w:r w:rsidR="0046325E">
          <w:t>(</w:t>
        </w:r>
      </w:ins>
      <w:ins w:id="1137" w:author="King, Darryl" w:date="2021-08-04T13:30:00Z">
        <w:r w:rsidR="00F257D8">
          <w:t>so-called unsecured int</w:t>
        </w:r>
      </w:ins>
      <w:ins w:id="1138" w:author="King, Darryl" w:date="2021-08-04T13:31:00Z">
        <w:r w:rsidR="00F257D8">
          <w:t>erbank transactions</w:t>
        </w:r>
      </w:ins>
      <w:ins w:id="1139" w:author="King, Darryl" w:date="2021-08-04T13:36:00Z">
        <w:r w:rsidR="0046325E">
          <w:t>),</w:t>
        </w:r>
      </w:ins>
      <w:ins w:id="1140" w:author="King, Darryl" w:date="2021-08-04T13:31:00Z">
        <w:r w:rsidR="00F257D8">
          <w:t xml:space="preserve"> </w:t>
        </w:r>
      </w:ins>
      <w:ins w:id="1141" w:author="King, Darryl" w:date="2021-08-04T13:33:00Z">
        <w:r w:rsidR="00F257D8">
          <w:t xml:space="preserve">is the key </w:t>
        </w:r>
      </w:ins>
      <w:ins w:id="1142" w:author="King, Darryl" w:date="2021-08-04T13:34:00Z">
        <w:r w:rsidR="00F257D8">
          <w:t xml:space="preserve">to the transmission of monetary policy through </w:t>
        </w:r>
      </w:ins>
      <w:ins w:id="1143" w:author="King, Darryl" w:date="2021-08-04T13:44:00Z">
        <w:r w:rsidR="0046325E">
          <w:t>its</w:t>
        </w:r>
      </w:ins>
      <w:ins w:id="1144" w:author="King, Darryl" w:date="2021-08-04T13:34:00Z">
        <w:r w:rsidR="00F257D8">
          <w:t xml:space="preserve"> impact on bank funding costs</w:t>
        </w:r>
      </w:ins>
      <w:ins w:id="1145" w:author="King, Darryl" w:date="2021-08-04T13:45:00Z">
        <w:r w:rsidR="005B4264">
          <w:t>,</w:t>
        </w:r>
      </w:ins>
      <w:ins w:id="1146" w:author="King, Darryl" w:date="2021-08-04T13:34:00Z">
        <w:r w:rsidR="00F257D8">
          <w:t xml:space="preserve"> other short-term money market rates,</w:t>
        </w:r>
      </w:ins>
      <w:ins w:id="1147" w:author="King, Darryl" w:date="2021-08-04T13:35:00Z">
        <w:r w:rsidR="00F257D8">
          <w:t xml:space="preserve"> and </w:t>
        </w:r>
      </w:ins>
      <w:ins w:id="1148" w:author="King, Darryl" w:date="2021-08-05T15:24:00Z">
        <w:r w:rsidR="00A05D7B">
          <w:t xml:space="preserve">on </w:t>
        </w:r>
      </w:ins>
      <w:ins w:id="1149" w:author="King, Darryl" w:date="2021-08-04T13:45:00Z">
        <w:r w:rsidR="005B4264">
          <w:t xml:space="preserve">other </w:t>
        </w:r>
      </w:ins>
      <w:ins w:id="1150" w:author="King, Darryl" w:date="2021-08-04T13:35:00Z">
        <w:r w:rsidR="00F257D8">
          <w:t>long</w:t>
        </w:r>
      </w:ins>
      <w:ins w:id="1151" w:author="King, Darryl" w:date="2021-08-04T13:36:00Z">
        <w:r w:rsidR="0046325E">
          <w:t xml:space="preserve">er-term instruments that incorporate </w:t>
        </w:r>
      </w:ins>
      <w:ins w:id="1152" w:author="King, Darryl" w:date="2021-08-04T13:37:00Z">
        <w:r w:rsidR="0046325E">
          <w:t>expectations</w:t>
        </w:r>
      </w:ins>
      <w:ins w:id="1153" w:author="King, Darryl" w:date="2021-08-04T13:36:00Z">
        <w:r w:rsidR="0046325E">
          <w:t xml:space="preserve"> about</w:t>
        </w:r>
      </w:ins>
      <w:ins w:id="1154" w:author="King, Darryl" w:date="2021-08-04T13:37:00Z">
        <w:r w:rsidR="0046325E">
          <w:t xml:space="preserve"> the future path of policy rates</w:t>
        </w:r>
      </w:ins>
      <w:ins w:id="1155" w:author="King, Darryl" w:date="2021-09-23T10:28:00Z">
        <w:r w:rsidR="001A3E01">
          <w:t xml:space="preserve">, </w:t>
        </w:r>
      </w:ins>
      <w:ins w:id="1156" w:author="King, Darryl" w:date="2021-08-04T13:45:00Z">
        <w:r w:rsidR="005B4264">
          <w:t>as well as risk premia</w:t>
        </w:r>
      </w:ins>
      <w:ins w:id="1157" w:author="King, Darryl" w:date="2021-08-04T13:37:00Z">
        <w:r w:rsidR="0046325E">
          <w:t xml:space="preserve">. </w:t>
        </w:r>
      </w:ins>
      <w:ins w:id="1158" w:author="King, Darryl" w:date="2021-08-04T13:38:00Z">
        <w:r w:rsidR="0046325E">
          <w:t>There are a variety of ways in which central banks sp</w:t>
        </w:r>
      </w:ins>
      <w:ins w:id="1159" w:author="King, Darryl" w:date="2021-08-04T13:39:00Z">
        <w:r w:rsidR="0046325E">
          <w:t>e</w:t>
        </w:r>
      </w:ins>
      <w:ins w:id="1160" w:author="King, Darryl" w:date="2021-08-04T13:38:00Z">
        <w:r w:rsidR="0046325E">
          <w:t xml:space="preserve">cify their </w:t>
        </w:r>
      </w:ins>
      <w:ins w:id="1161" w:author="King, Darryl" w:date="2021-08-05T15:30:00Z">
        <w:r w:rsidR="00A05D7B">
          <w:t>interest rate</w:t>
        </w:r>
      </w:ins>
      <w:ins w:id="1162" w:author="King, Darryl" w:date="2021-08-05T15:31:00Z">
        <w:r w:rsidR="00A05D7B">
          <w:t xml:space="preserve"> </w:t>
        </w:r>
      </w:ins>
      <w:ins w:id="1163" w:author="King, Darryl" w:date="2021-08-04T13:38:00Z">
        <w:r w:rsidR="0046325E">
          <w:t>oper</w:t>
        </w:r>
      </w:ins>
      <w:ins w:id="1164" w:author="King, Darryl" w:date="2021-08-04T13:39:00Z">
        <w:r w:rsidR="0046325E">
          <w:t xml:space="preserve">ating </w:t>
        </w:r>
      </w:ins>
      <w:ins w:id="1165" w:author="King, Darryl" w:date="2021-08-12T10:30:00Z">
        <w:r w:rsidR="003D745E">
          <w:t>targets,</w:t>
        </w:r>
      </w:ins>
      <w:ins w:id="1166" w:author="King, Darryl" w:date="2021-08-12T10:27:00Z">
        <w:r w:rsidR="000244A6">
          <w:t xml:space="preserve"> for example, </w:t>
        </w:r>
      </w:ins>
      <w:ins w:id="1167" w:author="King, Darryl" w:date="2021-08-04T13:39:00Z">
        <w:r w:rsidR="0046325E">
          <w:t xml:space="preserve">the unsecured interbank rate, a repo rate, or </w:t>
        </w:r>
      </w:ins>
      <w:ins w:id="1168" w:author="King, Darryl" w:date="2021-08-05T15:31:00Z">
        <w:r w:rsidR="00A05D7B">
          <w:t xml:space="preserve">sometimes </w:t>
        </w:r>
      </w:ins>
      <w:ins w:id="1169" w:author="King, Darryl" w:date="2021-08-04T13:39:00Z">
        <w:r w:rsidR="0046325E">
          <w:t>more generally as the level of short</w:t>
        </w:r>
      </w:ins>
      <w:ins w:id="1170" w:author="King, Darryl" w:date="2021-08-04T13:40:00Z">
        <w:r w:rsidR="0046325E">
          <w:t>-</w:t>
        </w:r>
      </w:ins>
      <w:ins w:id="1171" w:author="King, Darryl" w:date="2021-08-04T13:39:00Z">
        <w:r w:rsidR="0046325E">
          <w:t>term money market rates</w:t>
        </w:r>
      </w:ins>
      <w:ins w:id="1172" w:author="King, Darryl" w:date="2021-08-05T15:31:00Z">
        <w:r w:rsidR="00A05D7B">
          <w:t xml:space="preserve">. The rationale some central banks use for </w:t>
        </w:r>
      </w:ins>
      <w:ins w:id="1173" w:author="King, Darryl" w:date="2021-08-05T15:34:00Z">
        <w:r w:rsidR="00E15020">
          <w:t>focusing on</w:t>
        </w:r>
      </w:ins>
      <w:ins w:id="1174" w:author="King, Darryl" w:date="2021-08-05T15:31:00Z">
        <w:r w:rsidR="00A05D7B">
          <w:t xml:space="preserve"> the unsecured interbank rate is </w:t>
        </w:r>
      </w:ins>
      <w:ins w:id="1175" w:author="King, Darryl" w:date="2021-08-05T15:33:00Z">
        <w:r w:rsidR="00E15020">
          <w:t xml:space="preserve">because </w:t>
        </w:r>
      </w:ins>
      <w:ins w:id="1176" w:author="King, Darryl" w:date="2021-08-05T15:32:00Z">
        <w:r w:rsidR="00A05D7B">
          <w:t xml:space="preserve">it </w:t>
        </w:r>
      </w:ins>
      <w:ins w:id="1177" w:author="King, Darryl" w:date="2021-08-05T15:35:00Z">
        <w:r w:rsidR="00E15020">
          <w:t>directly relates to</w:t>
        </w:r>
      </w:ins>
      <w:ins w:id="1178" w:author="King, Darryl" w:date="2021-08-04T13:42:00Z">
        <w:r w:rsidR="0046325E">
          <w:t xml:space="preserve"> a liability on </w:t>
        </w:r>
      </w:ins>
      <w:ins w:id="1179" w:author="King, Darryl" w:date="2021-08-05T15:32:00Z">
        <w:r w:rsidR="00A05D7B">
          <w:t>its</w:t>
        </w:r>
      </w:ins>
      <w:ins w:id="1180" w:author="King, Darryl" w:date="2021-08-04T13:42:00Z">
        <w:r w:rsidR="0046325E">
          <w:t xml:space="preserve"> balance sheet (i.e. excess </w:t>
        </w:r>
      </w:ins>
      <w:ins w:id="1181" w:author="King, Darryl" w:date="2021-08-04T13:43:00Z">
        <w:r w:rsidR="0046325E">
          <w:t xml:space="preserve">reserves).  </w:t>
        </w:r>
      </w:ins>
      <w:ins w:id="1182" w:author="King, Darryl" w:date="2021-08-04T13:38:00Z">
        <w:r w:rsidR="0046325E">
          <w:t xml:space="preserve"> </w:t>
        </w:r>
      </w:ins>
      <w:ins w:id="1183" w:author="King, Darryl" w:date="2021-08-04T13:37:00Z">
        <w:r w:rsidR="0046325E">
          <w:t xml:space="preserve"> </w:t>
        </w:r>
      </w:ins>
      <w:ins w:id="1184" w:author="King, Darryl" w:date="2021-08-04T13:36:00Z">
        <w:r w:rsidR="0046325E">
          <w:t xml:space="preserve"> </w:t>
        </w:r>
      </w:ins>
      <w:ins w:id="1185" w:author="King, Darryl" w:date="2021-08-04T13:34:00Z">
        <w:r w:rsidR="00F257D8">
          <w:t xml:space="preserve"> </w:t>
        </w:r>
      </w:ins>
      <w:ins w:id="1186" w:author="King, Darryl" w:date="2021-08-04T13:31:00Z">
        <w:r w:rsidR="00F257D8">
          <w:t xml:space="preserve">  </w:t>
        </w:r>
      </w:ins>
    </w:p>
    <w:p w14:paraId="620E0666" w14:textId="0DD556ED" w:rsidR="00F257D8" w:rsidRPr="00541E7F" w:rsidRDefault="009A6433">
      <w:pPr>
        <w:pStyle w:val="ListBullet"/>
        <w:numPr>
          <w:ilvl w:val="0"/>
          <w:numId w:val="0"/>
        </w:numPr>
        <w:rPr>
          <w:ins w:id="1187" w:author="King, Darryl" w:date="2021-08-04T13:47:00Z"/>
          <w:rPrChange w:id="1188" w:author="King, Darryl" w:date="2021-08-04T14:03:00Z">
            <w:rPr>
              <w:ins w:id="1189" w:author="King, Darryl" w:date="2021-08-04T13:47:00Z"/>
              <w:b/>
              <w:bCs/>
            </w:rPr>
          </w:rPrChange>
        </w:rPr>
      </w:pPr>
      <w:ins w:id="1190" w:author="King, Darryl" w:date="2021-08-04T13:49:00Z">
        <w:r>
          <w:rPr>
            <w:b/>
            <w:bCs/>
          </w:rPr>
          <w:t xml:space="preserve">The </w:t>
        </w:r>
        <w:r w:rsidRPr="00541E7F">
          <w:rPr>
            <w:b/>
            <w:bCs/>
            <w:i/>
            <w:iCs/>
            <w:rPrChange w:id="1191" w:author="King, Darryl" w:date="2021-08-04T14:01:00Z">
              <w:rPr>
                <w:b/>
                <w:bCs/>
              </w:rPr>
            </w:rPrChange>
          </w:rPr>
          <w:t>structural liquidity position</w:t>
        </w:r>
        <w:r>
          <w:rPr>
            <w:b/>
            <w:bCs/>
          </w:rPr>
          <w:t xml:space="preserve"> </w:t>
        </w:r>
      </w:ins>
      <w:ins w:id="1192" w:author="King, Darryl" w:date="2021-08-04T13:50:00Z">
        <w:r>
          <w:rPr>
            <w:b/>
            <w:bCs/>
          </w:rPr>
          <w:t>is an important concept</w:t>
        </w:r>
      </w:ins>
      <w:ins w:id="1193" w:author="King, Darryl" w:date="2021-08-04T13:58:00Z">
        <w:r w:rsidR="00541E7F">
          <w:rPr>
            <w:b/>
            <w:bCs/>
          </w:rPr>
          <w:t xml:space="preserve"> </w:t>
        </w:r>
      </w:ins>
      <w:ins w:id="1194" w:author="King, Darryl" w:date="2021-08-04T14:06:00Z">
        <w:r w:rsidR="00541E7F">
          <w:rPr>
            <w:b/>
            <w:bCs/>
          </w:rPr>
          <w:t xml:space="preserve">to be </w:t>
        </w:r>
      </w:ins>
      <w:ins w:id="1195" w:author="King, Darryl" w:date="2021-08-04T14:07:00Z">
        <w:r w:rsidR="00541E7F">
          <w:rPr>
            <w:b/>
            <w:bCs/>
          </w:rPr>
          <w:t>incorporated into</w:t>
        </w:r>
      </w:ins>
      <w:ins w:id="1196" w:author="King, Darryl" w:date="2021-08-04T14:06:00Z">
        <w:r w:rsidR="00541E7F">
          <w:rPr>
            <w:b/>
            <w:bCs/>
          </w:rPr>
          <w:t xml:space="preserve"> the liquidity forecasting process</w:t>
        </w:r>
      </w:ins>
      <w:ins w:id="1197" w:author="King, Darryl" w:date="2021-08-04T14:07:00Z">
        <w:r w:rsidR="00541E7F">
          <w:rPr>
            <w:b/>
            <w:bCs/>
          </w:rPr>
          <w:t xml:space="preserve">. </w:t>
        </w:r>
        <w:r w:rsidR="00541E7F" w:rsidRPr="00541E7F">
          <w:rPr>
            <w:rPrChange w:id="1198" w:author="King, Darryl" w:date="2021-08-04T14:07:00Z">
              <w:rPr>
                <w:b/>
                <w:bCs/>
              </w:rPr>
            </w:rPrChange>
          </w:rPr>
          <w:t xml:space="preserve">This position </w:t>
        </w:r>
      </w:ins>
      <w:ins w:id="1199" w:author="King, Darryl" w:date="2021-08-05T15:37:00Z">
        <w:r w:rsidR="00E15020">
          <w:t xml:space="preserve">(see figure 1) </w:t>
        </w:r>
      </w:ins>
      <w:ins w:id="1200" w:author="King, Darryl" w:date="2021-08-05T15:28:00Z">
        <w:r w:rsidR="00A05D7B">
          <w:t xml:space="preserve">is defined as the net of the autonomous factors </w:t>
        </w:r>
      </w:ins>
      <w:ins w:id="1201" w:author="King, Darryl" w:date="2021-08-05T15:36:00Z">
        <w:r w:rsidR="00E15020">
          <w:t>(AF</w:t>
        </w:r>
      </w:ins>
      <w:ins w:id="1202" w:author="King, Darryl" w:date="2021-08-05T15:37:00Z">
        <w:r w:rsidR="00E15020">
          <w:t xml:space="preserve">) </w:t>
        </w:r>
      </w:ins>
      <w:ins w:id="1203" w:author="King, Darryl" w:date="2021-08-05T15:36:00Z">
        <w:r w:rsidR="00E15020">
          <w:t>after inc</w:t>
        </w:r>
      </w:ins>
      <w:ins w:id="1204" w:author="King, Darryl" w:date="2021-08-05T15:37:00Z">
        <w:r w:rsidR="00E15020">
          <w:t xml:space="preserve">orporating structural operations </w:t>
        </w:r>
      </w:ins>
      <w:ins w:id="1205" w:author="King, Darryl" w:date="2021-08-05T15:28:00Z">
        <w:r w:rsidR="00A05D7B">
          <w:t>(</w:t>
        </w:r>
      </w:ins>
      <w:ins w:id="1206" w:author="King, Darryl" w:date="2021-08-05T15:37:00Z">
        <w:r w:rsidR="00E15020">
          <w:t>SO</w:t>
        </w:r>
      </w:ins>
      <w:ins w:id="1207" w:author="King, Darryl" w:date="2021-08-05T15:28:00Z">
        <w:r w:rsidR="00A05D7B">
          <w:t xml:space="preserve">). </w:t>
        </w:r>
      </w:ins>
      <w:ins w:id="1208" w:author="King, Darryl" w:date="2021-08-04T14:10:00Z">
        <w:r w:rsidR="00052EFE">
          <w:t xml:space="preserve">The sign and size of the structural liquidity position </w:t>
        </w:r>
      </w:ins>
      <w:ins w:id="1209" w:author="King, Darryl" w:date="2021-08-05T15:38:00Z">
        <w:r w:rsidR="00E15020">
          <w:t>can</w:t>
        </w:r>
      </w:ins>
      <w:ins w:id="1210" w:author="King, Darryl" w:date="2021-08-04T14:13:00Z">
        <w:r w:rsidR="00052EFE">
          <w:t xml:space="preserve"> be man</w:t>
        </w:r>
      </w:ins>
      <w:ins w:id="1211" w:author="King, Darryl" w:date="2021-08-04T14:14:00Z">
        <w:r w:rsidR="00052EFE">
          <w:t xml:space="preserve">aged </w:t>
        </w:r>
      </w:ins>
      <w:ins w:id="1212" w:author="King, Darryl" w:date="2021-08-04T14:13:00Z">
        <w:r w:rsidR="00052EFE">
          <w:t xml:space="preserve">by the central bank </w:t>
        </w:r>
      </w:ins>
      <w:ins w:id="1213" w:author="King, Darryl" w:date="2021-08-05T15:38:00Z">
        <w:r w:rsidR="00E15020">
          <w:t xml:space="preserve">with the objective </w:t>
        </w:r>
      </w:ins>
      <w:ins w:id="1214" w:author="King, Darryl" w:date="2021-08-04T14:13:00Z">
        <w:r w:rsidR="00052EFE">
          <w:t>o</w:t>
        </w:r>
      </w:ins>
      <w:ins w:id="1215" w:author="King, Darryl" w:date="2021-08-05T15:38:00Z">
        <w:r w:rsidR="00E15020">
          <w:t>f</w:t>
        </w:r>
      </w:ins>
      <w:ins w:id="1216" w:author="King, Darryl" w:date="2021-08-04T14:13:00Z">
        <w:r w:rsidR="00052EFE">
          <w:t xml:space="preserve"> </w:t>
        </w:r>
      </w:ins>
      <w:ins w:id="1217" w:author="King, Darryl" w:date="2021-08-05T15:40:00Z">
        <w:r w:rsidR="00E15020" w:rsidRPr="00E15020">
          <w:rPr>
            <w:i/>
            <w:iCs/>
          </w:rPr>
          <w:t>rightsizing</w:t>
        </w:r>
      </w:ins>
      <w:ins w:id="1218" w:author="King, Darryl" w:date="2021-08-05T15:39:00Z">
        <w:r w:rsidR="00E15020" w:rsidRPr="00E15020">
          <w:rPr>
            <w:i/>
            <w:iCs/>
            <w:rPrChange w:id="1219" w:author="King, Darryl" w:date="2021-08-05T15:39:00Z">
              <w:rPr/>
            </w:rPrChange>
          </w:rPr>
          <w:t xml:space="preserve"> </w:t>
        </w:r>
      </w:ins>
      <w:ins w:id="1220" w:author="King, Darryl" w:date="2021-08-04T14:14:00Z">
        <w:r w:rsidR="00052EFE" w:rsidRPr="00E15020">
          <w:t>the OMO</w:t>
        </w:r>
      </w:ins>
      <w:ins w:id="1221" w:author="King, Darryl" w:date="2021-08-05T15:40:00Z">
        <w:r w:rsidR="00E15020">
          <w:t xml:space="preserve"> </w:t>
        </w:r>
      </w:ins>
      <w:ins w:id="1222" w:author="King, Darryl" w:date="2021-09-23T10:32:00Z">
        <w:r w:rsidR="001A3E01">
          <w:t>– that is</w:t>
        </w:r>
      </w:ins>
      <w:ins w:id="1223" w:author="King, Darryl" w:date="2021-09-23T10:33:00Z">
        <w:r w:rsidR="001A3E01">
          <w:t xml:space="preserve">, </w:t>
        </w:r>
      </w:ins>
      <w:ins w:id="1224" w:author="King, Darryl" w:date="2021-09-23T10:34:00Z">
        <w:r w:rsidR="001A3E01">
          <w:t xml:space="preserve">ensuring the volume of </w:t>
        </w:r>
        <w:r w:rsidR="00814023">
          <w:t xml:space="preserve">the OMO is keep within a range </w:t>
        </w:r>
      </w:ins>
      <w:ins w:id="1225" w:author="King, Darryl" w:date="2021-09-23T10:35:00Z">
        <w:r w:rsidR="00814023">
          <w:t xml:space="preserve">that </w:t>
        </w:r>
      </w:ins>
      <w:ins w:id="1226" w:author="King, Darryl" w:date="2021-08-05T15:40:00Z">
        <w:r w:rsidR="00E15020">
          <w:t>ensure</w:t>
        </w:r>
      </w:ins>
      <w:ins w:id="1227" w:author="King, Darryl" w:date="2021-09-23T10:35:00Z">
        <w:r w:rsidR="00814023">
          <w:t>s</w:t>
        </w:r>
      </w:ins>
      <w:ins w:id="1228" w:author="King, Darryl" w:date="2021-08-05T15:40:00Z">
        <w:r w:rsidR="00E15020">
          <w:t xml:space="preserve"> adequate control over interest rates. </w:t>
        </w:r>
      </w:ins>
      <w:ins w:id="1229" w:author="King, Darryl" w:date="2021-08-05T15:41:00Z">
        <w:r w:rsidR="00E15020">
          <w:t xml:space="preserve">This </w:t>
        </w:r>
        <w:r w:rsidR="00E15020" w:rsidRPr="00A978E8">
          <w:rPr>
            <w:i/>
            <w:iCs/>
            <w:rPrChange w:id="1230" w:author="King, Darryl" w:date="2021-08-09T16:07:00Z">
              <w:rPr/>
            </w:rPrChange>
          </w:rPr>
          <w:t>rightsizing</w:t>
        </w:r>
        <w:r w:rsidR="00E15020">
          <w:t xml:space="preserve"> is</w:t>
        </w:r>
      </w:ins>
      <w:ins w:id="1231" w:author="King, Darryl" w:date="2021-08-04T14:15:00Z">
        <w:r w:rsidR="00052EFE">
          <w:t xml:space="preserve"> dependent in part on the size of the financial sector, the number of counterparties, and the efficiency of the interba</w:t>
        </w:r>
      </w:ins>
      <w:ins w:id="1232" w:author="King, Darryl" w:date="2021-08-04T14:16:00Z">
        <w:r w:rsidR="00052EFE">
          <w:t xml:space="preserve">nk market. </w:t>
        </w:r>
        <w:r w:rsidR="00212A9D">
          <w:t>Th</w:t>
        </w:r>
      </w:ins>
      <w:ins w:id="1233" w:author="King, Darryl" w:date="2021-08-05T15:42:00Z">
        <w:r w:rsidR="00E15020">
          <w:t xml:space="preserve">e central bank can </w:t>
        </w:r>
      </w:ins>
      <w:ins w:id="1234" w:author="King, Darryl" w:date="2021-08-04T14:11:00Z">
        <w:r w:rsidR="00052EFE">
          <w:t>adjust</w:t>
        </w:r>
      </w:ins>
      <w:ins w:id="1235" w:author="King, Darryl" w:date="2021-08-05T15:43:00Z">
        <w:r w:rsidR="00E96976">
          <w:t xml:space="preserve"> the structural position </w:t>
        </w:r>
      </w:ins>
      <w:ins w:id="1236" w:author="King, Darryl" w:date="2021-08-04T14:11:00Z">
        <w:r w:rsidR="00052EFE">
          <w:t xml:space="preserve">through </w:t>
        </w:r>
      </w:ins>
      <w:ins w:id="1237" w:author="King, Darryl" w:date="2021-08-11T10:07:00Z">
        <w:r w:rsidR="00500DD7">
          <w:t>several</w:t>
        </w:r>
      </w:ins>
      <w:ins w:id="1238" w:author="King, Darryl" w:date="2021-08-04T14:11:00Z">
        <w:r w:rsidR="00052EFE">
          <w:t xml:space="preserve"> </w:t>
        </w:r>
      </w:ins>
      <w:ins w:id="1239" w:author="King, Darryl" w:date="2021-08-04T14:16:00Z">
        <w:r w:rsidR="00212A9D">
          <w:t>a</w:t>
        </w:r>
      </w:ins>
      <w:ins w:id="1240" w:author="King, Darryl" w:date="2021-08-04T14:17:00Z">
        <w:r w:rsidR="00212A9D">
          <w:t>ctions</w:t>
        </w:r>
      </w:ins>
      <w:ins w:id="1241" w:author="King, Darryl" w:date="2021-08-04T14:11:00Z">
        <w:r w:rsidR="00052EFE">
          <w:t xml:space="preserve">: </w:t>
        </w:r>
      </w:ins>
      <w:ins w:id="1242" w:author="King, Darryl" w:date="2021-08-04T14:12:00Z">
        <w:r w:rsidR="00052EFE">
          <w:t>changes in the level of reserve</w:t>
        </w:r>
      </w:ins>
      <w:ins w:id="1243" w:author="King, Darryl" w:date="2021-08-04T14:11:00Z">
        <w:r w:rsidR="00052EFE">
          <w:t xml:space="preserve"> requirements</w:t>
        </w:r>
      </w:ins>
      <w:ins w:id="1244" w:author="King, Darryl" w:date="2021-08-04T14:12:00Z">
        <w:r w:rsidR="00052EFE">
          <w:t>, issuances</w:t>
        </w:r>
      </w:ins>
      <w:ins w:id="1245" w:author="King, Darryl" w:date="2021-08-04T14:11:00Z">
        <w:r w:rsidR="00052EFE">
          <w:t xml:space="preserve"> of </w:t>
        </w:r>
      </w:ins>
      <w:ins w:id="1246" w:author="King, Darryl" w:date="2021-08-04T14:17:00Z">
        <w:r w:rsidR="00212A9D">
          <w:t xml:space="preserve">its own long-term </w:t>
        </w:r>
      </w:ins>
      <w:ins w:id="1247" w:author="King, Darryl" w:date="2021-08-04T14:12:00Z">
        <w:r w:rsidR="00052EFE">
          <w:t xml:space="preserve">liabilities, </w:t>
        </w:r>
      </w:ins>
      <w:ins w:id="1248" w:author="King, Darryl" w:date="2021-08-04T14:18:00Z">
        <w:r w:rsidR="007F7261">
          <w:t>purchases</w:t>
        </w:r>
      </w:ins>
      <w:ins w:id="1249" w:author="King, Darryl" w:date="2021-08-04T14:17:00Z">
        <w:r w:rsidR="007F7261">
          <w:t xml:space="preserve"> o</w:t>
        </w:r>
      </w:ins>
      <w:ins w:id="1250" w:author="King, Darryl" w:date="2021-08-04T14:18:00Z">
        <w:r w:rsidR="007F7261">
          <w:t>r</w:t>
        </w:r>
      </w:ins>
      <w:ins w:id="1251" w:author="King, Darryl" w:date="2021-08-04T14:17:00Z">
        <w:r w:rsidR="007F7261">
          <w:t xml:space="preserve"> </w:t>
        </w:r>
      </w:ins>
      <w:ins w:id="1252" w:author="King, Darryl" w:date="2021-08-04T14:18:00Z">
        <w:r w:rsidR="007F7261">
          <w:t>sales of domestic assets,</w:t>
        </w:r>
      </w:ins>
      <w:ins w:id="1253" w:author="King, Darryl" w:date="2021-08-12T10:38:00Z">
        <w:r w:rsidR="00DC18CF">
          <w:t xml:space="preserve"> and</w:t>
        </w:r>
      </w:ins>
      <w:ins w:id="1254" w:author="King, Darryl" w:date="2021-08-04T14:18:00Z">
        <w:r w:rsidR="007F7261">
          <w:t xml:space="preserve"> </w:t>
        </w:r>
      </w:ins>
      <w:ins w:id="1255" w:author="King, Darryl" w:date="2021-08-04T14:12:00Z">
        <w:r w:rsidR="00052EFE">
          <w:t>purchases or sales of foreign currency.</w:t>
        </w:r>
      </w:ins>
      <w:ins w:id="1256" w:author="King, Darryl" w:date="2021-08-04T14:13:00Z">
        <w:r w:rsidR="00052EFE">
          <w:t xml:space="preserve"> </w:t>
        </w:r>
      </w:ins>
      <w:ins w:id="1257" w:author="King, Darryl" w:date="2021-08-04T14:04:00Z">
        <w:r w:rsidR="00541E7F">
          <w:t xml:space="preserve"> </w:t>
        </w:r>
      </w:ins>
    </w:p>
    <w:p w14:paraId="0141539A" w14:textId="654A8655" w:rsidR="007729DB" w:rsidRDefault="003F7AD8">
      <w:pPr>
        <w:pStyle w:val="ListBullet"/>
        <w:numPr>
          <w:ilvl w:val="0"/>
          <w:numId w:val="0"/>
        </w:numPr>
        <w:rPr>
          <w:ins w:id="1258" w:author="King, Darryl" w:date="2021-07-27T10:42:00Z"/>
        </w:rPr>
        <w:pPrChange w:id="1259" w:author="King, Darryl" w:date="2021-08-11T16:28:00Z">
          <w:pPr/>
        </w:pPrChange>
      </w:pPr>
      <w:ins w:id="1260" w:author="King, Darryl" w:date="2021-08-04T14:38:00Z">
        <w:r>
          <w:rPr>
            <w:b/>
            <w:bCs/>
          </w:rPr>
          <w:t xml:space="preserve">Ideally </w:t>
        </w:r>
      </w:ins>
      <w:ins w:id="1261" w:author="King, Darryl" w:date="2021-08-04T14:39:00Z">
        <w:r>
          <w:rPr>
            <w:b/>
            <w:bCs/>
          </w:rPr>
          <w:t>liquidity forecasts are produced da</w:t>
        </w:r>
      </w:ins>
      <w:ins w:id="1262" w:author="King, Darryl" w:date="2021-07-27T10:42:00Z">
        <w:r w:rsidR="007729DB" w:rsidRPr="00EC2893">
          <w:rPr>
            <w:b/>
            <w:bCs/>
          </w:rPr>
          <w:t>ily.</w:t>
        </w:r>
        <w:r w:rsidR="007729DB">
          <w:t xml:space="preserve"> Even when the central bank conducts its main OMO less frequently, say weekly, daily </w:t>
        </w:r>
      </w:ins>
      <w:ins w:id="1263" w:author="King, Darryl" w:date="2021-07-27T16:48:00Z">
        <w:r w:rsidR="00FA14F4">
          <w:t>forecasts</w:t>
        </w:r>
      </w:ins>
      <w:ins w:id="1264" w:author="King, Darryl" w:date="2021-07-27T10:42:00Z">
        <w:r w:rsidR="007729DB">
          <w:t xml:space="preserve"> allow </w:t>
        </w:r>
      </w:ins>
      <w:ins w:id="1265" w:author="King, Darryl" w:date="2021-07-27T13:04:00Z">
        <w:r w:rsidR="00F865D1">
          <w:t xml:space="preserve">for </w:t>
        </w:r>
      </w:ins>
      <w:ins w:id="1266" w:author="King, Darryl" w:date="2021-07-27T10:42:00Z">
        <w:r w:rsidR="007729DB">
          <w:t>closer monitoring of banking system liquidity as the central bank may need to use fine-tuning operations if the daily monitoring indicates a significant forecasting error or warns of an extraordinary liquidity shock (</w:t>
        </w:r>
        <w:proofErr w:type="spellStart"/>
        <w:r w:rsidR="007729DB" w:rsidRPr="003B7D48">
          <w:t>Cabrero</w:t>
        </w:r>
        <w:proofErr w:type="spellEnd"/>
        <w:r w:rsidR="007729DB" w:rsidRPr="003B7D48">
          <w:t xml:space="preserve">, </w:t>
        </w:r>
        <w:proofErr w:type="spellStart"/>
        <w:r w:rsidR="007729DB" w:rsidRPr="003B7D48">
          <w:t>Camba</w:t>
        </w:r>
        <w:proofErr w:type="spellEnd"/>
        <w:r w:rsidR="007729DB" w:rsidRPr="003B7D48">
          <w:t>-Mendez, Hirsh and Nieto</w:t>
        </w:r>
        <w:r w:rsidR="007729DB">
          <w:t xml:space="preserve"> (</w:t>
        </w:r>
        <w:r w:rsidR="007729DB" w:rsidRPr="003B7D48">
          <w:t>2002</w:t>
        </w:r>
        <w:r w:rsidR="007729DB">
          <w:t xml:space="preserve">)). </w:t>
        </w:r>
      </w:ins>
    </w:p>
    <w:p w14:paraId="74877C41" w14:textId="247728DB" w:rsidR="007729DB" w:rsidRDefault="00536703">
      <w:pPr>
        <w:autoSpaceDE w:val="0"/>
        <w:autoSpaceDN w:val="0"/>
        <w:adjustRightInd w:val="0"/>
        <w:rPr>
          <w:ins w:id="1267" w:author="King, Darryl" w:date="2021-07-27T13:33:00Z"/>
        </w:rPr>
      </w:pPr>
      <w:ins w:id="1268" w:author="King, Darryl" w:date="2021-07-27T15:37:00Z">
        <w:r w:rsidRPr="002E213F">
          <w:rPr>
            <w:b/>
            <w:bCs/>
          </w:rPr>
          <w:t>Liquidity</w:t>
        </w:r>
      </w:ins>
      <w:ins w:id="1269" w:author="King, Darryl" w:date="2021-07-27T10:41:00Z">
        <w:r w:rsidR="007729DB" w:rsidRPr="002E213F">
          <w:rPr>
            <w:b/>
            <w:bCs/>
          </w:rPr>
          <w:t xml:space="preserve"> forecasts </w:t>
        </w:r>
      </w:ins>
      <w:ins w:id="1270" w:author="King, Darryl" w:date="2021-08-04T14:35:00Z">
        <w:r w:rsidR="002E213F" w:rsidRPr="002E213F">
          <w:rPr>
            <w:b/>
            <w:bCs/>
            <w:rPrChange w:id="1271" w:author="King, Darryl" w:date="2021-08-04T14:35:00Z">
              <w:rPr/>
            </w:rPrChange>
          </w:rPr>
          <w:t xml:space="preserve">should comprise at least one reserve maintenance </w:t>
        </w:r>
      </w:ins>
      <w:ins w:id="1272" w:author="King, Darryl" w:date="2021-07-27T13:10:00Z">
        <w:r w:rsidR="00737360" w:rsidRPr="002E213F">
          <w:rPr>
            <w:b/>
            <w:bCs/>
          </w:rPr>
          <w:t xml:space="preserve">recognizing that </w:t>
        </w:r>
      </w:ins>
      <w:ins w:id="1273" w:author="King, Darryl" w:date="2021-07-27T10:41:00Z">
        <w:r w:rsidR="007729DB" w:rsidRPr="002E213F">
          <w:rPr>
            <w:b/>
            <w:bCs/>
          </w:rPr>
          <w:t xml:space="preserve">forecast quality declines </w:t>
        </w:r>
      </w:ins>
      <w:ins w:id="1274" w:author="King, Darryl" w:date="2021-07-27T12:57:00Z">
        <w:r w:rsidR="00F865D1" w:rsidRPr="002E213F">
          <w:rPr>
            <w:b/>
            <w:bCs/>
          </w:rPr>
          <w:t>at</w:t>
        </w:r>
      </w:ins>
      <w:ins w:id="1275" w:author="King, Darryl" w:date="2021-07-27T10:41:00Z">
        <w:r w:rsidR="007729DB" w:rsidRPr="002E213F">
          <w:rPr>
            <w:b/>
            <w:bCs/>
          </w:rPr>
          <w:t xml:space="preserve"> longer horizon</w:t>
        </w:r>
      </w:ins>
      <w:ins w:id="1276" w:author="King, Darryl" w:date="2021-07-27T12:57:00Z">
        <w:r w:rsidR="00F865D1" w:rsidRPr="002E213F">
          <w:rPr>
            <w:b/>
            <w:bCs/>
          </w:rPr>
          <w:t>s</w:t>
        </w:r>
      </w:ins>
      <w:ins w:id="1277" w:author="King, Darryl" w:date="2021-07-27T10:41:00Z">
        <w:r w:rsidR="007729DB" w:rsidRPr="002E213F">
          <w:rPr>
            <w:b/>
            <w:bCs/>
          </w:rPr>
          <w:t xml:space="preserve">. </w:t>
        </w:r>
      </w:ins>
      <w:ins w:id="1278" w:author="King, Darryl" w:date="2021-08-04T14:36:00Z">
        <w:r w:rsidR="002E213F">
          <w:t xml:space="preserve">In the absence of reserve </w:t>
        </w:r>
      </w:ins>
      <w:ins w:id="1279" w:author="King, Darryl" w:date="2021-08-04T14:37:00Z">
        <w:r w:rsidR="002E213F">
          <w:t>requirements,</w:t>
        </w:r>
      </w:ins>
      <w:ins w:id="1280" w:author="King, Darryl" w:date="2021-08-04T14:36:00Z">
        <w:r w:rsidR="002E213F">
          <w:t xml:space="preserve"> the horizon should extend to at least </w:t>
        </w:r>
      </w:ins>
      <w:ins w:id="1281" w:author="King, Darryl" w:date="2021-07-27T10:41:00Z">
        <w:r w:rsidR="007729DB">
          <w:t xml:space="preserve">the horizon of main OMO (e.g., </w:t>
        </w:r>
      </w:ins>
      <w:ins w:id="1282" w:author="King, Darryl" w:date="2021-07-27T12:58:00Z">
        <w:r w:rsidR="00F865D1">
          <w:t>seven d</w:t>
        </w:r>
      </w:ins>
      <w:ins w:id="1283" w:author="King, Darryl" w:date="2021-07-27T10:41:00Z">
        <w:r w:rsidR="007729DB">
          <w:t>ays if the central bank has a weekly 7-day OMO)</w:t>
        </w:r>
        <w:r w:rsidR="007729DB" w:rsidRPr="00CC6AF3">
          <w:t>.</w:t>
        </w:r>
        <w:r w:rsidR="007729DB" w:rsidRPr="00CC6AF3">
          <w:rPr>
            <w:color w:val="FF0000"/>
          </w:rPr>
          <w:t xml:space="preserve"> </w:t>
        </w:r>
      </w:ins>
      <w:ins w:id="1284" w:author="King, Darryl" w:date="2021-07-27T15:38:00Z">
        <w:r>
          <w:t xml:space="preserve">Despite </w:t>
        </w:r>
      </w:ins>
      <w:ins w:id="1285" w:author="King, Darryl" w:date="2021-07-27T15:39:00Z">
        <w:r>
          <w:t>diminished accuracy, l</w:t>
        </w:r>
      </w:ins>
      <w:ins w:id="1286" w:author="King, Darryl" w:date="2021-07-27T10:41:00Z">
        <w:r w:rsidR="007729DB" w:rsidRPr="00CC6AF3">
          <w:t>ong</w:t>
        </w:r>
      </w:ins>
      <w:ins w:id="1287" w:author="King, Darryl" w:date="2021-07-27T10:56:00Z">
        <w:r w:rsidR="005023E4">
          <w:t>er</w:t>
        </w:r>
      </w:ins>
      <w:ins w:id="1288" w:author="King, Darryl" w:date="2021-07-27T15:39:00Z">
        <w:r>
          <w:t>-term</w:t>
        </w:r>
      </w:ins>
      <w:ins w:id="1289" w:author="King, Darryl" w:date="2021-07-27T10:57:00Z">
        <w:r w:rsidR="005023E4">
          <w:t xml:space="preserve"> </w:t>
        </w:r>
      </w:ins>
      <w:ins w:id="1290" w:author="King, Darryl" w:date="2021-07-27T10:41:00Z">
        <w:r w:rsidR="007729DB" w:rsidRPr="00CC6AF3">
          <w:t xml:space="preserve">projections are </w:t>
        </w:r>
      </w:ins>
      <w:ins w:id="1291" w:author="King, Darryl" w:date="2021-07-27T12:58:00Z">
        <w:r w:rsidR="00F865D1">
          <w:t xml:space="preserve">however </w:t>
        </w:r>
      </w:ins>
      <w:ins w:id="1292" w:author="King, Darryl" w:date="2021-07-27T13:04:00Z">
        <w:r w:rsidR="00F865D1">
          <w:t>usef</w:t>
        </w:r>
      </w:ins>
      <w:ins w:id="1293" w:author="King, Darryl" w:date="2021-07-27T13:05:00Z">
        <w:r w:rsidR="00F865D1">
          <w:t>ul</w:t>
        </w:r>
      </w:ins>
      <w:ins w:id="1294" w:author="King, Darryl" w:date="2021-07-27T12:58:00Z">
        <w:r w:rsidR="00F865D1">
          <w:t xml:space="preserve"> </w:t>
        </w:r>
      </w:ins>
      <w:ins w:id="1295" w:author="King, Darryl" w:date="2021-07-27T10:41:00Z">
        <w:r w:rsidR="007729DB" w:rsidRPr="00CC6AF3">
          <w:t xml:space="preserve">to </w:t>
        </w:r>
      </w:ins>
      <w:ins w:id="1296" w:author="King, Darryl" w:date="2021-07-27T12:59:00Z">
        <w:r w:rsidR="00F865D1">
          <w:t>identify</w:t>
        </w:r>
      </w:ins>
      <w:ins w:id="1297" w:author="King, Darryl" w:date="2021-07-27T10:57:00Z">
        <w:r w:rsidR="005023E4">
          <w:t xml:space="preserve"> t</w:t>
        </w:r>
      </w:ins>
      <w:ins w:id="1298" w:author="King, Darryl" w:date="2021-07-27T10:58:00Z">
        <w:r w:rsidR="005023E4">
          <w:t xml:space="preserve">rends in components of the balance sheet </w:t>
        </w:r>
      </w:ins>
      <w:ins w:id="1299" w:author="King, Darryl" w:date="2021-07-27T12:59:00Z">
        <w:r w:rsidR="00F865D1">
          <w:t xml:space="preserve">(e.g. currency in circulation and </w:t>
        </w:r>
      </w:ins>
      <w:ins w:id="1300" w:author="King, Darryl" w:date="2021-07-27T13:05:00Z">
        <w:r w:rsidR="00F865D1">
          <w:t xml:space="preserve">net foreign assets) </w:t>
        </w:r>
      </w:ins>
      <w:ins w:id="1301" w:author="King, Darryl" w:date="2021-07-27T10:58:00Z">
        <w:r w:rsidR="005023E4">
          <w:t xml:space="preserve">that may need to </w:t>
        </w:r>
      </w:ins>
      <w:ins w:id="1302" w:author="King, Darryl" w:date="2021-07-27T12:59:00Z">
        <w:r w:rsidR="00F865D1">
          <w:t xml:space="preserve">be </w:t>
        </w:r>
      </w:ins>
      <w:ins w:id="1303" w:author="King, Darryl" w:date="2021-07-27T10:58:00Z">
        <w:r w:rsidR="005023E4">
          <w:t>offset with operations of a structural nature</w:t>
        </w:r>
      </w:ins>
      <w:ins w:id="1304" w:author="King, Darryl" w:date="2021-09-23T10:31:00Z">
        <w:r w:rsidR="001A3E01">
          <w:t xml:space="preserve"> to ensure that OMOs remain </w:t>
        </w:r>
        <w:proofErr w:type="gramStart"/>
        <w:r w:rsidR="001A3E01">
          <w:t>within</w:t>
        </w:r>
      </w:ins>
      <w:ins w:id="1305" w:author="King, Darryl" w:date="2021-09-23T10:32:00Z">
        <w:r w:rsidR="001A3E01">
          <w:t xml:space="preserve"> </w:t>
        </w:r>
      </w:ins>
      <w:ins w:id="1306" w:author="King, Darryl" w:date="2021-07-27T10:58:00Z">
        <w:r w:rsidR="005023E4">
          <w:t>.</w:t>
        </w:r>
        <w:proofErr w:type="gramEnd"/>
        <w:r w:rsidR="005023E4">
          <w:t xml:space="preserve"> </w:t>
        </w:r>
      </w:ins>
    </w:p>
    <w:p w14:paraId="251C3662" w14:textId="1527882C" w:rsidR="006916C2" w:rsidDel="00C83C2E" w:rsidRDefault="006916C2">
      <w:pPr>
        <w:rPr>
          <w:del w:id="1307" w:author="King, Darryl" w:date="2021-07-27T13:21:00Z"/>
        </w:rPr>
      </w:pPr>
      <w:moveToRangeStart w:id="1308" w:author="King, Darryl" w:date="2021-07-26T18:56:00Z" w:name="move78218198"/>
      <w:moveTo w:id="1309" w:author="King, Darryl" w:date="2021-07-26T18:56:00Z">
        <w:del w:id="1310" w:author="King, Darryl" w:date="2021-07-27T13:21:00Z">
          <w:r w:rsidRPr="00416655" w:rsidDel="00963FCF">
            <w:rPr>
              <w:b/>
              <w:bCs/>
            </w:rPr>
            <w:delText xml:space="preserve">By comparing the demand for bank reserves and the projected AFs, the central bank assesses the excess supply of (or excess demand for) liquidity that results before the central bank conducts its liquidity management operations. </w:delText>
          </w:r>
          <w:r w:rsidDel="00963FCF">
            <w:delText xml:space="preserve">Based on this, the central bank calibrates its monetary operations. </w:delText>
          </w:r>
        </w:del>
      </w:moveTo>
    </w:p>
    <w:p w14:paraId="465F14EF" w14:textId="41F8BAA0" w:rsidR="006916C2" w:rsidRPr="00CC6AF3" w:rsidDel="0030321A" w:rsidRDefault="006916C2" w:rsidP="006916C2">
      <w:pPr>
        <w:rPr>
          <w:del w:id="1311" w:author="King, Darryl" w:date="2021-08-11T16:31:00Z"/>
          <w:moveTo w:id="1312" w:author="King, Darryl" w:date="2021-07-26T18:56:00Z"/>
        </w:rPr>
      </w:pPr>
      <w:moveTo w:id="1313" w:author="King, Darryl" w:date="2021-07-26T18:56:00Z">
        <w:del w:id="1314" w:author="King, Darryl" w:date="2021-07-27T15:49:00Z">
          <w:r w:rsidRPr="00416655" w:rsidDel="00AF041A">
            <w:rPr>
              <w:b/>
              <w:bCs/>
            </w:rPr>
            <w:delText xml:space="preserve">With an entirely lagged reserve maintenance period and sufficient reporting time for the banking system, the central bank knows the level of RR with certainty. </w:delText>
          </w:r>
          <w:r w:rsidDel="00AF041A">
            <w:delText xml:space="preserve">In this case, all fluctuations in the overall bank reserve demand result from changes in ER. In addition, </w:delText>
          </w:r>
          <w:r w:rsidRPr="00C32296" w:rsidDel="00AF041A">
            <w:delText>with reserve averaging in place over a sufficiently long period of time and overnight standing facilities in place</w:delText>
          </w:r>
          <w:r w:rsidDel="00AF041A">
            <w:delText>, the demand for ER at the end of the reserve maintenance period becomes residual on average as banks can use the standing facilities to eliminate ER.</w:delText>
          </w:r>
          <w:r w:rsidRPr="008935A6" w:rsidDel="00AF041A">
            <w:delText xml:space="preserve"> </w:delText>
          </w:r>
          <w:r w:rsidDel="00AF041A">
            <w:delText>With averaging provisions in place, banks can on certain days “overshoot” or “undershoot” their RR, provided they maintain at all time a positive balance on their account with the central bank. The longer the RR period, the more banks can make use of averaging provisions.</w:delText>
          </w:r>
        </w:del>
        <w:r>
          <w:t xml:space="preserve"> </w:t>
        </w:r>
      </w:moveTo>
    </w:p>
    <w:p w14:paraId="48B2EBAA" w14:textId="09935744" w:rsidR="006916C2" w:rsidRPr="00CC6AF3" w:rsidDel="007729DB" w:rsidRDefault="006916C2">
      <w:pPr>
        <w:rPr>
          <w:del w:id="1315" w:author="King, Darryl" w:date="2021-07-27T10:41:00Z"/>
          <w:moveTo w:id="1316" w:author="King, Darryl" w:date="2021-07-26T18:56:00Z"/>
        </w:rPr>
        <w:pPrChange w:id="1317" w:author="King, Darryl" w:date="2021-08-11T16:31:00Z">
          <w:pPr>
            <w:autoSpaceDE w:val="0"/>
            <w:autoSpaceDN w:val="0"/>
            <w:adjustRightInd w:val="0"/>
          </w:pPr>
        </w:pPrChange>
      </w:pPr>
      <w:moveTo w:id="1318" w:author="King, Darryl" w:date="2021-07-26T18:56:00Z">
        <w:del w:id="1319" w:author="King, Darryl" w:date="2021-07-27T10:41:00Z">
          <w:r w:rsidRPr="00416655" w:rsidDel="007729DB">
            <w:rPr>
              <w:b/>
              <w:bCs/>
            </w:rPr>
            <w:delText xml:space="preserve">Liquidity forecasts are usually short-term (up to one month) because they are used to calibrate monetary operations of similar short-term maturity and the forecast quality declines the longer forecast horizon. </w:delText>
          </w:r>
          <w:r w:rsidDel="007729DB">
            <w:delText>In systems with RR, the forecasting horizon should comprise at least the reserve maintenance period; in systems without RR, it should be the horizon of main OMOs (e.g., 7 days if the central bank has a weekly 7-day OMO)</w:delText>
          </w:r>
          <w:r w:rsidRPr="00CC6AF3" w:rsidDel="007729DB">
            <w:delText>.</w:delText>
          </w:r>
          <w:r w:rsidRPr="00CC6AF3" w:rsidDel="007729DB">
            <w:rPr>
              <w:color w:val="FF0000"/>
            </w:rPr>
            <w:delText xml:space="preserve"> </w:delText>
          </w:r>
          <w:r w:rsidRPr="00CC6AF3" w:rsidDel="007729DB">
            <w:delText xml:space="preserve">In addition, long-term projections are also useful to plan structural operations such as changes in the reserve requirement ratio. </w:delText>
          </w:r>
        </w:del>
      </w:moveTo>
    </w:p>
    <w:moveToRangeEnd w:id="1308"/>
    <w:p w14:paraId="756F67F2" w14:textId="7E1C5793" w:rsidR="009F273A" w:rsidRDefault="00E51C47">
      <w:pPr>
        <w:rPr>
          <w:ins w:id="1320" w:author="King, Darryl" w:date="2021-08-11T12:07:00Z"/>
        </w:rPr>
        <w:pPrChange w:id="1321" w:author="King, Darryl" w:date="2021-08-11T16:31:00Z">
          <w:pPr>
            <w:pStyle w:val="ListBullet"/>
          </w:pPr>
        </w:pPrChange>
      </w:pPr>
      <w:ins w:id="1322" w:author="King, Darryl" w:date="2021-07-27T10:33:00Z">
        <w:r>
          <w:t xml:space="preserve"> </w:t>
        </w:r>
      </w:ins>
    </w:p>
    <w:p w14:paraId="706C1497" w14:textId="77777777" w:rsidR="006A0725" w:rsidRDefault="006A0725">
      <w:pPr>
        <w:pStyle w:val="ListBullet"/>
        <w:numPr>
          <w:ilvl w:val="0"/>
          <w:numId w:val="0"/>
        </w:numPr>
        <w:ind w:left="216"/>
        <w:rPr>
          <w:ins w:id="1323" w:author="King, Darryl" w:date="2021-07-26T11:37:00Z"/>
        </w:rPr>
        <w:pPrChange w:id="1324" w:author="King, Darryl" w:date="2021-08-11T12:08:00Z">
          <w:pPr/>
        </w:pPrChange>
      </w:pPr>
    </w:p>
    <w:p w14:paraId="635D596A" w14:textId="77777777" w:rsidR="00DF3933" w:rsidRDefault="00DF3933" w:rsidP="00EC2893">
      <w:pPr>
        <w:rPr>
          <w:ins w:id="1325" w:author="King, Darryl" w:date="2021-07-23T11:23:00Z"/>
        </w:rPr>
      </w:pPr>
    </w:p>
    <w:p w14:paraId="08568C96" w14:textId="05D27EB1" w:rsidR="00EC2893" w:rsidDel="002743F5" w:rsidRDefault="00EC2893" w:rsidP="00EC2893">
      <w:pPr>
        <w:rPr>
          <w:del w:id="1326" w:author="King, Darryl" w:date="2021-07-23T11:15:00Z"/>
        </w:rPr>
      </w:pPr>
      <w:del w:id="1327" w:author="King, Darryl" w:date="2021-07-23T11:03:00Z">
        <w:r w:rsidRPr="00B90F9F" w:rsidDel="00B90F9F">
          <w:rPr>
            <w:i/>
            <w:iCs/>
            <w:rPrChange w:id="1328" w:author="King, Darryl" w:date="2021-07-23T11:05:00Z">
              <w:rPr/>
            </w:rPrChange>
          </w:rPr>
          <w:delText>(1) the first one consists in f</w:delText>
        </w:r>
      </w:del>
      <w:del w:id="1329" w:author="King, Darryl" w:date="2021-07-26T18:54:00Z">
        <w:r w:rsidRPr="00B90F9F" w:rsidDel="006916C2">
          <w:rPr>
            <w:i/>
            <w:iCs/>
            <w:rPrChange w:id="1330" w:author="King, Darryl" w:date="2021-07-23T11:05:00Z">
              <w:rPr/>
            </w:rPrChange>
          </w:rPr>
          <w:delText>orecasting all components of the central bank balance sheet</w:delText>
        </w:r>
      </w:del>
      <w:del w:id="1331" w:author="King, Darryl" w:date="2021-07-23T11:03:00Z">
        <w:r w:rsidDel="00B90F9F">
          <w:delText xml:space="preserve"> on a daily frequency</w:delText>
        </w:r>
        <w:r w:rsidRPr="002743F5" w:rsidDel="00B90F9F">
          <w:rPr>
            <w:i/>
            <w:iCs/>
            <w:rPrChange w:id="1332" w:author="King, Darryl" w:date="2021-07-23T11:13:00Z">
              <w:rPr/>
            </w:rPrChange>
          </w:rPr>
          <w:delText xml:space="preserve">; and (2) the second one focuses </w:delText>
        </w:r>
      </w:del>
      <w:del w:id="1333" w:author="King, Darryl" w:date="2021-07-26T18:54:00Z">
        <w:r w:rsidRPr="002743F5" w:rsidDel="006916C2">
          <w:rPr>
            <w:i/>
            <w:iCs/>
            <w:rPrChange w:id="1334" w:author="King, Darryl" w:date="2021-07-23T11:13:00Z">
              <w:rPr/>
            </w:rPrChange>
          </w:rPr>
          <w:delText xml:space="preserve">only </w:delText>
        </w:r>
      </w:del>
      <w:del w:id="1335" w:author="King, Darryl" w:date="2021-07-23T11:04:00Z">
        <w:r w:rsidRPr="002743F5" w:rsidDel="00B90F9F">
          <w:rPr>
            <w:i/>
            <w:iCs/>
            <w:rPrChange w:id="1336" w:author="King, Darryl" w:date="2021-07-23T11:13:00Z">
              <w:rPr/>
            </w:rPrChange>
          </w:rPr>
          <w:delText xml:space="preserve">on forecasting the operations/transactions that have a direct impact </w:delText>
        </w:r>
      </w:del>
      <w:del w:id="1337" w:author="King, Darryl" w:date="2021-07-26T18:54:00Z">
        <w:r w:rsidRPr="002743F5" w:rsidDel="006916C2">
          <w:rPr>
            <w:i/>
            <w:iCs/>
            <w:rPrChange w:id="1338" w:author="King, Darryl" w:date="2021-07-23T11:13:00Z">
              <w:rPr/>
            </w:rPrChange>
          </w:rPr>
          <w:delText xml:space="preserve">on </w:delText>
        </w:r>
      </w:del>
      <w:del w:id="1339" w:author="King, Darryl" w:date="2021-07-23T11:04:00Z">
        <w:r w:rsidRPr="002743F5" w:rsidDel="00B90F9F">
          <w:rPr>
            <w:i/>
            <w:iCs/>
            <w:rPrChange w:id="1340" w:author="King, Darryl" w:date="2021-07-23T11:13:00Z">
              <w:rPr/>
            </w:rPrChange>
          </w:rPr>
          <w:delText xml:space="preserve">bank </w:delText>
        </w:r>
      </w:del>
      <w:del w:id="1341" w:author="King, Darryl" w:date="2021-07-26T18:54:00Z">
        <w:r w:rsidRPr="002743F5" w:rsidDel="006916C2">
          <w:rPr>
            <w:i/>
            <w:iCs/>
            <w:rPrChange w:id="1342" w:author="King, Darryl" w:date="2021-07-23T11:13:00Z">
              <w:rPr/>
            </w:rPrChange>
          </w:rPr>
          <w:delText>reserves</w:delText>
        </w:r>
      </w:del>
      <w:del w:id="1343" w:author="King, Darryl" w:date="2021-07-23T11:15:00Z">
        <w:r w:rsidDel="002743F5">
          <w:delText xml:space="preserve"> on a daily basis. The first approach is used when a daily central bank balance sheet is available, and the operational framework is centered on steering a short-term money market rate. In this case, the completeness and accuracy of the liquidity forecast is paramount, given the operational strategy to ensure that the amount of reserves is compatible with keeping short-term interest rates in line with the policy rate or some interest rate target. The second approach is useful when the central bank has not yet (or does not prepare) a daily balance sheet for the short-term liquidity forecasting. </w:delText>
        </w:r>
      </w:del>
    </w:p>
    <w:p w14:paraId="7B5C0F6F" w14:textId="63DE48E4" w:rsidR="00EC2893" w:rsidDel="006916C2" w:rsidRDefault="00EC2893" w:rsidP="00EC2893">
      <w:pPr>
        <w:rPr>
          <w:del w:id="1344" w:author="King, Darryl" w:date="2021-07-26T18:54:00Z"/>
        </w:rPr>
      </w:pPr>
      <w:del w:id="1345" w:author="King, Darryl" w:date="2021-07-26T18:54:00Z">
        <w:r w:rsidRPr="00EC2893" w:rsidDel="006916C2">
          <w:rPr>
            <w:b/>
            <w:bCs/>
          </w:rPr>
          <w:delText>An active liquidity management based on a calibration of the central bank operations requires daily forecasts typically over the reserve maintenance period.</w:delText>
        </w:r>
        <w:r w:rsidDel="006916C2">
          <w:delText xml:space="preserve"> Even when the central bank conducts its main open market operations (OMOs) weekly, the daily frequency allows closer monitoring of banking system liquidity as the central bank may need to use fine-tuning operations if the daily monitoring indicates a significant forecasting error or warns of an extraordinary liquidity shock (</w:delText>
        </w:r>
        <w:r w:rsidRPr="003B7D48" w:rsidDel="006916C2">
          <w:delText>Cabrero, Camba-Mendez, Hirsh and Nieto</w:delText>
        </w:r>
        <w:r w:rsidDel="006916C2">
          <w:delText xml:space="preserve"> (</w:delText>
        </w:r>
        <w:r w:rsidRPr="003B7D48" w:rsidDel="006916C2">
          <w:delText>2002</w:delText>
        </w:r>
        <w:r w:rsidDel="006916C2">
          <w:delText xml:space="preserve">)). </w:delText>
        </w:r>
      </w:del>
    </w:p>
    <w:p w14:paraId="15C91754" w14:textId="4EC91B2E" w:rsidR="00EC2893" w:rsidDel="006916C2" w:rsidRDefault="00EC2893" w:rsidP="00EC2893">
      <w:pPr>
        <w:rPr>
          <w:del w:id="1346" w:author="King, Darryl" w:date="2021-07-26T18:54:00Z"/>
        </w:rPr>
      </w:pPr>
      <w:del w:id="1347" w:author="King, Darryl" w:date="2021-07-26T18:54:00Z">
        <w:r w:rsidRPr="00EC2893" w:rsidDel="006916C2">
          <w:rPr>
            <w:b/>
            <w:bCs/>
          </w:rPr>
          <w:delText xml:space="preserve">Changes in bank reserves are directly derived from AFs forecasts, using the balance sheet of the central bank (Figure 1). </w:delText>
        </w:r>
        <w:r w:rsidDel="006916C2">
          <w:delText>The demand for bank reserves can be divided into the demand for reserves due to the regulation (i.e. required reserves) and the voluntary demand for reserves (excess reserves (ERs). ER</w:delText>
        </w:r>
        <w:r w:rsidRPr="00300005" w:rsidDel="006916C2">
          <w:delText xml:space="preserve"> are defined as all deviations from the required level of reserve holdings. </w:delText>
        </w:r>
        <w:r w:rsidDel="006916C2">
          <w:delText>ER</w:delText>
        </w:r>
        <w:r w:rsidRPr="00300005" w:rsidDel="006916C2">
          <w:delText xml:space="preserve"> can be positive or negative in systems where reserve averaging is allowed. In systems without reserve requirements or where required reserves are blocked in a special account, excess reserves are always positive, unless banks can overdraw their accounts with the central bank.</w:delText>
        </w:r>
        <w:r w:rsidRPr="00F03E85" w:rsidDel="006916C2">
          <w:rPr>
            <w:rStyle w:val="FootnoteReference"/>
          </w:rPr>
          <w:delText xml:space="preserve"> </w:delText>
        </w:r>
      </w:del>
    </w:p>
    <w:p w14:paraId="5E90AAAF" w14:textId="5C4B29E1" w:rsidR="00EC2893" w:rsidDel="006916C2" w:rsidRDefault="00EC2893" w:rsidP="00EC2893">
      <w:pPr>
        <w:spacing w:line="240" w:lineRule="auto"/>
        <w:rPr>
          <w:del w:id="1348" w:author="King, Darryl" w:date="2021-07-26T18:54:00Z"/>
        </w:rPr>
      </w:pPr>
      <w:del w:id="1349" w:author="King, Darryl" w:date="2021-07-26T18:54:00Z">
        <w:r w:rsidDel="006916C2">
          <w:delText xml:space="preserve">Demand for Bank Reserves = Reserve Requirements + Excess Reserves </w:delText>
        </w:r>
        <w:r w:rsidDel="006916C2">
          <w:tab/>
        </w:r>
        <w:r w:rsidDel="006916C2">
          <w:tab/>
        </w:r>
        <w:r w:rsidDel="006916C2">
          <w:tab/>
        </w:r>
      </w:del>
    </w:p>
    <w:p w14:paraId="2B9F0DFF" w14:textId="467CDBDB" w:rsidR="00EC2893" w:rsidDel="006916C2" w:rsidRDefault="00EC2893" w:rsidP="00EC2893">
      <w:pPr>
        <w:spacing w:line="240" w:lineRule="auto"/>
        <w:rPr>
          <w:del w:id="1350" w:author="King, Darryl" w:date="2021-07-26T18:54:00Z"/>
        </w:rPr>
      </w:pPr>
      <w:del w:id="1351" w:author="King, Darryl" w:date="2021-07-26T18:54:00Z">
        <w:r w:rsidDel="006916C2">
          <w:delText>The supply of bank reserves is a function of AFs and the central bank monetary operations:</w:delText>
        </w:r>
      </w:del>
    </w:p>
    <w:p w14:paraId="6D5003FA" w14:textId="1DC5C788" w:rsidR="00EC2893" w:rsidDel="006916C2" w:rsidRDefault="00EC2893" w:rsidP="00EC2893">
      <w:pPr>
        <w:spacing w:line="240" w:lineRule="auto"/>
        <w:rPr>
          <w:del w:id="1352" w:author="King, Darryl" w:date="2021-07-26T18:54:00Z"/>
        </w:rPr>
      </w:pPr>
      <w:del w:id="1353" w:author="King, Darryl" w:date="2021-07-26T18:54:00Z">
        <w:r w:rsidDel="006916C2">
          <w:delText>Supply of Bank Reserves = Autonomous Factors + Central Bank Operations</w:delText>
        </w:r>
      </w:del>
    </w:p>
    <w:p w14:paraId="50EC308C" w14:textId="47847756" w:rsidR="00EC2893" w:rsidRDefault="00EC2893">
      <w:pPr>
        <w:spacing w:after="0" w:line="240" w:lineRule="auto"/>
      </w:pPr>
      <w:del w:id="1354" w:author="King, Darryl" w:date="2021-07-26T18:54:00Z">
        <w:r w:rsidDel="006916C2">
          <w:br w:type="page"/>
        </w:r>
      </w:del>
    </w:p>
    <w:tbl>
      <w:tblPr>
        <w:tblStyle w:val="TableGrid1"/>
        <w:tblW w:w="9314" w:type="dxa"/>
        <w:jc w:val="center"/>
        <w:tblBorders>
          <w:top w:val="single" w:sz="4" w:space="0" w:color="000000"/>
          <w:left w:val="single" w:sz="4" w:space="0" w:color="000000"/>
          <w:bottom w:val="single" w:sz="4" w:space="0" w:color="000000"/>
          <w:right w:val="single" w:sz="4" w:space="0" w:color="000000"/>
          <w:insideH w:val="none" w:sz="0" w:space="0" w:color="auto"/>
          <w:insideV w:val="none" w:sz="0" w:space="0" w:color="auto"/>
        </w:tblBorders>
        <w:shd w:val="clear" w:color="auto" w:fill="D9E2F3"/>
        <w:tblLayout w:type="fixed"/>
        <w:tblLook w:val="04A0" w:firstRow="1" w:lastRow="0" w:firstColumn="1" w:lastColumn="0" w:noHBand="0" w:noVBand="1"/>
      </w:tblPr>
      <w:tblGrid>
        <w:gridCol w:w="9314"/>
      </w:tblGrid>
      <w:tr w:rsidR="00416655" w:rsidRPr="00416655" w:rsidDel="0008567C" w14:paraId="193F2EB6" w14:textId="0E53C277" w:rsidTr="00416655">
        <w:trPr>
          <w:trHeight w:val="4463"/>
          <w:jc w:val="center"/>
          <w:del w:id="1355" w:author="King, Darryl" w:date="2021-07-26T15:17:00Z"/>
        </w:trPr>
        <w:tc>
          <w:tcPr>
            <w:tcW w:w="9314" w:type="dxa"/>
            <w:shd w:val="clear" w:color="auto" w:fill="auto"/>
            <w:vAlign w:val="center"/>
          </w:tcPr>
          <w:p w14:paraId="56B86515" w14:textId="15FD702F" w:rsidR="00416655" w:rsidRPr="00416655" w:rsidDel="0008567C" w:rsidRDefault="00416655" w:rsidP="00416655">
            <w:pPr>
              <w:spacing w:line="240" w:lineRule="auto"/>
              <w:jc w:val="center"/>
              <w:rPr>
                <w:del w:id="1356" w:author="King, Darryl" w:date="2021-07-26T15:17:00Z"/>
                <w:rFonts w:eastAsia="PMingLiU" w:cs="Times New Roman"/>
                <w:sz w:val="24"/>
                <w:lang w:eastAsia="zh-TW"/>
              </w:rPr>
            </w:pPr>
            <w:del w:id="1357" w:author="King, Darryl" w:date="2021-07-26T15:17:00Z">
              <w:r w:rsidRPr="0068611F" w:rsidDel="0008567C">
                <w:rPr>
                  <w:sz w:val="16"/>
                  <w:szCs w:val="16"/>
                </w:rPr>
                <w:fldChar w:fldCharType="begin"/>
              </w:r>
              <w:r w:rsidRPr="0068611F" w:rsidDel="0008567C">
                <w:rPr>
                  <w:sz w:val="16"/>
                  <w:szCs w:val="16"/>
                </w:rPr>
                <w:delInstrText xml:space="preserve"> TC "</w:delInstrText>
              </w:r>
              <w:bookmarkStart w:id="1358" w:name="_Toc75358984"/>
              <w:bookmarkStart w:id="1359" w:name="_Toc75359123"/>
              <w:bookmarkStart w:id="1360" w:name="_Toc75359158"/>
              <w:bookmarkStart w:id="1361" w:name="_Toc75359370"/>
              <w:bookmarkStart w:id="1362" w:name="_Toc75359408"/>
              <w:r w:rsidRPr="0068611F" w:rsidDel="0008567C">
                <w:rPr>
                  <w:sz w:val="16"/>
                  <w:szCs w:val="16"/>
                </w:rPr>
                <w:delInstrText xml:space="preserve">1. </w:delInstrText>
              </w:r>
              <w:r w:rsidDel="0008567C">
                <w:rPr>
                  <w:sz w:val="16"/>
                  <w:szCs w:val="16"/>
                </w:rPr>
                <w:delInstrText>Banking System Liquidity and Central Bank Balance Sheet</w:delInstrText>
              </w:r>
              <w:bookmarkEnd w:id="1358"/>
              <w:bookmarkEnd w:id="1359"/>
              <w:bookmarkEnd w:id="1360"/>
              <w:bookmarkEnd w:id="1361"/>
              <w:bookmarkEnd w:id="1362"/>
              <w:r w:rsidRPr="0068611F" w:rsidDel="0008567C">
                <w:rPr>
                  <w:sz w:val="16"/>
                  <w:szCs w:val="16"/>
                </w:rPr>
                <w:delInstrText xml:space="preserve">"\f C </w:delInstrText>
              </w:r>
              <w:r w:rsidRPr="0068611F" w:rsidDel="0008567C">
                <w:rPr>
                  <w:sz w:val="16"/>
                  <w:szCs w:val="16"/>
                </w:rPr>
                <w:fldChar w:fldCharType="end"/>
              </w:r>
              <w:r w:rsidRPr="0068611F" w:rsidDel="0008567C">
                <w:rPr>
                  <w:rFonts w:ascii="Arial" w:hAnsi="Arial" w:cs="Arial"/>
                  <w:b/>
                  <w:bCs/>
                  <w:color w:val="009CDE"/>
                </w:rPr>
                <w:delText xml:space="preserve">Figure 1. </w:delText>
              </w:r>
            </w:del>
            <w:del w:id="1363" w:author="King, Darryl" w:date="2021-07-23T11:18:00Z">
              <w:r w:rsidRPr="00416655" w:rsidDel="002743F5">
                <w:rPr>
                  <w:rFonts w:ascii="Arial" w:hAnsi="Arial" w:cs="Arial"/>
                  <w:b/>
                  <w:bCs/>
                  <w:color w:val="009CDE"/>
                </w:rPr>
                <w:delText>Banking System Liquidity and</w:delText>
              </w:r>
            </w:del>
            <w:del w:id="1364" w:author="King, Darryl" w:date="2021-07-26T15:17:00Z">
              <w:r w:rsidRPr="00416655" w:rsidDel="0008567C">
                <w:rPr>
                  <w:rFonts w:ascii="Arial" w:hAnsi="Arial" w:cs="Arial"/>
                  <w:b/>
                  <w:bCs/>
                  <w:color w:val="009CDE"/>
                </w:rPr>
                <w:delText xml:space="preserve"> Central Bank Balance Sheet</w:delText>
              </w:r>
              <w:r w:rsidRPr="00416655" w:rsidDel="0008567C">
                <w:rPr>
                  <w:rFonts w:eastAsia="PMingLiU" w:cs="Times New Roman"/>
                  <w:noProof/>
                  <w:sz w:val="24"/>
                  <w:lang w:eastAsia="zh-TW"/>
                </w:rPr>
                <mc:AlternateContent>
                  <mc:Choice Requires="wps">
                    <w:drawing>
                      <wp:anchor distT="0" distB="0" distL="114300" distR="114300" simplePos="0" relativeHeight="251678720" behindDoc="0" locked="0" layoutInCell="1" allowOverlap="1" wp14:anchorId="56E5B115" wp14:editId="44C76951">
                        <wp:simplePos x="0" y="0"/>
                        <wp:positionH relativeFrom="column">
                          <wp:posOffset>71120</wp:posOffset>
                        </wp:positionH>
                        <wp:positionV relativeFrom="paragraph">
                          <wp:posOffset>2301240</wp:posOffset>
                        </wp:positionV>
                        <wp:extent cx="902970" cy="391795"/>
                        <wp:effectExtent l="0" t="0" r="0" b="8255"/>
                        <wp:wrapNone/>
                        <wp:docPr id="9" name="Callout: Right Arrow 9"/>
                        <wp:cNvGraphicFramePr/>
                        <a:graphic xmlns:a="http://schemas.openxmlformats.org/drawingml/2006/main">
                          <a:graphicData uri="http://schemas.microsoft.com/office/word/2010/wordprocessingShape">
                            <wps:wsp>
                              <wps:cNvSpPr/>
                              <wps:spPr>
                                <a:xfrm>
                                  <a:off x="0" y="0"/>
                                  <a:ext cx="902970" cy="391795"/>
                                </a:xfrm>
                                <a:prstGeom prst="rightArrowCallout">
                                  <a:avLst>
                                    <a:gd name="adj1" fmla="val 31325"/>
                                    <a:gd name="adj2" fmla="val 28077"/>
                                    <a:gd name="adj3" fmla="val 15794"/>
                                    <a:gd name="adj4" fmla="val 84921"/>
                                  </a:avLst>
                                </a:prstGeom>
                                <a:solidFill>
                                  <a:srgbClr val="4472C4">
                                    <a:lumMod val="40000"/>
                                    <a:lumOff val="60000"/>
                                  </a:srgbClr>
                                </a:solidFill>
                                <a:ln w="12700" cap="flat" cmpd="sng" algn="ctr">
                                  <a:noFill/>
                                  <a:prstDash val="solid"/>
                                  <a:miter lim="800000"/>
                                </a:ln>
                                <a:effectLst/>
                              </wps:spPr>
                              <wps:txbx>
                                <w:txbxContent>
                                  <w:p w14:paraId="5B6FB9CD" w14:textId="77777777" w:rsidR="007B199D" w:rsidRPr="00416655" w:rsidRDefault="007B199D" w:rsidP="00416655">
                                    <w:pPr>
                                      <w:jc w:val="center"/>
                                      <w:rPr>
                                        <w:color w:val="000000"/>
                                        <w:szCs w:val="20"/>
                                      </w:rPr>
                                    </w:pPr>
                                    <w:r w:rsidRPr="00416655">
                                      <w:rPr>
                                        <w:color w:val="000000"/>
                                        <w:szCs w:val="20"/>
                                      </w:rPr>
                                      <w:t>AF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E5B115"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Callout: Right Arrow 9" o:spid="_x0000_s1028" type="#_x0000_t78" style="position:absolute;left:0;text-align:left;margin-left:5.6pt;margin-top:181.2pt;width:71.1pt;height:3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" adj="18343,4735,20120,7417" fillcolor="#b4c7e7" stroked="f" strokeweight="1pt">
                        <v:textbox>
                          <w:txbxContent>
                            <w:p w14:paraId="5B6FB9CD" w14:textId="77777777" w:rsidR="007B199D" w:rsidRPr="00416655" w:rsidRDefault="007B199D" w:rsidP="00416655">
                              <w:pPr>
                                <w:jc w:val="center"/>
                                <w:rPr>
                                  <w:color w:val="000000"/>
                                  <w:szCs w:val="20"/>
                                </w:rPr>
                              </w:pPr>
                              <w:r w:rsidRPr="00416655">
                                <w:rPr>
                                  <w:color w:val="000000"/>
                                  <w:szCs w:val="20"/>
                                </w:rPr>
                                <w:t>AF</w:t>
                              </w:r>
                            </w:p>
                          </w:txbxContent>
                        </v:textbox>
                      </v:shape>
                    </w:pict>
                  </mc:Fallback>
                </mc:AlternateContent>
              </w:r>
              <w:r w:rsidRPr="00416655" w:rsidDel="0008567C">
                <w:rPr>
                  <w:rFonts w:eastAsia="PMingLiU" w:cs="Times New Roman"/>
                  <w:noProof/>
                  <w:sz w:val="24"/>
                  <w:lang w:eastAsia="zh-TW"/>
                </w:rPr>
                <mc:AlternateContent>
                  <mc:Choice Requires="wps">
                    <w:drawing>
                      <wp:anchor distT="0" distB="0" distL="114300" distR="114300" simplePos="0" relativeHeight="251680768" behindDoc="0" locked="0" layoutInCell="1" allowOverlap="1" wp14:anchorId="3120177A" wp14:editId="37316F00">
                        <wp:simplePos x="0" y="0"/>
                        <wp:positionH relativeFrom="column">
                          <wp:posOffset>55880</wp:posOffset>
                        </wp:positionH>
                        <wp:positionV relativeFrom="paragraph">
                          <wp:posOffset>1692275</wp:posOffset>
                        </wp:positionV>
                        <wp:extent cx="934085" cy="542925"/>
                        <wp:effectExtent l="0" t="0" r="0" b="9525"/>
                        <wp:wrapNone/>
                        <wp:docPr id="26" name="Callout: Right Arrow 26"/>
                        <wp:cNvGraphicFramePr/>
                        <a:graphic xmlns:a="http://schemas.openxmlformats.org/drawingml/2006/main">
                          <a:graphicData uri="http://schemas.microsoft.com/office/word/2010/wordprocessingShape">
                            <wps:wsp>
                              <wps:cNvSpPr/>
                              <wps:spPr>
                                <a:xfrm>
                                  <a:off x="0" y="0"/>
                                  <a:ext cx="934085" cy="542925"/>
                                </a:xfrm>
                                <a:prstGeom prst="rightArrowCallout">
                                  <a:avLst>
                                    <a:gd name="adj1" fmla="val 22691"/>
                                    <a:gd name="adj2" fmla="val 23199"/>
                                    <a:gd name="adj3" fmla="val 16206"/>
                                    <a:gd name="adj4" fmla="val 84615"/>
                                  </a:avLst>
                                </a:prstGeom>
                                <a:solidFill>
                                  <a:srgbClr val="70AD47">
                                    <a:lumMod val="20000"/>
                                    <a:lumOff val="80000"/>
                                  </a:srgbClr>
                                </a:solidFill>
                                <a:ln w="12700" cap="flat" cmpd="sng" algn="ctr">
                                  <a:noFill/>
                                  <a:prstDash val="solid"/>
                                  <a:miter lim="800000"/>
                                </a:ln>
                                <a:effectLst/>
                              </wps:spPr>
                              <wps:txbx>
                                <w:txbxContent>
                                  <w:p w14:paraId="6837DADE" w14:textId="77777777" w:rsidR="007B199D" w:rsidRPr="00416655" w:rsidRDefault="007B199D" w:rsidP="00416655">
                                    <w:pPr>
                                      <w:shd w:val="clear" w:color="auto" w:fill="E2EFD9"/>
                                      <w:spacing w:line="240" w:lineRule="auto"/>
                                      <w:jc w:val="center"/>
                                      <w:rPr>
                                        <w:color w:val="000000"/>
                                        <w:szCs w:val="20"/>
                                      </w:rPr>
                                    </w:pPr>
                                    <w:r w:rsidRPr="00416655">
                                      <w:rPr>
                                        <w:color w:val="000000"/>
                                        <w:szCs w:val="20"/>
                                      </w:rPr>
                                      <w:t>Banking System Liquidity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0177A" id="Callout: Right Arrow 26" o:spid="_x0000_s1029" type="#_x0000_t78" style="position:absolute;left:0;text-align:left;margin-left:4.4pt;margin-top:133.25pt;width:73.55pt;height:4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" adj="18277,5789,19565,8349" fillcolor="#e2f0d9" stroked="f" strokeweight="1pt">
                        <v:textbox>
                          <w:txbxContent>
                            <w:p w14:paraId="6837DADE" w14:textId="77777777" w:rsidR="007B199D" w:rsidRPr="00416655" w:rsidRDefault="007B199D" w:rsidP="00416655">
                              <w:pPr>
                                <w:shd w:val="clear" w:color="auto" w:fill="E2EFD9"/>
                                <w:spacing w:line="240" w:lineRule="auto"/>
                                <w:jc w:val="center"/>
                                <w:rPr>
                                  <w:color w:val="000000"/>
                                  <w:szCs w:val="20"/>
                                </w:rPr>
                              </w:pPr>
                              <w:r w:rsidRPr="00416655">
                                <w:rPr>
                                  <w:color w:val="000000"/>
                                  <w:szCs w:val="20"/>
                                </w:rPr>
                                <w:t>Banking System Liquidity</w:t>
                              </w:r>
                            </w:p>
                          </w:txbxContent>
                        </v:textbox>
                      </v:shape>
                    </w:pict>
                  </mc:Fallback>
                </mc:AlternateContent>
              </w:r>
              <w:r w:rsidRPr="00416655" w:rsidDel="0008567C">
                <w:rPr>
                  <w:rFonts w:eastAsia="PMingLiU" w:cs="Times New Roman"/>
                  <w:noProof/>
                  <w:sz w:val="24"/>
                  <w:lang w:eastAsia="zh-TW"/>
                </w:rPr>
                <mc:AlternateContent>
                  <mc:Choice Requires="wps">
                    <w:drawing>
                      <wp:anchor distT="0" distB="0" distL="114300" distR="114300" simplePos="0" relativeHeight="251677696" behindDoc="0" locked="0" layoutInCell="1" allowOverlap="1" wp14:anchorId="7E7C1801" wp14:editId="79B1E9BA">
                        <wp:simplePos x="0" y="0"/>
                        <wp:positionH relativeFrom="column">
                          <wp:posOffset>36830</wp:posOffset>
                        </wp:positionH>
                        <wp:positionV relativeFrom="paragraph">
                          <wp:posOffset>558165</wp:posOffset>
                        </wp:positionV>
                        <wp:extent cx="933450" cy="463550"/>
                        <wp:effectExtent l="0" t="0" r="0" b="0"/>
                        <wp:wrapNone/>
                        <wp:docPr id="23" name="Callout: Right Arrow 23"/>
                        <wp:cNvGraphicFramePr/>
                        <a:graphic xmlns:a="http://schemas.openxmlformats.org/drawingml/2006/main">
                          <a:graphicData uri="http://schemas.microsoft.com/office/word/2010/wordprocessingShape">
                            <wps:wsp>
                              <wps:cNvSpPr/>
                              <wps:spPr>
                                <a:xfrm>
                                  <a:off x="0" y="0"/>
                                  <a:ext cx="933450" cy="463550"/>
                                </a:xfrm>
                                <a:prstGeom prst="rightArrowCallout">
                                  <a:avLst>
                                    <a:gd name="adj1" fmla="val 22802"/>
                                    <a:gd name="adj2" fmla="val 27740"/>
                                    <a:gd name="adj3" fmla="val 16667"/>
                                    <a:gd name="adj4" fmla="val 86564"/>
                                  </a:avLst>
                                </a:prstGeom>
                                <a:solidFill>
                                  <a:srgbClr val="4472C4">
                                    <a:lumMod val="40000"/>
                                    <a:lumOff val="60000"/>
                                  </a:srgbClr>
                                </a:solidFill>
                                <a:ln w="12700" cap="flat" cmpd="sng" algn="ctr">
                                  <a:noFill/>
                                  <a:prstDash val="solid"/>
                                  <a:miter lim="800000"/>
                                </a:ln>
                                <a:effectLst/>
                              </wps:spPr>
                              <wps:txbx>
                                <w:txbxContent>
                                  <w:p w14:paraId="41D457FB" w14:textId="77777777" w:rsidR="007B199D" w:rsidRPr="00416655" w:rsidRDefault="007B199D" w:rsidP="00416655">
                                    <w:pPr>
                                      <w:jc w:val="center"/>
                                      <w:rPr>
                                        <w:color w:val="000000"/>
                                        <w:szCs w:val="20"/>
                                      </w:rPr>
                                    </w:pPr>
                                    <w:r w:rsidRPr="00416655">
                                      <w:rPr>
                                        <w:color w:val="000000"/>
                                        <w:szCs w:val="20"/>
                                      </w:rPr>
                                      <w:t>AF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C1801" id="Callout: Right Arrow 23" o:spid="_x0000_s1030" type="#_x0000_t78" style="position:absolute;left:0;text-align:left;margin-left:2.9pt;margin-top:43.95pt;width:73.5pt;height:3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" adj="18698,4808,19812,8337" fillcolor="#b4c7e7" stroked="f" strokeweight="1pt">
                        <v:textbox>
                          <w:txbxContent>
                            <w:p w14:paraId="41D457FB" w14:textId="77777777" w:rsidR="007B199D" w:rsidRPr="00416655" w:rsidRDefault="007B199D" w:rsidP="00416655">
                              <w:pPr>
                                <w:jc w:val="center"/>
                                <w:rPr>
                                  <w:color w:val="000000"/>
                                  <w:szCs w:val="20"/>
                                </w:rPr>
                              </w:pPr>
                              <w:r w:rsidRPr="00416655">
                                <w:rPr>
                                  <w:color w:val="000000"/>
                                  <w:szCs w:val="20"/>
                                </w:rPr>
                                <w:t>AF</w:t>
                              </w:r>
                            </w:p>
                          </w:txbxContent>
                        </v:textbox>
                      </v:shape>
                    </w:pict>
                  </mc:Fallback>
                </mc:AlternateContent>
              </w:r>
              <w:r w:rsidRPr="00416655" w:rsidDel="0008567C">
                <w:rPr>
                  <w:rFonts w:eastAsia="PMingLiU" w:cs="Times New Roman"/>
                  <w:noProof/>
                  <w:sz w:val="24"/>
                  <w:lang w:eastAsia="zh-TW"/>
                </w:rPr>
                <mc:AlternateContent>
                  <mc:Choice Requires="wps">
                    <w:drawing>
                      <wp:anchor distT="0" distB="0" distL="114300" distR="114300" simplePos="0" relativeHeight="251679744" behindDoc="0" locked="0" layoutInCell="1" allowOverlap="1" wp14:anchorId="39607F14" wp14:editId="45F7FB81">
                        <wp:simplePos x="0" y="0"/>
                        <wp:positionH relativeFrom="column">
                          <wp:posOffset>44450</wp:posOffset>
                        </wp:positionH>
                        <wp:positionV relativeFrom="paragraph">
                          <wp:posOffset>1163955</wp:posOffset>
                        </wp:positionV>
                        <wp:extent cx="924560" cy="459740"/>
                        <wp:effectExtent l="0" t="0" r="8890" b="0"/>
                        <wp:wrapNone/>
                        <wp:docPr id="10" name="Callout: Right Arrow 10"/>
                        <wp:cNvGraphicFramePr/>
                        <a:graphic xmlns:a="http://schemas.openxmlformats.org/drawingml/2006/main">
                          <a:graphicData uri="http://schemas.microsoft.com/office/word/2010/wordprocessingShape">
                            <wps:wsp>
                              <wps:cNvSpPr/>
                              <wps:spPr>
                                <a:xfrm>
                                  <a:off x="0" y="0"/>
                                  <a:ext cx="924560" cy="459740"/>
                                </a:xfrm>
                                <a:prstGeom prst="rightArrowCallout">
                                  <a:avLst>
                                    <a:gd name="adj1" fmla="val 22455"/>
                                    <a:gd name="adj2" fmla="val 27559"/>
                                    <a:gd name="adj3" fmla="val 16954"/>
                                    <a:gd name="adj4" fmla="val 86403"/>
                                  </a:avLst>
                                </a:prstGeom>
                                <a:solidFill>
                                  <a:srgbClr val="5B9BD5">
                                    <a:lumMod val="20000"/>
                                    <a:lumOff val="80000"/>
                                  </a:srgbClr>
                                </a:solidFill>
                                <a:ln w="12700" cap="flat" cmpd="sng" algn="ctr">
                                  <a:noFill/>
                                  <a:prstDash val="solid"/>
                                  <a:miter lim="800000"/>
                                </a:ln>
                                <a:effectLst/>
                              </wps:spPr>
                              <wps:txbx>
                                <w:txbxContent>
                                  <w:p w14:paraId="0A401027" w14:textId="77777777" w:rsidR="007B199D" w:rsidRPr="00416655" w:rsidRDefault="007B199D" w:rsidP="00416655">
                                    <w:pPr>
                                      <w:spacing w:line="240" w:lineRule="auto"/>
                                      <w:jc w:val="center"/>
                                      <w:rPr>
                                        <w:color w:val="000000"/>
                                        <w:sz w:val="19"/>
                                        <w:szCs w:val="19"/>
                                      </w:rPr>
                                    </w:pPr>
                                    <w:r w:rsidRPr="00416655">
                                      <w:rPr>
                                        <w:color w:val="000000"/>
                                        <w:sz w:val="19"/>
                                        <w:szCs w:val="19"/>
                                      </w:rPr>
                                      <w:t>Monetary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07F14" id="Callout: Right Arrow 10" o:spid="_x0000_s1031" type="#_x0000_t78" style="position:absolute;left:0;text-align:left;margin-left:3.5pt;margin-top:91.65pt;width:72.8pt;height:3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" adj="18663,4847,19779,8375" fillcolor="#deebf7" stroked="f" strokeweight="1pt">
                        <v:textbox>
                          <w:txbxContent>
                            <w:p w14:paraId="0A401027" w14:textId="77777777" w:rsidR="007B199D" w:rsidRPr="00416655" w:rsidRDefault="007B199D" w:rsidP="00416655">
                              <w:pPr>
                                <w:spacing w:line="240" w:lineRule="auto"/>
                                <w:jc w:val="center"/>
                                <w:rPr>
                                  <w:color w:val="000000"/>
                                  <w:sz w:val="19"/>
                                  <w:szCs w:val="19"/>
                                </w:rPr>
                              </w:pPr>
                              <w:r w:rsidRPr="00416655">
                                <w:rPr>
                                  <w:color w:val="000000"/>
                                  <w:sz w:val="19"/>
                                  <w:szCs w:val="19"/>
                                </w:rPr>
                                <w:t>Monetary Operations</w:t>
                              </w:r>
                            </w:p>
                          </w:txbxContent>
                        </v:textbox>
                      </v:shape>
                    </w:pict>
                  </mc:Fallback>
                </mc:AlternateContent>
              </w:r>
            </w:del>
          </w:p>
          <w:tbl>
            <w:tblPr>
              <w:tblStyle w:val="TableGrid1"/>
              <w:tblW w:w="0" w:type="auto"/>
              <w:tblInd w:w="150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Look w:val="04A0" w:firstRow="1" w:lastRow="0" w:firstColumn="1" w:lastColumn="0" w:noHBand="0" w:noVBand="1"/>
            </w:tblPr>
            <w:tblGrid>
              <w:gridCol w:w="3680"/>
              <w:gridCol w:w="3790"/>
            </w:tblGrid>
            <w:tr w:rsidR="00416655" w:rsidRPr="00416655" w:rsidDel="0008567C" w14:paraId="73EE6772" w14:textId="0C5D6B78" w:rsidTr="00416655">
              <w:trPr>
                <w:trHeight w:val="395"/>
                <w:del w:id="1365" w:author="King, Darryl" w:date="2021-07-26T15:17:00Z"/>
              </w:trPr>
              <w:tc>
                <w:tcPr>
                  <w:tcW w:w="3680" w:type="dxa"/>
                  <w:shd w:val="clear" w:color="auto" w:fill="2F5496"/>
                  <w:vAlign w:val="center"/>
                </w:tcPr>
                <w:p w14:paraId="7B0ACA51" w14:textId="4F99441C" w:rsidR="00416655" w:rsidRPr="00416655" w:rsidDel="0008567C" w:rsidRDefault="00416655" w:rsidP="00416655">
                  <w:pPr>
                    <w:autoSpaceDE w:val="0"/>
                    <w:autoSpaceDN w:val="0"/>
                    <w:adjustRightInd w:val="0"/>
                    <w:spacing w:after="0" w:line="240" w:lineRule="auto"/>
                    <w:jc w:val="center"/>
                    <w:rPr>
                      <w:del w:id="1366" w:author="King, Darryl" w:date="2021-07-26T15:17:00Z"/>
                      <w:rFonts w:asciiTheme="majorHAnsi" w:eastAsia="PMingLiU" w:hAnsiTheme="majorHAnsi" w:cstheme="majorHAnsi"/>
                      <w:b/>
                      <w:bCs/>
                      <w:caps/>
                      <w:color w:val="FFFFFF"/>
                      <w:lang w:eastAsia="zh-TW"/>
                    </w:rPr>
                  </w:pPr>
                  <w:del w:id="1367" w:author="King, Darryl" w:date="2021-07-26T15:17:00Z">
                    <w:r w:rsidRPr="00416655" w:rsidDel="0008567C">
                      <w:rPr>
                        <w:rFonts w:asciiTheme="majorHAnsi" w:eastAsia="PMingLiU" w:hAnsiTheme="majorHAnsi" w:cstheme="majorHAnsi"/>
                        <w:b/>
                        <w:bCs/>
                        <w:caps/>
                        <w:color w:val="FFFFFF"/>
                        <w:lang w:eastAsia="zh-TW"/>
                      </w:rPr>
                      <w:delText>Assets</w:delText>
                    </w:r>
                  </w:del>
                </w:p>
              </w:tc>
              <w:tc>
                <w:tcPr>
                  <w:tcW w:w="3790" w:type="dxa"/>
                  <w:shd w:val="clear" w:color="auto" w:fill="2F5496"/>
                  <w:vAlign w:val="center"/>
                </w:tcPr>
                <w:p w14:paraId="680070A5" w14:textId="5AA523DB" w:rsidR="00416655" w:rsidRPr="00416655" w:rsidDel="0008567C" w:rsidRDefault="00416655" w:rsidP="00416655">
                  <w:pPr>
                    <w:autoSpaceDE w:val="0"/>
                    <w:autoSpaceDN w:val="0"/>
                    <w:adjustRightInd w:val="0"/>
                    <w:spacing w:after="0" w:line="240" w:lineRule="auto"/>
                    <w:jc w:val="center"/>
                    <w:rPr>
                      <w:del w:id="1368" w:author="King, Darryl" w:date="2021-07-26T15:17:00Z"/>
                      <w:rFonts w:asciiTheme="majorHAnsi" w:eastAsia="PMingLiU" w:hAnsiTheme="majorHAnsi" w:cstheme="majorHAnsi"/>
                      <w:b/>
                      <w:bCs/>
                      <w:caps/>
                      <w:color w:val="FFFFFF"/>
                      <w:lang w:eastAsia="zh-TW"/>
                    </w:rPr>
                  </w:pPr>
                  <w:del w:id="1369" w:author="King, Darryl" w:date="2021-07-26T15:17:00Z">
                    <w:r w:rsidRPr="00416655" w:rsidDel="0008567C">
                      <w:rPr>
                        <w:rFonts w:asciiTheme="majorHAnsi" w:eastAsia="PMingLiU" w:hAnsiTheme="majorHAnsi" w:cstheme="majorHAnsi"/>
                        <w:b/>
                        <w:bCs/>
                        <w:caps/>
                        <w:color w:val="FFFFFF"/>
                        <w:lang w:eastAsia="zh-TW"/>
                      </w:rPr>
                      <w:delText>Liabilities</w:delText>
                    </w:r>
                  </w:del>
                </w:p>
              </w:tc>
            </w:tr>
            <w:tr w:rsidR="00416655" w:rsidRPr="00416655" w:rsidDel="0008567C" w14:paraId="6B80ED47" w14:textId="27478E33" w:rsidTr="00416655">
              <w:trPr>
                <w:trHeight w:val="533"/>
                <w:del w:id="1370" w:author="King, Darryl" w:date="2021-07-26T15:17:00Z"/>
              </w:trPr>
              <w:tc>
                <w:tcPr>
                  <w:tcW w:w="3680" w:type="dxa"/>
                  <w:shd w:val="clear" w:color="auto" w:fill="B4C6E7"/>
                </w:tcPr>
                <w:p w14:paraId="1C0363C6" w14:textId="76F08513" w:rsidR="00416655" w:rsidRPr="00416655" w:rsidDel="0008567C" w:rsidRDefault="00416655" w:rsidP="00416655">
                  <w:pPr>
                    <w:autoSpaceDE w:val="0"/>
                    <w:autoSpaceDN w:val="0"/>
                    <w:adjustRightInd w:val="0"/>
                    <w:spacing w:after="0" w:line="240" w:lineRule="auto"/>
                    <w:rPr>
                      <w:del w:id="1371" w:author="King, Darryl" w:date="2021-07-26T15:17:00Z"/>
                      <w:rFonts w:asciiTheme="majorHAnsi" w:eastAsia="PMingLiU" w:hAnsiTheme="majorHAnsi" w:cstheme="majorHAnsi"/>
                      <w:b/>
                      <w:lang w:eastAsia="zh-TW"/>
                    </w:rPr>
                  </w:pPr>
                </w:p>
                <w:p w14:paraId="49175103" w14:textId="7CF4395C" w:rsidR="00416655" w:rsidRPr="00416655" w:rsidDel="0008567C" w:rsidRDefault="00416655" w:rsidP="00416655">
                  <w:pPr>
                    <w:autoSpaceDE w:val="0"/>
                    <w:autoSpaceDN w:val="0"/>
                    <w:adjustRightInd w:val="0"/>
                    <w:spacing w:after="0" w:line="240" w:lineRule="auto"/>
                    <w:rPr>
                      <w:del w:id="1372" w:author="King, Darryl" w:date="2021-07-26T15:17:00Z"/>
                      <w:rFonts w:asciiTheme="majorHAnsi" w:eastAsia="PMingLiU" w:hAnsiTheme="majorHAnsi" w:cstheme="majorHAnsi"/>
                      <w:b/>
                      <w:lang w:eastAsia="zh-TW"/>
                    </w:rPr>
                  </w:pPr>
                  <w:del w:id="1373" w:author="King, Darryl" w:date="2021-07-26T15:17:00Z">
                    <w:r w:rsidRPr="00416655" w:rsidDel="0008567C">
                      <w:rPr>
                        <w:rFonts w:asciiTheme="majorHAnsi" w:eastAsia="PMingLiU" w:hAnsiTheme="majorHAnsi" w:cstheme="majorHAnsi"/>
                        <w:b/>
                        <w:lang w:eastAsia="zh-TW"/>
                      </w:rPr>
                      <w:delText>Net Foreign Assets (NFA)</w:delText>
                    </w:r>
                  </w:del>
                </w:p>
                <w:p w14:paraId="1E8BAEC4" w14:textId="5B4FB71E" w:rsidR="00416655" w:rsidRPr="00416655" w:rsidDel="0008567C" w:rsidRDefault="00416655" w:rsidP="00416655">
                  <w:pPr>
                    <w:autoSpaceDE w:val="0"/>
                    <w:autoSpaceDN w:val="0"/>
                    <w:adjustRightInd w:val="0"/>
                    <w:spacing w:after="0" w:line="240" w:lineRule="auto"/>
                    <w:rPr>
                      <w:del w:id="1374" w:author="King, Darryl" w:date="2021-07-26T15:17:00Z"/>
                      <w:rFonts w:asciiTheme="majorHAnsi" w:eastAsia="PMingLiU" w:hAnsiTheme="majorHAnsi" w:cstheme="majorHAnsi"/>
                      <w:b/>
                      <w:lang w:eastAsia="zh-TW"/>
                    </w:rPr>
                  </w:pPr>
                  <w:del w:id="1375" w:author="King, Darryl" w:date="2021-07-26T15:17:00Z">
                    <w:r w:rsidRPr="00416655" w:rsidDel="0008567C">
                      <w:rPr>
                        <w:rFonts w:asciiTheme="majorHAnsi" w:eastAsia="PMingLiU" w:hAnsiTheme="majorHAnsi" w:cstheme="majorHAnsi"/>
                        <w:b/>
                        <w:lang w:eastAsia="zh-TW"/>
                      </w:rPr>
                      <w:delText xml:space="preserve">Claims on Government (CG) </w:delText>
                    </w:r>
                  </w:del>
                </w:p>
                <w:p w14:paraId="6FBC6466" w14:textId="1C30D7DC" w:rsidR="00416655" w:rsidRPr="00416655" w:rsidDel="0008567C" w:rsidRDefault="00416655" w:rsidP="00416655">
                  <w:pPr>
                    <w:autoSpaceDE w:val="0"/>
                    <w:autoSpaceDN w:val="0"/>
                    <w:adjustRightInd w:val="0"/>
                    <w:spacing w:after="0" w:line="240" w:lineRule="auto"/>
                    <w:rPr>
                      <w:del w:id="1376" w:author="King, Darryl" w:date="2021-07-26T15:17:00Z"/>
                      <w:rFonts w:asciiTheme="majorHAnsi" w:eastAsia="PMingLiU" w:hAnsiTheme="majorHAnsi" w:cstheme="majorHAnsi"/>
                      <w:b/>
                      <w:lang w:eastAsia="zh-TW"/>
                    </w:rPr>
                  </w:pPr>
                </w:p>
              </w:tc>
              <w:tc>
                <w:tcPr>
                  <w:tcW w:w="3790" w:type="dxa"/>
                  <w:shd w:val="clear" w:color="auto" w:fill="B4C6E7"/>
                </w:tcPr>
                <w:p w14:paraId="29649D09" w14:textId="18D5E439" w:rsidR="00416655" w:rsidRPr="00416655" w:rsidDel="0008567C" w:rsidRDefault="00416655" w:rsidP="00416655">
                  <w:pPr>
                    <w:autoSpaceDE w:val="0"/>
                    <w:autoSpaceDN w:val="0"/>
                    <w:adjustRightInd w:val="0"/>
                    <w:spacing w:after="0" w:line="240" w:lineRule="auto"/>
                    <w:rPr>
                      <w:del w:id="1377" w:author="King, Darryl" w:date="2021-07-26T15:17:00Z"/>
                      <w:rFonts w:asciiTheme="majorHAnsi" w:eastAsia="PMingLiU" w:hAnsiTheme="majorHAnsi" w:cstheme="majorHAnsi"/>
                      <w:b/>
                      <w:lang w:eastAsia="zh-TW"/>
                    </w:rPr>
                  </w:pPr>
                </w:p>
                <w:p w14:paraId="13E91F0A" w14:textId="1EB94172" w:rsidR="00416655" w:rsidRPr="00416655" w:rsidDel="0008567C" w:rsidRDefault="00416655" w:rsidP="00416655">
                  <w:pPr>
                    <w:autoSpaceDE w:val="0"/>
                    <w:autoSpaceDN w:val="0"/>
                    <w:adjustRightInd w:val="0"/>
                    <w:spacing w:after="0" w:line="240" w:lineRule="auto"/>
                    <w:rPr>
                      <w:del w:id="1378" w:author="King, Darryl" w:date="2021-07-26T15:17:00Z"/>
                      <w:rFonts w:asciiTheme="majorHAnsi" w:eastAsia="PMingLiU" w:hAnsiTheme="majorHAnsi" w:cstheme="majorHAnsi"/>
                      <w:b/>
                      <w:lang w:eastAsia="zh-TW"/>
                    </w:rPr>
                  </w:pPr>
                  <w:del w:id="1379" w:author="King, Darryl" w:date="2021-07-26T15:17:00Z">
                    <w:r w:rsidRPr="00416655" w:rsidDel="0008567C">
                      <w:rPr>
                        <w:rFonts w:asciiTheme="majorHAnsi" w:eastAsia="PMingLiU" w:hAnsiTheme="majorHAnsi" w:cstheme="majorHAnsi"/>
                        <w:b/>
                        <w:lang w:eastAsia="zh-TW"/>
                      </w:rPr>
                      <w:delText>Currency in Circulation (CIC)</w:delText>
                    </w:r>
                  </w:del>
                </w:p>
                <w:p w14:paraId="71588205" w14:textId="477D26D5" w:rsidR="00416655" w:rsidRPr="00416655" w:rsidDel="0008567C" w:rsidRDefault="00416655" w:rsidP="00416655">
                  <w:pPr>
                    <w:autoSpaceDE w:val="0"/>
                    <w:autoSpaceDN w:val="0"/>
                    <w:adjustRightInd w:val="0"/>
                    <w:spacing w:after="0" w:line="240" w:lineRule="auto"/>
                    <w:rPr>
                      <w:del w:id="1380" w:author="King, Darryl" w:date="2021-07-26T15:17:00Z"/>
                      <w:rFonts w:asciiTheme="majorHAnsi" w:eastAsia="PMingLiU" w:hAnsiTheme="majorHAnsi" w:cstheme="majorHAnsi"/>
                      <w:b/>
                      <w:lang w:eastAsia="zh-TW"/>
                    </w:rPr>
                  </w:pPr>
                  <w:del w:id="1381" w:author="King, Darryl" w:date="2021-07-26T15:17:00Z">
                    <w:r w:rsidRPr="00416655" w:rsidDel="0008567C">
                      <w:rPr>
                        <w:rFonts w:asciiTheme="majorHAnsi" w:eastAsia="PMingLiU" w:hAnsiTheme="majorHAnsi" w:cstheme="majorHAnsi"/>
                        <w:b/>
                        <w:lang w:eastAsia="zh-TW"/>
                      </w:rPr>
                      <w:delText>Government Deposits (GD)</w:delText>
                    </w:r>
                  </w:del>
                </w:p>
              </w:tc>
            </w:tr>
            <w:tr w:rsidR="00416655" w:rsidRPr="00416655" w:rsidDel="0008567C" w14:paraId="6A6802C0" w14:textId="2485737A" w:rsidTr="00416655">
              <w:trPr>
                <w:trHeight w:val="897"/>
                <w:del w:id="1382" w:author="King, Darryl" w:date="2021-07-26T15:17:00Z"/>
              </w:trPr>
              <w:tc>
                <w:tcPr>
                  <w:tcW w:w="3680" w:type="dxa"/>
                  <w:shd w:val="clear" w:color="auto" w:fill="DEEAF6"/>
                </w:tcPr>
                <w:p w14:paraId="4C1BB98C" w14:textId="7F2705AD" w:rsidR="00416655" w:rsidRPr="00416655" w:rsidDel="0008567C" w:rsidRDefault="00416655" w:rsidP="00416655">
                  <w:pPr>
                    <w:autoSpaceDE w:val="0"/>
                    <w:autoSpaceDN w:val="0"/>
                    <w:adjustRightInd w:val="0"/>
                    <w:spacing w:after="0" w:line="240" w:lineRule="auto"/>
                    <w:ind w:firstLine="162"/>
                    <w:rPr>
                      <w:del w:id="1383" w:author="King, Darryl" w:date="2021-07-26T15:17:00Z"/>
                      <w:rFonts w:asciiTheme="majorHAnsi" w:eastAsia="PMingLiU" w:hAnsiTheme="majorHAnsi" w:cstheme="majorHAnsi"/>
                      <w:b/>
                      <w:noProof/>
                      <w:lang w:eastAsia="zh-TW"/>
                    </w:rPr>
                  </w:pPr>
                </w:p>
                <w:p w14:paraId="5EAA1A55" w14:textId="04EC6970" w:rsidR="00416655" w:rsidRPr="00416655" w:rsidDel="0008567C" w:rsidRDefault="00416655" w:rsidP="00416655">
                  <w:pPr>
                    <w:autoSpaceDE w:val="0"/>
                    <w:autoSpaceDN w:val="0"/>
                    <w:adjustRightInd w:val="0"/>
                    <w:spacing w:after="0" w:line="240" w:lineRule="auto"/>
                    <w:rPr>
                      <w:del w:id="1384" w:author="King, Darryl" w:date="2021-07-26T15:17:00Z"/>
                      <w:rFonts w:asciiTheme="majorHAnsi" w:eastAsia="PMingLiU" w:hAnsiTheme="majorHAnsi" w:cstheme="majorHAnsi"/>
                      <w:b/>
                      <w:lang w:eastAsia="zh-TW"/>
                    </w:rPr>
                  </w:pPr>
                  <w:del w:id="1385" w:author="King, Darryl" w:date="2021-07-26T15:17:00Z">
                    <w:r w:rsidRPr="00416655" w:rsidDel="0008567C">
                      <w:rPr>
                        <w:rFonts w:asciiTheme="majorHAnsi" w:eastAsia="PMingLiU" w:hAnsiTheme="majorHAnsi" w:cstheme="majorHAnsi"/>
                        <w:b/>
                        <w:noProof/>
                        <w:lang w:eastAsia="zh-TW"/>
                      </w:rPr>
                      <w:delText>Liquidity Injection operations (LI)</w:delText>
                    </w:r>
                  </w:del>
                </w:p>
                <w:p w14:paraId="3EC10CFD" w14:textId="7C95B0E5" w:rsidR="00416655" w:rsidRPr="00416655" w:rsidDel="0008567C" w:rsidRDefault="00416655" w:rsidP="00416655">
                  <w:pPr>
                    <w:autoSpaceDE w:val="0"/>
                    <w:autoSpaceDN w:val="0"/>
                    <w:adjustRightInd w:val="0"/>
                    <w:spacing w:after="0" w:line="240" w:lineRule="auto"/>
                    <w:rPr>
                      <w:del w:id="1386" w:author="King, Darryl" w:date="2021-07-26T15:17:00Z"/>
                      <w:rFonts w:asciiTheme="majorHAnsi" w:eastAsia="PMingLiU" w:hAnsiTheme="majorHAnsi" w:cstheme="majorHAnsi"/>
                      <w:b/>
                      <w:noProof/>
                      <w:lang w:eastAsia="zh-TW"/>
                    </w:rPr>
                  </w:pPr>
                </w:p>
              </w:tc>
              <w:tc>
                <w:tcPr>
                  <w:tcW w:w="3790" w:type="dxa"/>
                  <w:shd w:val="clear" w:color="auto" w:fill="DEEAF6"/>
                </w:tcPr>
                <w:p w14:paraId="0F1C2526" w14:textId="15B03EC6" w:rsidR="00416655" w:rsidRPr="00416655" w:rsidDel="0008567C" w:rsidRDefault="00416655" w:rsidP="00416655">
                  <w:pPr>
                    <w:autoSpaceDE w:val="0"/>
                    <w:autoSpaceDN w:val="0"/>
                    <w:adjustRightInd w:val="0"/>
                    <w:spacing w:after="0" w:line="240" w:lineRule="auto"/>
                    <w:rPr>
                      <w:del w:id="1387" w:author="King, Darryl" w:date="2021-07-26T15:17:00Z"/>
                      <w:rFonts w:asciiTheme="majorHAnsi" w:eastAsia="PMingLiU" w:hAnsiTheme="majorHAnsi" w:cstheme="majorHAnsi"/>
                      <w:b/>
                      <w:lang w:eastAsia="zh-TW"/>
                    </w:rPr>
                  </w:pPr>
                </w:p>
                <w:p w14:paraId="45C9D11C" w14:textId="2D39FC01" w:rsidR="00416655" w:rsidRPr="00416655" w:rsidDel="0008567C" w:rsidRDefault="00416655" w:rsidP="00416655">
                  <w:pPr>
                    <w:autoSpaceDE w:val="0"/>
                    <w:autoSpaceDN w:val="0"/>
                    <w:adjustRightInd w:val="0"/>
                    <w:spacing w:after="0" w:line="240" w:lineRule="auto"/>
                    <w:rPr>
                      <w:del w:id="1388" w:author="King, Darryl" w:date="2021-07-26T15:17:00Z"/>
                      <w:rFonts w:asciiTheme="majorHAnsi" w:eastAsia="PMingLiU" w:hAnsiTheme="majorHAnsi" w:cstheme="majorHAnsi"/>
                      <w:b/>
                      <w:lang w:eastAsia="zh-TW"/>
                    </w:rPr>
                  </w:pPr>
                  <w:del w:id="1389" w:author="King, Darryl" w:date="2021-07-26T15:17:00Z">
                    <w:r w:rsidRPr="00416655" w:rsidDel="0008567C">
                      <w:rPr>
                        <w:rFonts w:asciiTheme="majorHAnsi" w:eastAsia="PMingLiU" w:hAnsiTheme="majorHAnsi" w:cstheme="majorHAnsi"/>
                        <w:b/>
                        <w:lang w:eastAsia="zh-TW"/>
                      </w:rPr>
                      <w:delText>Liquidity Absorption operations (LA)</w:delText>
                    </w:r>
                  </w:del>
                </w:p>
              </w:tc>
            </w:tr>
            <w:tr w:rsidR="00416655" w:rsidRPr="00416655" w:rsidDel="0008567C" w14:paraId="29F23167" w14:textId="3AF3D11F" w:rsidTr="00416655">
              <w:trPr>
                <w:trHeight w:val="532"/>
                <w:del w:id="1390" w:author="King, Darryl" w:date="2021-07-26T15:17:00Z"/>
              </w:trPr>
              <w:tc>
                <w:tcPr>
                  <w:tcW w:w="3680" w:type="dxa"/>
                  <w:shd w:val="clear" w:color="auto" w:fill="E2EFD9"/>
                </w:tcPr>
                <w:p w14:paraId="333E68F3" w14:textId="2EABE33E" w:rsidR="00416655" w:rsidRPr="00416655" w:rsidDel="0008567C" w:rsidRDefault="00416655" w:rsidP="00416655">
                  <w:pPr>
                    <w:autoSpaceDE w:val="0"/>
                    <w:autoSpaceDN w:val="0"/>
                    <w:adjustRightInd w:val="0"/>
                    <w:spacing w:after="0" w:line="240" w:lineRule="auto"/>
                    <w:ind w:firstLine="162"/>
                    <w:rPr>
                      <w:del w:id="1391" w:author="King, Darryl" w:date="2021-07-26T15:17:00Z"/>
                      <w:rFonts w:asciiTheme="majorHAnsi" w:eastAsia="PMingLiU" w:hAnsiTheme="majorHAnsi" w:cstheme="majorHAnsi"/>
                      <w:b/>
                      <w:noProof/>
                      <w:lang w:eastAsia="zh-TW"/>
                    </w:rPr>
                  </w:pPr>
                </w:p>
                <w:p w14:paraId="7C4D0D03" w14:textId="133985C9" w:rsidR="00416655" w:rsidRPr="00416655" w:rsidDel="0008567C" w:rsidRDefault="00416655" w:rsidP="00416655">
                  <w:pPr>
                    <w:autoSpaceDE w:val="0"/>
                    <w:autoSpaceDN w:val="0"/>
                    <w:adjustRightInd w:val="0"/>
                    <w:spacing w:after="0" w:line="240" w:lineRule="auto"/>
                    <w:rPr>
                      <w:del w:id="1392" w:author="King, Darryl" w:date="2021-07-26T15:17:00Z"/>
                      <w:rFonts w:asciiTheme="majorHAnsi" w:eastAsia="PMingLiU" w:hAnsiTheme="majorHAnsi" w:cstheme="majorHAnsi"/>
                      <w:b/>
                      <w:noProof/>
                      <w:lang w:eastAsia="zh-TW"/>
                    </w:rPr>
                  </w:pPr>
                </w:p>
              </w:tc>
              <w:tc>
                <w:tcPr>
                  <w:tcW w:w="3790" w:type="dxa"/>
                  <w:shd w:val="clear" w:color="auto" w:fill="E2EFD9"/>
                </w:tcPr>
                <w:p w14:paraId="32F92B05" w14:textId="20CE35B4" w:rsidR="00416655" w:rsidRPr="00416655" w:rsidDel="0008567C" w:rsidRDefault="00416655" w:rsidP="00416655">
                  <w:pPr>
                    <w:autoSpaceDE w:val="0"/>
                    <w:autoSpaceDN w:val="0"/>
                    <w:adjustRightInd w:val="0"/>
                    <w:spacing w:after="0" w:line="240" w:lineRule="auto"/>
                    <w:rPr>
                      <w:del w:id="1393" w:author="King, Darryl" w:date="2021-07-26T15:17:00Z"/>
                      <w:rFonts w:asciiTheme="majorHAnsi" w:eastAsia="PMingLiU" w:hAnsiTheme="majorHAnsi" w:cstheme="majorHAnsi"/>
                      <w:b/>
                      <w:lang w:eastAsia="zh-TW"/>
                    </w:rPr>
                  </w:pPr>
                </w:p>
                <w:p w14:paraId="1BF42D45" w14:textId="6B7AB204" w:rsidR="00416655" w:rsidRPr="00416655" w:rsidDel="0008567C" w:rsidRDefault="00416655" w:rsidP="00416655">
                  <w:pPr>
                    <w:autoSpaceDE w:val="0"/>
                    <w:autoSpaceDN w:val="0"/>
                    <w:adjustRightInd w:val="0"/>
                    <w:spacing w:after="0" w:line="240" w:lineRule="auto"/>
                    <w:rPr>
                      <w:del w:id="1394" w:author="King, Darryl" w:date="2021-07-26T15:17:00Z"/>
                      <w:rFonts w:asciiTheme="majorHAnsi" w:eastAsia="PMingLiU" w:hAnsiTheme="majorHAnsi" w:cstheme="majorHAnsi"/>
                      <w:b/>
                      <w:lang w:eastAsia="zh-TW"/>
                    </w:rPr>
                  </w:pPr>
                  <w:del w:id="1395" w:author="King, Darryl" w:date="2021-07-26T15:17:00Z">
                    <w:r w:rsidRPr="00416655" w:rsidDel="0008567C">
                      <w:rPr>
                        <w:rFonts w:asciiTheme="majorHAnsi" w:eastAsia="PMingLiU" w:hAnsiTheme="majorHAnsi" w:cstheme="majorHAnsi"/>
                        <w:b/>
                        <w:lang w:eastAsia="zh-TW"/>
                      </w:rPr>
                      <w:delText>Bank Reserves (R)</w:delText>
                    </w:r>
                  </w:del>
                </w:p>
                <w:p w14:paraId="01796A5D" w14:textId="5D0C465A" w:rsidR="00416655" w:rsidRPr="00416655" w:rsidDel="0008567C" w:rsidRDefault="00416655" w:rsidP="00416655">
                  <w:pPr>
                    <w:autoSpaceDE w:val="0"/>
                    <w:autoSpaceDN w:val="0"/>
                    <w:adjustRightInd w:val="0"/>
                    <w:spacing w:after="0" w:line="240" w:lineRule="auto"/>
                    <w:rPr>
                      <w:del w:id="1396" w:author="King, Darryl" w:date="2021-07-26T15:17:00Z"/>
                      <w:rFonts w:asciiTheme="majorHAnsi" w:eastAsia="PMingLiU" w:hAnsiTheme="majorHAnsi" w:cstheme="majorHAnsi"/>
                      <w:b/>
                      <w:lang w:eastAsia="zh-TW"/>
                    </w:rPr>
                  </w:pPr>
                </w:p>
              </w:tc>
            </w:tr>
            <w:tr w:rsidR="00416655" w:rsidRPr="00416655" w:rsidDel="0008567C" w14:paraId="3D53D3D6" w14:textId="6316DAF0" w:rsidTr="00416655">
              <w:trPr>
                <w:trHeight w:val="532"/>
                <w:del w:id="1397" w:author="King, Darryl" w:date="2021-07-26T15:17:00Z"/>
              </w:trPr>
              <w:tc>
                <w:tcPr>
                  <w:tcW w:w="3680" w:type="dxa"/>
                  <w:shd w:val="clear" w:color="auto" w:fill="B4C6E7"/>
                </w:tcPr>
                <w:p w14:paraId="4B5DF810" w14:textId="36AA77B7" w:rsidR="00416655" w:rsidRPr="00416655" w:rsidDel="0008567C" w:rsidRDefault="00416655" w:rsidP="00416655">
                  <w:pPr>
                    <w:autoSpaceDE w:val="0"/>
                    <w:autoSpaceDN w:val="0"/>
                    <w:adjustRightInd w:val="0"/>
                    <w:spacing w:after="0" w:line="240" w:lineRule="auto"/>
                    <w:rPr>
                      <w:del w:id="1398" w:author="King, Darryl" w:date="2021-07-26T15:17:00Z"/>
                      <w:rFonts w:asciiTheme="majorHAnsi" w:eastAsia="PMingLiU" w:hAnsiTheme="majorHAnsi" w:cstheme="majorHAnsi"/>
                      <w:b/>
                      <w:lang w:eastAsia="zh-TW"/>
                    </w:rPr>
                  </w:pPr>
                </w:p>
                <w:p w14:paraId="6F025344" w14:textId="017ABC58" w:rsidR="00416655" w:rsidRPr="00416655" w:rsidDel="0008567C" w:rsidRDefault="00416655" w:rsidP="00416655">
                  <w:pPr>
                    <w:autoSpaceDE w:val="0"/>
                    <w:autoSpaceDN w:val="0"/>
                    <w:adjustRightInd w:val="0"/>
                    <w:spacing w:after="0" w:line="240" w:lineRule="auto"/>
                    <w:rPr>
                      <w:del w:id="1399" w:author="King, Darryl" w:date="2021-07-26T15:17:00Z"/>
                      <w:rFonts w:asciiTheme="majorHAnsi" w:eastAsia="PMingLiU" w:hAnsiTheme="majorHAnsi" w:cstheme="majorHAnsi"/>
                      <w:b/>
                      <w:lang w:eastAsia="zh-TW"/>
                    </w:rPr>
                  </w:pPr>
                  <w:del w:id="1400" w:author="King, Darryl" w:date="2021-07-26T15:17:00Z">
                    <w:r w:rsidRPr="00416655" w:rsidDel="0008567C">
                      <w:rPr>
                        <w:rFonts w:asciiTheme="majorHAnsi" w:eastAsia="PMingLiU" w:hAnsiTheme="majorHAnsi" w:cstheme="majorHAnsi"/>
                        <w:b/>
                        <w:lang w:eastAsia="zh-TW"/>
                      </w:rPr>
                      <w:delText>Other Items Net (OIN)</w:delText>
                    </w:r>
                  </w:del>
                </w:p>
              </w:tc>
              <w:tc>
                <w:tcPr>
                  <w:tcW w:w="3790" w:type="dxa"/>
                  <w:shd w:val="clear" w:color="auto" w:fill="B4C6E7"/>
                </w:tcPr>
                <w:p w14:paraId="47414AF1" w14:textId="5C983789" w:rsidR="00416655" w:rsidRPr="00416655" w:rsidDel="0008567C" w:rsidRDefault="00416655" w:rsidP="00416655">
                  <w:pPr>
                    <w:autoSpaceDE w:val="0"/>
                    <w:autoSpaceDN w:val="0"/>
                    <w:adjustRightInd w:val="0"/>
                    <w:spacing w:after="0" w:line="240" w:lineRule="auto"/>
                    <w:rPr>
                      <w:del w:id="1401" w:author="King, Darryl" w:date="2021-07-26T15:17:00Z"/>
                      <w:rFonts w:asciiTheme="majorHAnsi" w:eastAsia="PMingLiU" w:hAnsiTheme="majorHAnsi" w:cstheme="majorHAnsi"/>
                      <w:b/>
                      <w:lang w:eastAsia="zh-TW"/>
                    </w:rPr>
                  </w:pPr>
                </w:p>
                <w:p w14:paraId="2EE4E77A" w14:textId="56976C1E" w:rsidR="00416655" w:rsidRPr="00416655" w:rsidDel="0008567C" w:rsidRDefault="00416655" w:rsidP="00416655">
                  <w:pPr>
                    <w:autoSpaceDE w:val="0"/>
                    <w:autoSpaceDN w:val="0"/>
                    <w:adjustRightInd w:val="0"/>
                    <w:spacing w:after="0" w:line="240" w:lineRule="auto"/>
                    <w:rPr>
                      <w:del w:id="1402" w:author="King, Darryl" w:date="2021-07-26T15:17:00Z"/>
                      <w:rFonts w:asciiTheme="majorHAnsi" w:eastAsia="PMingLiU" w:hAnsiTheme="majorHAnsi" w:cstheme="majorHAnsi"/>
                      <w:b/>
                      <w:lang w:eastAsia="zh-TW"/>
                    </w:rPr>
                  </w:pPr>
                </w:p>
                <w:p w14:paraId="1E910AB0" w14:textId="0A1BAF0A" w:rsidR="00416655" w:rsidRPr="00416655" w:rsidDel="0008567C" w:rsidRDefault="00416655" w:rsidP="00416655">
                  <w:pPr>
                    <w:autoSpaceDE w:val="0"/>
                    <w:autoSpaceDN w:val="0"/>
                    <w:adjustRightInd w:val="0"/>
                    <w:spacing w:after="0" w:line="240" w:lineRule="auto"/>
                    <w:rPr>
                      <w:del w:id="1403" w:author="King, Darryl" w:date="2021-07-26T15:17:00Z"/>
                      <w:rFonts w:asciiTheme="majorHAnsi" w:eastAsia="PMingLiU" w:hAnsiTheme="majorHAnsi" w:cstheme="majorHAnsi"/>
                      <w:b/>
                      <w:lang w:eastAsia="zh-TW"/>
                    </w:rPr>
                  </w:pPr>
                </w:p>
              </w:tc>
            </w:tr>
          </w:tbl>
          <w:p w14:paraId="53F280AC" w14:textId="7EDA0DE3" w:rsidR="00416655" w:rsidRPr="00416655" w:rsidDel="0008567C" w:rsidRDefault="00416655" w:rsidP="00416655">
            <w:pPr>
              <w:spacing w:after="0" w:line="240" w:lineRule="auto"/>
              <w:rPr>
                <w:del w:id="1404" w:author="King, Darryl" w:date="2021-07-26T15:17:00Z"/>
                <w:rFonts w:ascii="Segoe UI" w:eastAsia="PMingLiU" w:hAnsi="Segoe UI" w:cs="Segoe UI"/>
                <w:b/>
                <w:color w:val="4B82AD"/>
                <w:sz w:val="21"/>
                <w:szCs w:val="21"/>
                <w:lang w:eastAsia="zh-TW"/>
              </w:rPr>
            </w:pPr>
          </w:p>
        </w:tc>
      </w:tr>
      <w:tr w:rsidR="00416655" w:rsidRPr="00416655" w:rsidDel="0008567C" w14:paraId="1AC3717E" w14:textId="57891915" w:rsidTr="00252645">
        <w:trPr>
          <w:trHeight w:val="2547"/>
          <w:jc w:val="center"/>
          <w:del w:id="1405" w:author="King, Darryl" w:date="2021-07-26T15:17:00Z"/>
        </w:trPr>
        <w:tc>
          <w:tcPr>
            <w:tcW w:w="9314" w:type="dxa"/>
            <w:shd w:val="clear" w:color="auto" w:fill="auto"/>
          </w:tcPr>
          <w:p w14:paraId="27EFC8FF" w14:textId="3E581297" w:rsidR="00416655" w:rsidRPr="00416655" w:rsidDel="0008567C" w:rsidRDefault="00416655" w:rsidP="00416655">
            <w:pPr>
              <w:spacing w:after="0" w:line="240" w:lineRule="auto"/>
              <w:ind w:left="589"/>
              <w:contextualSpacing/>
              <w:rPr>
                <w:del w:id="1406" w:author="King, Darryl" w:date="2021-07-26T15:17:00Z"/>
                <w:rFonts w:eastAsia="PMingLiU" w:cs="Times New Roman"/>
                <w:sz w:val="22"/>
                <w:szCs w:val="22"/>
                <w:lang w:val="it-IT" w:eastAsia="zh-TW"/>
              </w:rPr>
            </w:pPr>
          </w:p>
          <w:p w14:paraId="34FEA00D" w14:textId="42641C1F" w:rsidR="00416655" w:rsidRPr="00416655" w:rsidDel="0008567C" w:rsidRDefault="00416655" w:rsidP="00416655">
            <w:pPr>
              <w:spacing w:after="0" w:line="240" w:lineRule="auto"/>
              <w:ind w:left="589"/>
              <w:contextualSpacing/>
              <w:rPr>
                <w:del w:id="1407" w:author="King, Darryl" w:date="2021-07-26T15:17:00Z"/>
                <w:rFonts w:asciiTheme="majorHAnsi" w:eastAsia="PMingLiU" w:hAnsiTheme="majorHAnsi" w:cstheme="majorHAnsi"/>
                <w:lang w:val="it-IT" w:eastAsia="zh-TW"/>
              </w:rPr>
            </w:pPr>
            <w:del w:id="1408" w:author="King, Darryl" w:date="2021-07-26T15:17:00Z">
              <w:r w:rsidRPr="00416655" w:rsidDel="0008567C">
                <w:rPr>
                  <w:rFonts w:asciiTheme="majorHAnsi" w:eastAsia="PMingLiU" w:hAnsiTheme="majorHAnsi" w:cstheme="majorHAnsi"/>
                  <w:lang w:val="it-IT" w:eastAsia="zh-TW"/>
                </w:rPr>
                <w:delText>ASSETS = LIABILITIES</w:delText>
              </w:r>
            </w:del>
          </w:p>
          <w:p w14:paraId="274EDC27" w14:textId="1597B1B3" w:rsidR="00416655" w:rsidRPr="00416655" w:rsidDel="0008567C" w:rsidRDefault="00416655" w:rsidP="00416655">
            <w:pPr>
              <w:spacing w:after="0" w:line="240" w:lineRule="auto"/>
              <w:ind w:left="589"/>
              <w:contextualSpacing/>
              <w:rPr>
                <w:del w:id="1409" w:author="King, Darryl" w:date="2021-07-26T15:17:00Z"/>
                <w:rFonts w:asciiTheme="majorHAnsi" w:eastAsia="PMingLiU" w:hAnsiTheme="majorHAnsi" w:cstheme="majorHAnsi"/>
                <w:lang w:val="it-IT" w:eastAsia="zh-TW"/>
              </w:rPr>
            </w:pPr>
          </w:p>
          <w:p w14:paraId="17609E4F" w14:textId="55D67CAA" w:rsidR="00416655" w:rsidRPr="00416655" w:rsidDel="0008567C" w:rsidRDefault="00416655" w:rsidP="00416655">
            <w:pPr>
              <w:spacing w:after="0" w:line="240" w:lineRule="auto"/>
              <w:ind w:left="589"/>
              <w:contextualSpacing/>
              <w:rPr>
                <w:del w:id="1410" w:author="King, Darryl" w:date="2021-07-26T15:17:00Z"/>
                <w:rFonts w:asciiTheme="majorHAnsi" w:eastAsia="PMingLiU" w:hAnsiTheme="majorHAnsi" w:cstheme="majorHAnsi"/>
                <w:lang w:val="it-IT" w:eastAsia="zh-TW"/>
              </w:rPr>
            </w:pPr>
            <w:del w:id="1411" w:author="King, Darryl" w:date="2021-07-26T15:17:00Z">
              <w:r w:rsidRPr="00416655" w:rsidDel="0008567C">
                <w:rPr>
                  <w:rFonts w:asciiTheme="majorHAnsi" w:eastAsia="PMingLiU" w:hAnsiTheme="majorHAnsi" w:cstheme="majorHAnsi"/>
                  <w:lang w:val="it-IT" w:eastAsia="zh-TW"/>
                </w:rPr>
                <w:delText xml:space="preserve">NFA + CG + LI + OIN = CIC + GD + LA + R </w:delText>
              </w:r>
            </w:del>
          </w:p>
          <w:p w14:paraId="70A603E1" w14:textId="6E8B5D44" w:rsidR="00416655" w:rsidRPr="00416655" w:rsidDel="0008567C" w:rsidRDefault="00416655" w:rsidP="00416655">
            <w:pPr>
              <w:spacing w:after="0" w:line="240" w:lineRule="auto"/>
              <w:ind w:left="589"/>
              <w:contextualSpacing/>
              <w:rPr>
                <w:del w:id="1412" w:author="King, Darryl" w:date="2021-07-26T15:17:00Z"/>
                <w:rFonts w:asciiTheme="majorHAnsi" w:eastAsia="PMingLiU" w:hAnsiTheme="majorHAnsi" w:cstheme="majorHAnsi"/>
                <w:lang w:val="it-IT" w:eastAsia="zh-TW"/>
              </w:rPr>
            </w:pPr>
            <w:del w:id="1413" w:author="King, Darryl" w:date="2021-07-26T15:17:00Z">
              <w:r w:rsidRPr="00416655" w:rsidDel="0008567C">
                <w:rPr>
                  <w:rFonts w:asciiTheme="majorHAnsi" w:eastAsia="PMingLiU" w:hAnsiTheme="majorHAnsi" w:cstheme="majorHAnsi"/>
                  <w:lang w:val="it-IT" w:eastAsia="zh-TW"/>
                </w:rPr>
                <w:delText>R = (NFA + CG + OIN – CIC – GD) + (LI – LA)</w:delText>
              </w:r>
            </w:del>
          </w:p>
          <w:p w14:paraId="2BEFBE02" w14:textId="71983BA7" w:rsidR="00416655" w:rsidRPr="00416655" w:rsidDel="0008567C" w:rsidRDefault="00416655" w:rsidP="00416655">
            <w:pPr>
              <w:spacing w:after="0" w:line="240" w:lineRule="auto"/>
              <w:ind w:left="589"/>
              <w:contextualSpacing/>
              <w:rPr>
                <w:del w:id="1414" w:author="King, Darryl" w:date="2021-07-26T15:17:00Z"/>
                <w:rFonts w:asciiTheme="majorHAnsi" w:eastAsia="PMingLiU" w:hAnsiTheme="majorHAnsi" w:cstheme="majorHAnsi"/>
                <w:lang w:val="it-IT" w:eastAsia="zh-TW"/>
              </w:rPr>
            </w:pPr>
            <w:del w:id="1415" w:author="King, Darryl" w:date="2021-07-26T15:17:00Z">
              <w:r w:rsidRPr="00416655" w:rsidDel="0008567C">
                <w:rPr>
                  <w:rFonts w:asciiTheme="majorHAnsi" w:eastAsia="PMingLiU" w:hAnsiTheme="majorHAnsi" w:cstheme="majorHAnsi"/>
                  <w:lang w:val="it-IT" w:eastAsia="zh-TW"/>
                </w:rPr>
                <w:delText>R = AF + CBO</w:delText>
              </w:r>
            </w:del>
          </w:p>
          <w:p w14:paraId="27592287" w14:textId="78356515" w:rsidR="00416655" w:rsidRPr="00416655" w:rsidDel="0008567C" w:rsidRDefault="00416655" w:rsidP="00416655">
            <w:pPr>
              <w:spacing w:after="0" w:line="240" w:lineRule="auto"/>
              <w:ind w:left="589"/>
              <w:contextualSpacing/>
              <w:rPr>
                <w:del w:id="1416" w:author="King, Darryl" w:date="2021-07-26T15:17:00Z"/>
                <w:rFonts w:asciiTheme="majorHAnsi" w:eastAsia="PMingLiU" w:hAnsiTheme="majorHAnsi" w:cstheme="majorHAnsi"/>
                <w:lang w:val="it-IT" w:eastAsia="zh-TW"/>
              </w:rPr>
            </w:pPr>
          </w:p>
          <w:p w14:paraId="218E59AE" w14:textId="7E9AF466" w:rsidR="00416655" w:rsidRPr="00416655" w:rsidDel="0008567C" w:rsidRDefault="00416655" w:rsidP="00416655">
            <w:pPr>
              <w:spacing w:after="0" w:line="240" w:lineRule="auto"/>
              <w:ind w:left="589"/>
              <w:contextualSpacing/>
              <w:rPr>
                <w:del w:id="1417" w:author="King, Darryl" w:date="2021-07-26T15:17:00Z"/>
                <w:rFonts w:asciiTheme="majorHAnsi" w:eastAsia="PMingLiU" w:hAnsiTheme="majorHAnsi" w:cstheme="majorHAnsi"/>
                <w:lang w:eastAsia="zh-TW"/>
              </w:rPr>
            </w:pPr>
            <w:del w:id="1418" w:author="King, Darryl" w:date="2021-07-26T15:17:00Z">
              <w:r w:rsidRPr="00416655" w:rsidDel="0008567C">
                <w:rPr>
                  <w:rFonts w:asciiTheme="majorHAnsi" w:eastAsia="PMingLiU" w:hAnsiTheme="majorHAnsi" w:cstheme="majorHAnsi"/>
                  <w:lang w:eastAsia="zh-TW"/>
                </w:rPr>
                <w:delText>SLP = R – CBO = AF</w:delText>
              </w:r>
            </w:del>
          </w:p>
          <w:p w14:paraId="6D132A5F" w14:textId="199EDD4D" w:rsidR="00416655" w:rsidRPr="00416655" w:rsidDel="0008567C" w:rsidRDefault="00416655" w:rsidP="00416655">
            <w:pPr>
              <w:spacing w:after="0" w:line="240" w:lineRule="auto"/>
              <w:ind w:left="589"/>
              <w:contextualSpacing/>
              <w:rPr>
                <w:del w:id="1419" w:author="King, Darryl" w:date="2021-07-26T15:17:00Z"/>
                <w:rFonts w:asciiTheme="majorHAnsi" w:eastAsia="PMingLiU" w:hAnsiTheme="majorHAnsi" w:cstheme="majorHAnsi"/>
                <w:lang w:eastAsia="zh-TW"/>
              </w:rPr>
            </w:pPr>
          </w:p>
          <w:p w14:paraId="134D6744" w14:textId="431786A2" w:rsidR="00416655" w:rsidRPr="00416655" w:rsidDel="0008567C" w:rsidRDefault="00416655" w:rsidP="00416655">
            <w:pPr>
              <w:spacing w:after="0" w:line="240" w:lineRule="auto"/>
              <w:ind w:left="589"/>
              <w:contextualSpacing/>
              <w:rPr>
                <w:del w:id="1420" w:author="King, Darryl" w:date="2021-07-26T15:17:00Z"/>
                <w:rFonts w:asciiTheme="majorHAnsi" w:eastAsia="PMingLiU" w:hAnsiTheme="majorHAnsi" w:cstheme="majorHAnsi"/>
                <w:lang w:eastAsia="zh-TW"/>
              </w:rPr>
            </w:pPr>
            <w:del w:id="1421" w:author="King, Darryl" w:date="2021-07-26T15:17:00Z">
              <w:r w:rsidRPr="00416655" w:rsidDel="0008567C">
                <w:rPr>
                  <w:rFonts w:asciiTheme="majorHAnsi" w:eastAsia="PMingLiU" w:hAnsiTheme="majorHAnsi" w:cstheme="majorHAnsi"/>
                  <w:lang w:eastAsia="zh-TW"/>
                </w:rPr>
                <w:delText>Structural Liquidity Position = Bank reserves – Central Bank Operations = Autonomous Factors</w:delText>
              </w:r>
            </w:del>
          </w:p>
          <w:p w14:paraId="1B7F4CC9" w14:textId="7894BE21" w:rsidR="00416655" w:rsidRPr="00416655" w:rsidDel="0008567C" w:rsidRDefault="00416655" w:rsidP="00416655">
            <w:pPr>
              <w:spacing w:after="0" w:line="240" w:lineRule="auto"/>
              <w:ind w:left="589"/>
              <w:contextualSpacing/>
              <w:rPr>
                <w:del w:id="1422" w:author="King, Darryl" w:date="2021-07-26T15:17:00Z"/>
                <w:rFonts w:eastAsia="PMingLiU" w:cs="Times New Roman"/>
                <w:sz w:val="24"/>
                <w:lang w:eastAsia="zh-TW"/>
              </w:rPr>
            </w:pPr>
          </w:p>
          <w:p w14:paraId="7DB16D85" w14:textId="7D4EEA8D" w:rsidR="00416655" w:rsidRPr="00416655" w:rsidDel="0008567C" w:rsidRDefault="00416655" w:rsidP="00252645">
            <w:pPr>
              <w:spacing w:after="0" w:line="240" w:lineRule="auto"/>
              <w:contextualSpacing/>
              <w:rPr>
                <w:del w:id="1423" w:author="King, Darryl" w:date="2021-07-26T15:17:00Z"/>
                <w:rFonts w:eastAsia="PMingLiU" w:cs="Times New Roman"/>
                <w:lang w:eastAsia="zh-TW"/>
              </w:rPr>
            </w:pPr>
          </w:p>
        </w:tc>
      </w:tr>
    </w:tbl>
    <w:p w14:paraId="7C3F2BD1" w14:textId="503BE50A" w:rsidR="00EC2893" w:rsidRDefault="00EC2893" w:rsidP="00EC2893">
      <w:pPr>
        <w:spacing w:line="240" w:lineRule="auto"/>
      </w:pPr>
    </w:p>
    <w:p w14:paraId="062F7B86" w14:textId="77777777" w:rsidR="0011382A" w:rsidRDefault="0011382A">
      <w:pPr>
        <w:spacing w:after="0" w:line="240" w:lineRule="auto"/>
        <w:rPr>
          <w:ins w:id="1424" w:author="King, Darryl" w:date="2021-08-10T09:37:00Z"/>
          <w:rFonts w:asciiTheme="majorHAnsi" w:eastAsiaTheme="majorEastAsia" w:hAnsiTheme="majorHAnsi" w:cstheme="majorBidi"/>
          <w:b/>
          <w:bCs/>
          <w:color w:val="0074A6" w:themeColor="accent1" w:themeShade="BF"/>
          <w:sz w:val="32"/>
          <w:szCs w:val="32"/>
        </w:rPr>
      </w:pPr>
      <w:ins w:id="1425" w:author="King, Darryl" w:date="2021-08-10T09:37:00Z">
        <w:r>
          <w:rPr>
            <w:b/>
            <w:bCs/>
          </w:rPr>
          <w:br w:type="page"/>
        </w:r>
      </w:ins>
    </w:p>
    <w:p w14:paraId="4AC1DE10" w14:textId="0C062D15" w:rsidR="0011382A" w:rsidRDefault="0011382A" w:rsidP="0011382A">
      <w:pPr>
        <w:pStyle w:val="Heading1"/>
        <w:rPr>
          <w:ins w:id="1426" w:author="King, Darryl" w:date="2021-08-10T09:39:00Z"/>
        </w:rPr>
      </w:pPr>
      <w:bookmarkStart w:id="1427" w:name="_Toc81388137"/>
      <w:ins w:id="1428" w:author="King, Darryl" w:date="2021-08-10T09:39:00Z">
        <w:r w:rsidRPr="00F25E24">
          <w:t xml:space="preserve">Analytical </w:t>
        </w:r>
        <w:r>
          <w:t>P</w:t>
        </w:r>
        <w:r w:rsidRPr="00F25E24">
          <w:t>resentation</w:t>
        </w:r>
      </w:ins>
      <w:ins w:id="1429" w:author="King, Darryl" w:date="2021-08-10T10:01:00Z">
        <w:r w:rsidR="00315EB3">
          <w:t xml:space="preserve"> – the Template</w:t>
        </w:r>
      </w:ins>
      <w:bookmarkEnd w:id="1427"/>
    </w:p>
    <w:p w14:paraId="4B75F476" w14:textId="3BFBB1FF" w:rsidR="00095512" w:rsidRDefault="009E6620">
      <w:pPr>
        <w:rPr>
          <w:ins w:id="1430" w:author="King, Darryl" w:date="2021-08-10T09:56:00Z"/>
        </w:rPr>
        <w:pPrChange w:id="1431" w:author="King, Darryl" w:date="2021-08-10T15:17:00Z">
          <w:pPr>
            <w:pStyle w:val="ListBullet"/>
          </w:pPr>
        </w:pPrChange>
      </w:pPr>
      <w:ins w:id="1432" w:author="King, Darryl" w:date="2021-08-10T09:44:00Z">
        <w:r>
          <w:rPr>
            <w:b/>
            <w:bCs/>
          </w:rPr>
          <w:t xml:space="preserve">Short-term liquidity forecasts </w:t>
        </w:r>
      </w:ins>
      <w:ins w:id="1433" w:author="King, Darryl" w:date="2021-08-11T10:09:00Z">
        <w:r w:rsidR="00500DD7">
          <w:rPr>
            <w:b/>
            <w:bCs/>
          </w:rPr>
          <w:t>should</w:t>
        </w:r>
      </w:ins>
      <w:ins w:id="1434" w:author="King, Darryl" w:date="2021-08-10T09:44:00Z">
        <w:r>
          <w:rPr>
            <w:b/>
            <w:bCs/>
          </w:rPr>
          <w:t xml:space="preserve"> be presented in a way that </w:t>
        </w:r>
      </w:ins>
      <w:ins w:id="1435" w:author="King, Darryl" w:date="2021-08-10T09:46:00Z">
        <w:r>
          <w:rPr>
            <w:b/>
            <w:bCs/>
          </w:rPr>
          <w:t>facilitates</w:t>
        </w:r>
      </w:ins>
      <w:ins w:id="1436" w:author="King, Darryl" w:date="2021-08-10T09:48:00Z">
        <w:r>
          <w:rPr>
            <w:b/>
            <w:bCs/>
          </w:rPr>
          <w:t xml:space="preserve"> the calibration of the central bank’s operations. </w:t>
        </w:r>
      </w:ins>
      <w:ins w:id="1437" w:author="King, Darryl" w:date="2021-08-10T10:02:00Z">
        <w:r w:rsidR="00315EB3">
          <w:t>A template is needed for this purpose</w:t>
        </w:r>
      </w:ins>
      <w:ins w:id="1438" w:author="King, Darryl" w:date="2021-08-10T10:03:00Z">
        <w:r w:rsidR="00315EB3">
          <w:t xml:space="preserve"> and </w:t>
        </w:r>
        <w:r w:rsidR="00DF580C">
          <w:t xml:space="preserve">the design may vary </w:t>
        </w:r>
      </w:ins>
      <w:ins w:id="1439" w:author="King, Darryl" w:date="2021-08-10T10:04:00Z">
        <w:r w:rsidR="00DF580C">
          <w:t>dependent upon</w:t>
        </w:r>
      </w:ins>
      <w:ins w:id="1440" w:author="King, Darryl" w:date="2021-08-10T09:49:00Z">
        <w:r>
          <w:t xml:space="preserve"> </w:t>
        </w:r>
      </w:ins>
      <w:ins w:id="1441" w:author="King, Darryl" w:date="2021-08-10T15:15:00Z">
        <w:r w:rsidR="00AC5260">
          <w:t>the institutional and finan</w:t>
        </w:r>
      </w:ins>
      <w:ins w:id="1442" w:author="King, Darryl" w:date="2021-08-10T15:16:00Z">
        <w:r w:rsidR="00AC5260">
          <w:t xml:space="preserve">cial sector context, and the </w:t>
        </w:r>
      </w:ins>
      <w:ins w:id="1443" w:author="King, Darryl" w:date="2021-08-10T15:14:00Z">
        <w:r w:rsidR="00AC5260">
          <w:t>s</w:t>
        </w:r>
      </w:ins>
      <w:ins w:id="1444" w:author="King, Darryl" w:date="2021-08-10T09:50:00Z">
        <w:r>
          <w:t>pecification of the operating target</w:t>
        </w:r>
      </w:ins>
      <w:ins w:id="1445" w:author="King, Darryl" w:date="2021-08-10T09:55:00Z">
        <w:r w:rsidR="00095512">
          <w:t xml:space="preserve"> </w:t>
        </w:r>
      </w:ins>
      <w:ins w:id="1446" w:author="King, Darryl" w:date="2021-08-10T15:15:00Z">
        <w:r w:rsidR="00AC5260">
          <w:t>(</w:t>
        </w:r>
      </w:ins>
      <w:ins w:id="1447" w:author="King, Darryl" w:date="2021-08-10T09:55:00Z">
        <w:r w:rsidR="00095512">
          <w:t>a quantity or a price</w:t>
        </w:r>
      </w:ins>
      <w:ins w:id="1448" w:author="King, Darryl" w:date="2021-08-10T15:15:00Z">
        <w:r w:rsidR="00AC5260">
          <w:t>),</w:t>
        </w:r>
      </w:ins>
      <w:ins w:id="1449" w:author="King, Darryl" w:date="2021-08-11T10:09:00Z">
        <w:r w:rsidR="00500DD7">
          <w:t xml:space="preserve"> and</w:t>
        </w:r>
      </w:ins>
      <w:ins w:id="1450" w:author="King, Darryl" w:date="2021-08-10T15:15:00Z">
        <w:r w:rsidR="00AC5260">
          <w:t xml:space="preserve"> the </w:t>
        </w:r>
      </w:ins>
      <w:ins w:id="1451" w:author="King, Darryl" w:date="2021-08-10T15:17:00Z">
        <w:r w:rsidR="00AC5260">
          <w:t xml:space="preserve">design of the operational framework. </w:t>
        </w:r>
      </w:ins>
      <w:ins w:id="1452" w:author="King, Darryl" w:date="2021-08-10T15:14:00Z">
        <w:r w:rsidR="00AC5260">
          <w:t xml:space="preserve"> </w:t>
        </w:r>
      </w:ins>
    </w:p>
    <w:p w14:paraId="7D1CF27A" w14:textId="0A2343E5" w:rsidR="00062949" w:rsidRDefault="004476A4" w:rsidP="0011382A">
      <w:pPr>
        <w:rPr>
          <w:ins w:id="1453" w:author="King, Darryl" w:date="2021-08-10T15:29:00Z"/>
        </w:rPr>
      </w:pPr>
      <w:ins w:id="1454" w:author="King, Darryl" w:date="2021-08-10T10:23:00Z">
        <w:r w:rsidRPr="00062949">
          <w:rPr>
            <w:b/>
            <w:bCs/>
            <w:rPrChange w:id="1455" w:author="King, Darryl" w:date="2021-08-10T10:24:00Z">
              <w:rPr/>
            </w:rPrChange>
          </w:rPr>
          <w:t xml:space="preserve">The template </w:t>
        </w:r>
        <w:r w:rsidR="00062949" w:rsidRPr="00062949">
          <w:rPr>
            <w:b/>
            <w:bCs/>
            <w:rPrChange w:id="1456" w:author="King, Darryl" w:date="2021-08-10T10:24:00Z">
              <w:rPr/>
            </w:rPrChange>
          </w:rPr>
          <w:t xml:space="preserve">should </w:t>
        </w:r>
      </w:ins>
      <w:ins w:id="1457" w:author="King, Darryl" w:date="2021-08-10T10:32:00Z">
        <w:r w:rsidR="00062949">
          <w:rPr>
            <w:b/>
            <w:bCs/>
          </w:rPr>
          <w:t>ideally be at a daily interval with a horizon of at least one ma</w:t>
        </w:r>
      </w:ins>
      <w:ins w:id="1458" w:author="King, Darryl" w:date="2021-08-10T10:33:00Z">
        <w:r w:rsidR="00062949">
          <w:rPr>
            <w:b/>
            <w:bCs/>
          </w:rPr>
          <w:t xml:space="preserve">intenance period </w:t>
        </w:r>
        <w:r w:rsidR="006C2DE3">
          <w:rPr>
            <w:b/>
            <w:bCs/>
          </w:rPr>
          <w:t xml:space="preserve">(see </w:t>
        </w:r>
      </w:ins>
      <w:ins w:id="1459" w:author="King, Darryl" w:date="2021-08-10T15:19:00Z">
        <w:r w:rsidR="00AC5260">
          <w:rPr>
            <w:b/>
            <w:bCs/>
          </w:rPr>
          <w:t xml:space="preserve">example in </w:t>
        </w:r>
      </w:ins>
      <w:ins w:id="1460" w:author="King, Darryl" w:date="2021-08-10T10:33:00Z">
        <w:r w:rsidR="006C2DE3">
          <w:rPr>
            <w:b/>
            <w:bCs/>
          </w:rPr>
          <w:t>figure X)</w:t>
        </w:r>
      </w:ins>
      <w:ins w:id="1461" w:author="King, Darryl" w:date="2021-08-10T10:24:00Z">
        <w:r w:rsidR="00062949" w:rsidRPr="00062949">
          <w:rPr>
            <w:b/>
            <w:bCs/>
            <w:rPrChange w:id="1462" w:author="King, Darryl" w:date="2021-08-10T10:24:00Z">
              <w:rPr/>
            </w:rPrChange>
          </w:rPr>
          <w:t>:</w:t>
        </w:r>
      </w:ins>
      <w:ins w:id="1463" w:author="King, Darryl" w:date="2021-08-10T15:17:00Z">
        <w:r w:rsidR="00AC5260">
          <w:rPr>
            <w:b/>
            <w:bCs/>
          </w:rPr>
          <w:t xml:space="preserve"> </w:t>
        </w:r>
      </w:ins>
      <w:ins w:id="1464" w:author="King, Darryl" w:date="2021-08-10T10:24:00Z">
        <w:r w:rsidR="00062949">
          <w:t>The opening reserves position (closing from the previous day)</w:t>
        </w:r>
      </w:ins>
      <w:ins w:id="1465" w:author="King, Darryl" w:date="2021-08-10T15:18:00Z">
        <w:r w:rsidR="00AC5260">
          <w:t>, f</w:t>
        </w:r>
      </w:ins>
      <w:ins w:id="1466" w:author="King, Darryl" w:date="2021-08-10T10:25:00Z">
        <w:r w:rsidR="00062949">
          <w:t>orecasted changes in disaggregated AFs (</w:t>
        </w:r>
      </w:ins>
      <w:ins w:id="1467" w:author="King, Darryl" w:date="2021-08-11T16:38:00Z">
        <w:r w:rsidR="00F139C4">
          <w:t>NFA,</w:t>
        </w:r>
        <w:r w:rsidR="008B51C6">
          <w:t xml:space="preserve"> </w:t>
        </w:r>
      </w:ins>
      <w:ins w:id="1468" w:author="King, Darryl" w:date="2021-08-10T10:25:00Z">
        <w:r w:rsidR="00062949">
          <w:t>CIC, NGP and NFA),</w:t>
        </w:r>
      </w:ins>
      <w:ins w:id="1469" w:author="King, Darryl" w:date="2021-08-10T15:18:00Z">
        <w:r w:rsidR="00AC5260">
          <w:t xml:space="preserve"> know</w:t>
        </w:r>
      </w:ins>
      <w:ins w:id="1470" w:author="King, Darryl" w:date="2021-08-12T10:38:00Z">
        <w:r w:rsidR="00DC18CF">
          <w:t>n</w:t>
        </w:r>
      </w:ins>
      <w:ins w:id="1471" w:author="King, Darryl" w:date="2021-08-10T15:18:00Z">
        <w:r w:rsidR="00AC5260">
          <w:t xml:space="preserve"> central bank operations (</w:t>
        </w:r>
      </w:ins>
      <w:ins w:id="1472" w:author="King, Darryl" w:date="2021-08-10T15:19:00Z">
        <w:r w:rsidR="00AC5260">
          <w:t>maturing</w:t>
        </w:r>
      </w:ins>
      <w:ins w:id="1473" w:author="King, Darryl" w:date="2021-08-10T15:18:00Z">
        <w:r w:rsidR="00AC5260">
          <w:t xml:space="preserve"> and planned) and the demand for reserves (assuming an interest rate operating </w:t>
        </w:r>
      </w:ins>
      <w:ins w:id="1474" w:author="King, Darryl" w:date="2021-08-10T15:19:00Z">
        <w:r w:rsidR="00AC5260">
          <w:t xml:space="preserve">target). </w:t>
        </w:r>
      </w:ins>
      <w:ins w:id="1475" w:author="King, Darryl" w:date="2021-08-10T15:20:00Z">
        <w:r w:rsidR="00AC5260">
          <w:t>S</w:t>
        </w:r>
      </w:ins>
      <w:ins w:id="1476" w:author="King, Darryl" w:date="2021-08-10T15:19:00Z">
        <w:r w:rsidR="00AC5260">
          <w:t xml:space="preserve">panning a </w:t>
        </w:r>
      </w:ins>
      <w:ins w:id="1477" w:author="King, Darryl" w:date="2021-08-10T15:20:00Z">
        <w:r w:rsidR="00AC5260">
          <w:t xml:space="preserve">full maintenance period </w:t>
        </w:r>
      </w:ins>
      <w:ins w:id="1478" w:author="King, Darryl" w:date="2021-08-10T15:21:00Z">
        <w:r w:rsidR="00AC5260">
          <w:t xml:space="preserve">with a </w:t>
        </w:r>
      </w:ins>
      <w:ins w:id="1479" w:author="King, Darryl" w:date="2021-08-10T15:23:00Z">
        <w:r w:rsidR="00AC5260">
          <w:t xml:space="preserve">daily </w:t>
        </w:r>
      </w:ins>
      <w:ins w:id="1480" w:author="King, Darryl" w:date="2021-08-10T15:21:00Z">
        <w:r w:rsidR="00AC5260">
          <w:t xml:space="preserve">average of reserve compliance against the requirement </w:t>
        </w:r>
      </w:ins>
      <w:ins w:id="1481" w:author="King, Darryl" w:date="2021-08-10T15:22:00Z">
        <w:r w:rsidR="00AC5260">
          <w:t xml:space="preserve">will highlight the degree to which pressure may emerge on </w:t>
        </w:r>
      </w:ins>
      <w:ins w:id="1482" w:author="King, Darryl" w:date="2021-08-10T15:23:00Z">
        <w:r w:rsidR="00AC5260">
          <w:t>interest rates towards the end of the period</w:t>
        </w:r>
      </w:ins>
      <w:ins w:id="1483" w:author="King, Darryl" w:date="2021-08-10T15:55:00Z">
        <w:r w:rsidR="00351AA8">
          <w:t xml:space="preserve">; indicated </w:t>
        </w:r>
      </w:ins>
      <w:ins w:id="1484" w:author="King, Darryl" w:date="2021-08-10T15:25:00Z">
        <w:r w:rsidR="003464AC">
          <w:t>where the daily av</w:t>
        </w:r>
      </w:ins>
      <w:ins w:id="1485" w:author="King, Darryl" w:date="2021-08-10T15:26:00Z">
        <w:r w:rsidR="003464AC">
          <w:t xml:space="preserve">erage </w:t>
        </w:r>
      </w:ins>
      <w:ins w:id="1486" w:author="King, Darryl" w:date="2021-08-10T15:25:00Z">
        <w:r w:rsidR="003464AC">
          <w:t xml:space="preserve">compliance </w:t>
        </w:r>
      </w:ins>
      <w:ins w:id="1487" w:author="King, Darryl" w:date="2021-08-10T15:56:00Z">
        <w:r w:rsidR="00351AA8">
          <w:t>is</w:t>
        </w:r>
      </w:ins>
      <w:ins w:id="1488" w:author="King, Darryl" w:date="2021-08-10T15:25:00Z">
        <w:r w:rsidR="003464AC">
          <w:t xml:space="preserve"> su</w:t>
        </w:r>
      </w:ins>
      <w:ins w:id="1489" w:author="King, Darryl" w:date="2021-08-10T15:26:00Z">
        <w:r w:rsidR="003464AC">
          <w:t xml:space="preserve">bstantially below the required level. </w:t>
        </w:r>
      </w:ins>
      <w:ins w:id="1490" w:author="King, Darryl" w:date="2021-08-10T15:28:00Z">
        <w:r w:rsidR="003464AC">
          <w:t xml:space="preserve">Compliance through </w:t>
        </w:r>
      </w:ins>
      <w:ins w:id="1491" w:author="King, Darryl" w:date="2021-08-10T15:27:00Z">
        <w:r w:rsidR="003464AC">
          <w:t xml:space="preserve">a given period can also be compared against the observed </w:t>
        </w:r>
      </w:ins>
      <w:ins w:id="1492" w:author="King, Darryl" w:date="2021-08-10T15:28:00Z">
        <w:r w:rsidR="003464AC">
          <w:t xml:space="preserve">fulfillment </w:t>
        </w:r>
      </w:ins>
      <w:ins w:id="1493" w:author="King, Darryl" w:date="2021-08-10T15:27:00Z">
        <w:r w:rsidR="003464AC">
          <w:t>pattern</w:t>
        </w:r>
      </w:ins>
      <w:ins w:id="1494" w:author="King, Darryl" w:date="2021-08-10T15:56:00Z">
        <w:r w:rsidR="00351AA8">
          <w:t xml:space="preserve">, again to highlight </w:t>
        </w:r>
      </w:ins>
      <w:ins w:id="1495" w:author="King, Darryl" w:date="2021-08-10T15:28:00Z">
        <w:r w:rsidR="003464AC">
          <w:t xml:space="preserve">potential liquidity pressures that may need to be </w:t>
        </w:r>
      </w:ins>
      <w:ins w:id="1496" w:author="King, Darryl" w:date="2021-08-10T15:29:00Z">
        <w:r w:rsidR="003464AC">
          <w:t xml:space="preserve">addressed through ad hoc liquidity measures.  </w:t>
        </w:r>
      </w:ins>
      <w:ins w:id="1497" w:author="King, Darryl" w:date="2021-08-10T15:27:00Z">
        <w:r w:rsidR="003464AC">
          <w:t xml:space="preserve"> </w:t>
        </w:r>
      </w:ins>
      <w:ins w:id="1498" w:author="King, Darryl" w:date="2021-08-10T15:22:00Z">
        <w:r w:rsidR="00AC5260">
          <w:t xml:space="preserve"> </w:t>
        </w:r>
      </w:ins>
      <w:ins w:id="1499" w:author="King, Darryl" w:date="2021-08-10T15:21:00Z">
        <w:r w:rsidR="00AC5260">
          <w:t xml:space="preserve"> </w:t>
        </w:r>
      </w:ins>
      <w:ins w:id="1500" w:author="King, Darryl" w:date="2021-08-10T15:20:00Z">
        <w:r w:rsidR="00AC5260">
          <w:t xml:space="preserve">  </w:t>
        </w:r>
      </w:ins>
    </w:p>
    <w:p w14:paraId="2D8FED2A" w14:textId="05F054DA" w:rsidR="003464AC" w:rsidRDefault="003464AC" w:rsidP="0011382A">
      <w:pPr>
        <w:rPr>
          <w:ins w:id="1501" w:author="King, Darryl" w:date="2021-08-10T10:25:00Z"/>
        </w:rPr>
      </w:pPr>
      <w:ins w:id="1502" w:author="King, Darryl" w:date="2021-08-10T15:33:00Z">
        <w:r w:rsidRPr="009E645D">
          <w:rPr>
            <w:b/>
            <w:bCs/>
            <w:rPrChange w:id="1503" w:author="King, Darryl" w:date="2021-08-10T15:34:00Z">
              <w:rPr/>
            </w:rPrChange>
          </w:rPr>
          <w:t xml:space="preserve">Disaggregated </w:t>
        </w:r>
      </w:ins>
      <w:ins w:id="1504" w:author="King, Darryl" w:date="2021-08-10T15:34:00Z">
        <w:r w:rsidR="009E645D" w:rsidRPr="009E645D">
          <w:rPr>
            <w:b/>
            <w:bCs/>
            <w:rPrChange w:id="1505" w:author="King, Darryl" w:date="2021-08-10T15:34:00Z">
              <w:rPr/>
            </w:rPrChange>
          </w:rPr>
          <w:t xml:space="preserve">file </w:t>
        </w:r>
      </w:ins>
      <w:ins w:id="1506" w:author="King, Darryl" w:date="2021-08-10T15:33:00Z">
        <w:r w:rsidRPr="009E645D">
          <w:rPr>
            <w:b/>
            <w:bCs/>
            <w:rPrChange w:id="1507" w:author="King, Darryl" w:date="2021-08-10T15:34:00Z">
              <w:rPr/>
            </w:rPrChange>
          </w:rPr>
          <w:t xml:space="preserve">data </w:t>
        </w:r>
      </w:ins>
      <w:ins w:id="1508" w:author="King, Darryl" w:date="2021-08-10T15:34:00Z">
        <w:r w:rsidR="009E645D" w:rsidRPr="009E645D">
          <w:rPr>
            <w:b/>
            <w:bCs/>
            <w:rPrChange w:id="1509" w:author="King, Darryl" w:date="2021-08-10T15:34:00Z">
              <w:rPr/>
            </w:rPrChange>
          </w:rPr>
          <w:t>should feed into the main items on the template</w:t>
        </w:r>
      </w:ins>
      <w:ins w:id="1510" w:author="King, Darryl" w:date="2021-08-10T15:43:00Z">
        <w:r w:rsidR="00FA0003">
          <w:rPr>
            <w:b/>
            <w:bCs/>
          </w:rPr>
          <w:t xml:space="preserve"> with a structure that </w:t>
        </w:r>
      </w:ins>
      <w:ins w:id="1511" w:author="King, Darryl" w:date="2021-08-10T15:44:00Z">
        <w:r w:rsidR="009F641D">
          <w:rPr>
            <w:b/>
            <w:bCs/>
          </w:rPr>
          <w:t xml:space="preserve">captures </w:t>
        </w:r>
      </w:ins>
      <w:ins w:id="1512" w:author="King, Darryl" w:date="2021-08-10T15:48:00Z">
        <w:r w:rsidR="009F641D" w:rsidRPr="009F641D">
          <w:rPr>
            <w:b/>
            <w:bCs/>
            <w:i/>
            <w:iCs/>
            <w:rPrChange w:id="1513" w:author="King, Darryl" w:date="2021-08-10T15:48:00Z">
              <w:rPr>
                <w:b/>
                <w:bCs/>
              </w:rPr>
            </w:rPrChange>
          </w:rPr>
          <w:t>outcomes</w:t>
        </w:r>
        <w:r w:rsidR="009F641D">
          <w:rPr>
            <w:b/>
            <w:bCs/>
            <w:i/>
            <w:iCs/>
          </w:rPr>
          <w:t>,</w:t>
        </w:r>
      </w:ins>
      <w:ins w:id="1514" w:author="King, Darryl" w:date="2021-08-10T15:44:00Z">
        <w:r w:rsidR="009F641D">
          <w:rPr>
            <w:b/>
            <w:bCs/>
          </w:rPr>
          <w:t xml:space="preserve"> </w:t>
        </w:r>
      </w:ins>
      <w:ins w:id="1515" w:author="King, Darryl" w:date="2021-08-11T10:10:00Z">
        <w:r w:rsidR="00500DD7">
          <w:rPr>
            <w:b/>
            <w:bCs/>
          </w:rPr>
          <w:t>to</w:t>
        </w:r>
      </w:ins>
      <w:ins w:id="1516" w:author="King, Darryl" w:date="2021-08-10T15:44:00Z">
        <w:r w:rsidR="009F641D">
          <w:rPr>
            <w:b/>
            <w:bCs/>
          </w:rPr>
          <w:t xml:space="preserve"> facilitate the analysis of forecast errors</w:t>
        </w:r>
      </w:ins>
      <w:ins w:id="1517" w:author="King, Darryl" w:date="2021-08-10T15:34:00Z">
        <w:r w:rsidR="009E645D" w:rsidRPr="009E645D">
          <w:rPr>
            <w:b/>
            <w:bCs/>
            <w:rPrChange w:id="1518" w:author="King, Darryl" w:date="2021-08-10T15:34:00Z">
              <w:rPr/>
            </w:rPrChange>
          </w:rPr>
          <w:t>.</w:t>
        </w:r>
        <w:r w:rsidR="009E645D">
          <w:t xml:space="preserve"> </w:t>
        </w:r>
      </w:ins>
      <w:ins w:id="1519" w:author="King, Darryl" w:date="2021-08-10T15:45:00Z">
        <w:r w:rsidR="009F641D">
          <w:t>T</w:t>
        </w:r>
      </w:ins>
      <w:ins w:id="1520" w:author="King, Darryl" w:date="2021-08-10T15:34:00Z">
        <w:r w:rsidR="009E645D">
          <w:t xml:space="preserve">here </w:t>
        </w:r>
      </w:ins>
      <w:ins w:id="1521" w:author="King, Darryl" w:date="2021-08-10T15:35:00Z">
        <w:r w:rsidR="009E645D">
          <w:t>should</w:t>
        </w:r>
      </w:ins>
      <w:ins w:id="1522" w:author="King, Darryl" w:date="2021-08-10T15:34:00Z">
        <w:r w:rsidR="009E645D">
          <w:t xml:space="preserve"> be separate files </w:t>
        </w:r>
      </w:ins>
      <w:ins w:id="1523" w:author="King, Darryl" w:date="2021-08-10T15:35:00Z">
        <w:r w:rsidR="009E645D">
          <w:t xml:space="preserve">(or tabs) </w:t>
        </w:r>
      </w:ins>
      <w:ins w:id="1524" w:author="King, Darryl" w:date="2021-08-10T15:46:00Z">
        <w:r w:rsidR="009F641D">
          <w:t xml:space="preserve">for all AFs and other </w:t>
        </w:r>
      </w:ins>
      <w:ins w:id="1525" w:author="King, Darryl" w:date="2021-08-10T15:47:00Z">
        <w:r w:rsidR="009F641D">
          <w:t xml:space="preserve">items </w:t>
        </w:r>
      </w:ins>
      <w:ins w:id="1526" w:author="King, Darryl" w:date="2021-08-10T15:45:00Z">
        <w:r w:rsidR="009F641D">
          <w:t>that link to the main template</w:t>
        </w:r>
      </w:ins>
      <w:ins w:id="1527" w:author="King, Darryl" w:date="2021-08-10T15:46:00Z">
        <w:r w:rsidR="009F641D">
          <w:t xml:space="preserve"> – to avoid the need for manual reentry of items</w:t>
        </w:r>
      </w:ins>
      <w:ins w:id="1528" w:author="King, Darryl" w:date="2021-08-10T15:47:00Z">
        <w:r w:rsidR="009F641D">
          <w:t xml:space="preserve">. These separate files should contain the </w:t>
        </w:r>
      </w:ins>
      <w:ins w:id="1529" w:author="King, Darryl" w:date="2021-08-10T15:49:00Z">
        <w:r w:rsidR="009F641D">
          <w:t xml:space="preserve">data at a sufficiently </w:t>
        </w:r>
      </w:ins>
      <w:ins w:id="1530" w:author="King, Darryl" w:date="2021-08-10T15:47:00Z">
        <w:r w:rsidR="009F641D">
          <w:t>disaggregated</w:t>
        </w:r>
      </w:ins>
      <w:ins w:id="1531" w:author="King, Darryl" w:date="2021-08-10T15:49:00Z">
        <w:r w:rsidR="009F641D">
          <w:t xml:space="preserve"> level to facilitate the forecasts. </w:t>
        </w:r>
      </w:ins>
      <w:ins w:id="1532" w:author="King, Darryl" w:date="2021-08-10T15:50:00Z">
        <w:r w:rsidR="009F641D">
          <w:t xml:space="preserve">As an example, </w:t>
        </w:r>
      </w:ins>
      <w:ins w:id="1533" w:author="King, Darryl" w:date="2021-08-10T15:36:00Z">
        <w:r w:rsidR="009E645D">
          <w:t xml:space="preserve">the file on </w:t>
        </w:r>
      </w:ins>
      <w:ins w:id="1534" w:author="King, Darryl" w:date="2021-08-10T15:37:00Z">
        <w:r w:rsidR="009E645D">
          <w:t xml:space="preserve">NGP should contain a schedule of government </w:t>
        </w:r>
      </w:ins>
      <w:ins w:id="1535" w:author="King, Darryl" w:date="2021-08-10T15:38:00Z">
        <w:r w:rsidR="009E645D">
          <w:t>securities</w:t>
        </w:r>
      </w:ins>
      <w:ins w:id="1536" w:author="King, Darryl" w:date="2021-08-10T15:37:00Z">
        <w:r w:rsidR="009E645D">
          <w:t xml:space="preserve"> matur</w:t>
        </w:r>
      </w:ins>
      <w:ins w:id="1537" w:author="King, Darryl" w:date="2021-08-10T15:50:00Z">
        <w:r w:rsidR="009F641D">
          <w:t>ing</w:t>
        </w:r>
      </w:ins>
      <w:ins w:id="1538" w:author="King, Darryl" w:date="2021-08-10T15:37:00Z">
        <w:r w:rsidR="009E645D">
          <w:t xml:space="preserve"> and </w:t>
        </w:r>
      </w:ins>
      <w:ins w:id="1539" w:author="King, Darryl" w:date="2021-08-10T15:38:00Z">
        <w:r w:rsidR="009E645D">
          <w:t>expected issuances (an element that should be relatively certain)</w:t>
        </w:r>
      </w:ins>
      <w:ins w:id="1540" w:author="King, Darryl" w:date="2021-08-10T15:50:00Z">
        <w:r w:rsidR="009F641D">
          <w:t xml:space="preserve">, and </w:t>
        </w:r>
      </w:ins>
      <w:ins w:id="1541" w:author="King, Darryl" w:date="2021-08-10T15:51:00Z">
        <w:r w:rsidR="009F641D">
          <w:t>the forecasts</w:t>
        </w:r>
      </w:ins>
      <w:ins w:id="1542" w:author="King, Darryl" w:date="2021-08-10T15:38:00Z">
        <w:r w:rsidR="009E645D">
          <w:t xml:space="preserve"> of the key </w:t>
        </w:r>
      </w:ins>
      <w:ins w:id="1543" w:author="King, Darryl" w:date="2021-08-10T15:39:00Z">
        <w:r w:rsidR="009E645D">
          <w:t xml:space="preserve">revenue and expenditure lines. </w:t>
        </w:r>
      </w:ins>
      <w:ins w:id="1544" w:author="King, Darryl" w:date="2021-08-10T15:51:00Z">
        <w:r w:rsidR="009F641D">
          <w:t xml:space="preserve">In addition, the structure of the template and associated files should allow for the collection of outcomes in each item </w:t>
        </w:r>
      </w:ins>
      <w:ins w:id="1545" w:author="King, Darryl" w:date="2021-08-10T15:52:00Z">
        <w:r w:rsidR="009F641D">
          <w:t>–</w:t>
        </w:r>
      </w:ins>
      <w:ins w:id="1546" w:author="King, Darryl" w:date="2021-08-10T15:51:00Z">
        <w:r w:rsidR="009F641D">
          <w:t xml:space="preserve"> agai</w:t>
        </w:r>
      </w:ins>
      <w:ins w:id="1547" w:author="King, Darryl" w:date="2021-08-10T15:52:00Z">
        <w:r w:rsidR="009F641D">
          <w:t>n sufficiently disaggregated – to facilitate rigorous asse</w:t>
        </w:r>
      </w:ins>
      <w:ins w:id="1548" w:author="King, Darryl" w:date="2021-08-10T15:53:00Z">
        <w:r w:rsidR="009F641D">
          <w:t>ss</w:t>
        </w:r>
      </w:ins>
      <w:ins w:id="1549" w:author="King, Darryl" w:date="2021-08-10T15:52:00Z">
        <w:r w:rsidR="009F641D">
          <w:t>m</w:t>
        </w:r>
      </w:ins>
      <w:ins w:id="1550" w:author="King, Darryl" w:date="2021-08-10T15:53:00Z">
        <w:r w:rsidR="009F641D">
          <w:t>e</w:t>
        </w:r>
      </w:ins>
      <w:ins w:id="1551" w:author="King, Darryl" w:date="2021-08-10T15:52:00Z">
        <w:r w:rsidR="009F641D">
          <w:t xml:space="preserve">nt of the forecast errors.   </w:t>
        </w:r>
      </w:ins>
      <w:ins w:id="1552" w:author="King, Darryl" w:date="2021-08-10T15:51:00Z">
        <w:r w:rsidR="009F641D">
          <w:t xml:space="preserve">  </w:t>
        </w:r>
      </w:ins>
    </w:p>
    <w:p w14:paraId="048B3AE2" w14:textId="5E2DB9A0" w:rsidR="0011382A" w:rsidRDefault="0011382A" w:rsidP="0011382A">
      <w:pPr>
        <w:rPr>
          <w:ins w:id="1553" w:author="King, Darryl" w:date="2021-08-10T09:40:00Z"/>
        </w:rPr>
      </w:pPr>
      <w:ins w:id="1554" w:author="King, Darryl" w:date="2021-08-10T09:40:00Z">
        <w:r>
          <w:t xml:space="preserve"> </w:t>
        </w:r>
      </w:ins>
    </w:p>
    <w:tbl>
      <w:tblPr>
        <w:tblStyle w:val="TableGrid"/>
        <w:tblW w:w="0" w:type="auto"/>
        <w:tblLook w:val="04A0" w:firstRow="1" w:lastRow="0" w:firstColumn="1" w:lastColumn="0" w:noHBand="0" w:noVBand="1"/>
        <w:tblPrChange w:id="1555" w:author="King, Darryl" w:date="2021-08-10T13:37:00Z">
          <w:tblPr>
            <w:tblStyle w:val="TableGrid"/>
            <w:tblW w:w="0" w:type="auto"/>
            <w:tblLook w:val="04A0" w:firstRow="1" w:lastRow="0" w:firstColumn="1" w:lastColumn="0" w:noHBand="0" w:noVBand="1"/>
          </w:tblPr>
        </w:tblPrChange>
      </w:tblPr>
      <w:tblGrid>
        <w:gridCol w:w="9350"/>
        <w:tblGridChange w:id="1556">
          <w:tblGrid>
            <w:gridCol w:w="9350"/>
          </w:tblGrid>
        </w:tblGridChange>
      </w:tblGrid>
      <w:tr w:rsidR="008C3247" w14:paraId="2147209C" w14:textId="77777777" w:rsidTr="0075421F">
        <w:trPr>
          <w:trHeight w:val="7640"/>
          <w:ins w:id="1557" w:author="King, Darryl" w:date="2021-08-10T10:39:00Z"/>
        </w:trPr>
        <w:tc>
          <w:tcPr>
            <w:tcW w:w="9350" w:type="dxa"/>
            <w:tcPrChange w:id="1558" w:author="King, Darryl" w:date="2021-08-10T13:37:00Z">
              <w:tcPr>
                <w:tcW w:w="9350" w:type="dxa"/>
              </w:tcPr>
            </w:tcPrChange>
          </w:tcPr>
          <w:p w14:paraId="5DB3F298" w14:textId="23ED9B53" w:rsidR="008C3247" w:rsidRDefault="008C3247">
            <w:pPr>
              <w:spacing w:after="0" w:line="240" w:lineRule="auto"/>
              <w:jc w:val="center"/>
              <w:rPr>
                <w:ins w:id="1559" w:author="King, Darryl" w:date="2021-08-10T10:40:00Z"/>
                <w:b/>
                <w:bCs/>
              </w:rPr>
              <w:pPrChange w:id="1560" w:author="King, Darryl" w:date="2021-08-10T10:51:00Z">
                <w:pPr>
                  <w:spacing w:after="0" w:line="240" w:lineRule="auto"/>
                </w:pPr>
              </w:pPrChange>
            </w:pPr>
            <w:ins w:id="1561" w:author="King, Darryl" w:date="2021-08-10T10:40:00Z">
              <w:r>
                <w:rPr>
                  <w:b/>
                  <w:bCs/>
                </w:rPr>
                <w:t>Figure X: Liquidity Forecasting and Monitoring Template (Sample)</w:t>
              </w:r>
            </w:ins>
          </w:p>
          <w:p w14:paraId="669175BC" w14:textId="77777777" w:rsidR="008C3247" w:rsidRPr="008C3247" w:rsidRDefault="008C3247">
            <w:pPr>
              <w:spacing w:after="0" w:line="240" w:lineRule="auto"/>
              <w:rPr>
                <w:ins w:id="1562" w:author="King, Darryl" w:date="2021-08-10T10:41:00Z"/>
                <w:rPrChange w:id="1563" w:author="King, Darryl" w:date="2021-08-10T10:42:00Z">
                  <w:rPr>
                    <w:ins w:id="1564" w:author="King, Darryl" w:date="2021-08-10T10:41:00Z"/>
                    <w:b/>
                    <w:bCs/>
                  </w:rPr>
                </w:rPrChange>
              </w:rPr>
            </w:pPr>
            <w:ins w:id="1565" w:author="King, Darryl" w:date="2021-08-10T10:40:00Z">
              <w:r>
                <w:rPr>
                  <w:b/>
                  <w:bCs/>
                </w:rPr>
                <w:t xml:space="preserve"> </w:t>
              </w:r>
            </w:ins>
          </w:p>
          <w:tbl>
            <w:tblPr>
              <w:tblStyle w:val="TableGrid"/>
              <w:tblW w:w="0" w:type="auto"/>
              <w:tblLook w:val="04A0" w:firstRow="1" w:lastRow="0" w:firstColumn="1" w:lastColumn="0" w:noHBand="0" w:noVBand="1"/>
              <w:tblPrChange w:id="1566" w:author="King, Darryl" w:date="2021-09-23T15:55:00Z">
                <w:tblPr>
                  <w:tblStyle w:val="TableGrid"/>
                  <w:tblW w:w="0" w:type="auto"/>
                  <w:tblLook w:val="04A0" w:firstRow="1" w:lastRow="0" w:firstColumn="1" w:lastColumn="0" w:noHBand="0" w:noVBand="1"/>
                </w:tblPr>
              </w:tblPrChange>
            </w:tblPr>
            <w:tblGrid>
              <w:gridCol w:w="317"/>
              <w:gridCol w:w="4515"/>
              <w:gridCol w:w="900"/>
              <w:gridCol w:w="990"/>
              <w:gridCol w:w="810"/>
              <w:gridCol w:w="810"/>
              <w:gridCol w:w="782"/>
              <w:tblGridChange w:id="1567">
                <w:tblGrid>
                  <w:gridCol w:w="317"/>
                  <w:gridCol w:w="19"/>
                  <w:gridCol w:w="4311"/>
                  <w:gridCol w:w="90"/>
                  <w:gridCol w:w="805"/>
                  <w:gridCol w:w="291"/>
                  <w:gridCol w:w="604"/>
                  <w:gridCol w:w="493"/>
                  <w:gridCol w:w="403"/>
                  <w:gridCol w:w="694"/>
                  <w:gridCol w:w="201"/>
                  <w:gridCol w:w="896"/>
                  <w:gridCol w:w="1097"/>
                </w:tblGrid>
              </w:tblGridChange>
            </w:tblGrid>
            <w:tr w:rsidR="00FE02C6" w:rsidRPr="00E95835" w14:paraId="6D32B7B1" w14:textId="77777777" w:rsidTr="00232C41">
              <w:trPr>
                <w:ins w:id="1568" w:author="King, Darryl" w:date="2021-08-10T10:41:00Z"/>
                <w:trPrChange w:id="1569" w:author="King, Darryl" w:date="2021-09-23T15:55:00Z">
                  <w:trPr>
                    <w:gridAfter w:val="0"/>
                  </w:trPr>
                </w:trPrChange>
              </w:trPr>
              <w:tc>
                <w:tcPr>
                  <w:tcW w:w="317" w:type="dxa"/>
                  <w:tcPrChange w:id="1570" w:author="King, Darryl" w:date="2021-09-23T15:55:00Z">
                    <w:tcPr>
                      <w:tcW w:w="317" w:type="dxa"/>
                    </w:tcPr>
                  </w:tcPrChange>
                </w:tcPr>
                <w:p w14:paraId="32376DB3" w14:textId="77777777" w:rsidR="00FE02C6" w:rsidRPr="00E95835" w:rsidRDefault="00FE02C6">
                  <w:pPr>
                    <w:spacing w:after="0" w:line="240" w:lineRule="auto"/>
                    <w:rPr>
                      <w:ins w:id="1571" w:author="King, Darryl" w:date="2021-08-10T10:41:00Z"/>
                      <w:rFonts w:ascii="Times New Roman" w:hAnsi="Times New Roman" w:cs="Times New Roman"/>
                      <w:sz w:val="18"/>
                      <w:szCs w:val="18"/>
                      <w:rPrChange w:id="1572" w:author="King, Darryl" w:date="2021-08-10T10:47:00Z">
                        <w:rPr>
                          <w:ins w:id="1573" w:author="King, Darryl" w:date="2021-08-10T10:41:00Z"/>
                          <w:b/>
                          <w:bCs/>
                        </w:rPr>
                      </w:rPrChange>
                    </w:rPr>
                  </w:pPr>
                </w:p>
              </w:tc>
              <w:tc>
                <w:tcPr>
                  <w:tcW w:w="4515" w:type="dxa"/>
                  <w:tcPrChange w:id="1574" w:author="King, Darryl" w:date="2021-09-23T15:55:00Z">
                    <w:tcPr>
                      <w:tcW w:w="4330" w:type="dxa"/>
                      <w:gridSpan w:val="2"/>
                    </w:tcPr>
                  </w:tcPrChange>
                </w:tcPr>
                <w:p w14:paraId="137838FB" w14:textId="77777777" w:rsidR="00FE02C6" w:rsidRPr="00E95835" w:rsidRDefault="00FE02C6">
                  <w:pPr>
                    <w:spacing w:after="0" w:line="240" w:lineRule="auto"/>
                    <w:rPr>
                      <w:ins w:id="1575" w:author="King, Darryl" w:date="2021-08-10T10:41:00Z"/>
                      <w:rFonts w:ascii="Times New Roman" w:hAnsi="Times New Roman" w:cs="Times New Roman"/>
                      <w:sz w:val="18"/>
                      <w:szCs w:val="18"/>
                      <w:rPrChange w:id="1576" w:author="King, Darryl" w:date="2021-08-10T10:47:00Z">
                        <w:rPr>
                          <w:ins w:id="1577" w:author="King, Darryl" w:date="2021-08-10T10:41:00Z"/>
                          <w:b/>
                          <w:bCs/>
                        </w:rPr>
                      </w:rPrChange>
                    </w:rPr>
                  </w:pPr>
                </w:p>
              </w:tc>
              <w:tc>
                <w:tcPr>
                  <w:tcW w:w="4292" w:type="dxa"/>
                  <w:gridSpan w:val="5"/>
                  <w:tcPrChange w:id="1578" w:author="King, Darryl" w:date="2021-09-23T15:55:00Z">
                    <w:tcPr>
                      <w:tcW w:w="4477" w:type="dxa"/>
                      <w:gridSpan w:val="9"/>
                    </w:tcPr>
                  </w:tcPrChange>
                </w:tcPr>
                <w:p w14:paraId="7050F778" w14:textId="49B1C580" w:rsidR="00FE02C6" w:rsidRPr="00E95835" w:rsidRDefault="00FE02C6">
                  <w:pPr>
                    <w:spacing w:after="0" w:line="240" w:lineRule="auto"/>
                    <w:jc w:val="center"/>
                    <w:rPr>
                      <w:ins w:id="1579" w:author="King, Darryl" w:date="2021-08-10T10:41:00Z"/>
                      <w:rFonts w:ascii="Times New Roman" w:hAnsi="Times New Roman" w:cs="Times New Roman"/>
                      <w:sz w:val="18"/>
                      <w:szCs w:val="18"/>
                      <w:rPrChange w:id="1580" w:author="King, Darryl" w:date="2021-08-10T10:47:00Z">
                        <w:rPr>
                          <w:ins w:id="1581" w:author="King, Darryl" w:date="2021-08-10T10:41:00Z"/>
                          <w:b/>
                          <w:bCs/>
                        </w:rPr>
                      </w:rPrChange>
                    </w:rPr>
                    <w:pPrChange w:id="1582" w:author="King, Darryl" w:date="2021-08-10T12:58:00Z">
                      <w:pPr>
                        <w:spacing w:after="0" w:line="240" w:lineRule="auto"/>
                      </w:pPr>
                    </w:pPrChange>
                  </w:pPr>
                  <w:ins w:id="1583" w:author="King, Darryl" w:date="2021-08-10T10:43:00Z">
                    <w:r w:rsidRPr="00E95835">
                      <w:rPr>
                        <w:rFonts w:ascii="Times New Roman" w:hAnsi="Times New Roman" w:cs="Times New Roman"/>
                        <w:sz w:val="18"/>
                        <w:szCs w:val="18"/>
                        <w:rPrChange w:id="1584" w:author="King, Darryl" w:date="2021-08-10T10:47:00Z">
                          <w:rPr/>
                        </w:rPrChange>
                      </w:rPr>
                      <w:t xml:space="preserve">Liquidity Projections for </w:t>
                    </w:r>
                  </w:ins>
                  <w:ins w:id="1585" w:author="King, Darryl" w:date="2021-08-10T10:44:00Z">
                    <w:r w:rsidRPr="00E95835">
                      <w:rPr>
                        <w:rFonts w:ascii="Times New Roman" w:hAnsi="Times New Roman" w:cs="Times New Roman"/>
                        <w:sz w:val="18"/>
                        <w:szCs w:val="18"/>
                        <w:rPrChange w:id="1586" w:author="King, Darryl" w:date="2021-08-10T10:47:00Z">
                          <w:rPr/>
                        </w:rPrChange>
                      </w:rPr>
                      <w:t>One Maintenance</w:t>
                    </w:r>
                  </w:ins>
                  <w:ins w:id="1587" w:author="King, Darryl" w:date="2021-08-10T10:43:00Z">
                    <w:r w:rsidRPr="00E95835">
                      <w:rPr>
                        <w:rFonts w:ascii="Times New Roman" w:hAnsi="Times New Roman" w:cs="Times New Roman"/>
                        <w:sz w:val="18"/>
                        <w:szCs w:val="18"/>
                        <w:rPrChange w:id="1588" w:author="King, Darryl" w:date="2021-08-10T10:47:00Z">
                          <w:rPr/>
                        </w:rPrChange>
                      </w:rPr>
                      <w:t xml:space="preserve"> Period</w:t>
                    </w:r>
                  </w:ins>
                </w:p>
              </w:tc>
            </w:tr>
            <w:tr w:rsidR="00FE02C6" w:rsidRPr="00E95835" w14:paraId="4FB93E47" w14:textId="77777777" w:rsidTr="00232C41">
              <w:trPr>
                <w:ins w:id="1589" w:author="King, Darryl" w:date="2021-08-10T10:41:00Z"/>
              </w:trPr>
              <w:tc>
                <w:tcPr>
                  <w:tcW w:w="317" w:type="dxa"/>
                  <w:tcPrChange w:id="1590" w:author="King, Darryl" w:date="2021-09-23T15:56:00Z">
                    <w:tcPr>
                      <w:tcW w:w="336" w:type="dxa"/>
                      <w:gridSpan w:val="2"/>
                    </w:tcPr>
                  </w:tcPrChange>
                </w:tcPr>
                <w:p w14:paraId="4DBE004E" w14:textId="77777777" w:rsidR="00FE02C6" w:rsidRPr="00E95835" w:rsidRDefault="00FE02C6">
                  <w:pPr>
                    <w:spacing w:after="0" w:line="240" w:lineRule="auto"/>
                    <w:rPr>
                      <w:ins w:id="1591" w:author="King, Darryl" w:date="2021-08-10T10:41:00Z"/>
                      <w:rFonts w:ascii="Times New Roman" w:hAnsi="Times New Roman" w:cs="Times New Roman"/>
                      <w:sz w:val="18"/>
                      <w:szCs w:val="18"/>
                      <w:rPrChange w:id="1592" w:author="King, Darryl" w:date="2021-08-10T10:47:00Z">
                        <w:rPr>
                          <w:ins w:id="1593" w:author="King, Darryl" w:date="2021-08-10T10:41:00Z"/>
                          <w:b/>
                          <w:bCs/>
                        </w:rPr>
                      </w:rPrChange>
                    </w:rPr>
                  </w:pPr>
                </w:p>
              </w:tc>
              <w:tc>
                <w:tcPr>
                  <w:tcW w:w="4515" w:type="dxa"/>
                  <w:tcPrChange w:id="1594" w:author="King, Darryl" w:date="2021-09-23T15:56:00Z">
                    <w:tcPr>
                      <w:tcW w:w="4401" w:type="dxa"/>
                      <w:gridSpan w:val="2"/>
                    </w:tcPr>
                  </w:tcPrChange>
                </w:tcPr>
                <w:p w14:paraId="0D1E85AF" w14:textId="77777777" w:rsidR="00FE02C6" w:rsidRPr="00E95835" w:rsidRDefault="00FE02C6">
                  <w:pPr>
                    <w:spacing w:after="0" w:line="240" w:lineRule="auto"/>
                    <w:rPr>
                      <w:ins w:id="1595" w:author="King, Darryl" w:date="2021-08-10T10:41:00Z"/>
                      <w:rFonts w:ascii="Times New Roman" w:hAnsi="Times New Roman" w:cs="Times New Roman"/>
                      <w:sz w:val="18"/>
                      <w:szCs w:val="18"/>
                      <w:rPrChange w:id="1596" w:author="King, Darryl" w:date="2021-08-10T10:47:00Z">
                        <w:rPr>
                          <w:ins w:id="1597" w:author="King, Darryl" w:date="2021-08-10T10:41:00Z"/>
                          <w:b/>
                          <w:bCs/>
                        </w:rPr>
                      </w:rPrChange>
                    </w:rPr>
                  </w:pPr>
                </w:p>
              </w:tc>
              <w:tc>
                <w:tcPr>
                  <w:tcW w:w="900" w:type="dxa"/>
                  <w:tcPrChange w:id="1598" w:author="King, Darryl" w:date="2021-09-23T15:56:00Z">
                    <w:tcPr>
                      <w:tcW w:w="1096" w:type="dxa"/>
                      <w:gridSpan w:val="2"/>
                    </w:tcPr>
                  </w:tcPrChange>
                </w:tcPr>
                <w:p w14:paraId="66FB39C7" w14:textId="432539DE" w:rsidR="00FE02C6" w:rsidRPr="00897128" w:rsidRDefault="00FE02C6">
                  <w:pPr>
                    <w:spacing w:after="0" w:line="240" w:lineRule="auto"/>
                    <w:jc w:val="center"/>
                    <w:rPr>
                      <w:ins w:id="1599" w:author="King, Darryl" w:date="2021-08-10T10:41:00Z"/>
                      <w:rFonts w:ascii="Times New Roman" w:hAnsi="Times New Roman" w:cs="Times New Roman"/>
                      <w:sz w:val="16"/>
                      <w:szCs w:val="16"/>
                      <w:rPrChange w:id="1600" w:author="King, Darryl" w:date="2021-08-10T13:19:00Z">
                        <w:rPr>
                          <w:ins w:id="1601" w:author="King, Darryl" w:date="2021-08-10T10:41:00Z"/>
                          <w:b/>
                          <w:bCs/>
                        </w:rPr>
                      </w:rPrChange>
                    </w:rPr>
                    <w:pPrChange w:id="1602" w:author="King, Darryl" w:date="2021-08-10T12:58:00Z">
                      <w:pPr>
                        <w:spacing w:after="0" w:line="240" w:lineRule="auto"/>
                      </w:pPr>
                    </w:pPrChange>
                  </w:pPr>
                  <w:ins w:id="1603" w:author="King, Darryl" w:date="2021-08-10T10:44:00Z">
                    <w:r w:rsidRPr="00897128">
                      <w:rPr>
                        <w:rFonts w:ascii="Times New Roman" w:hAnsi="Times New Roman" w:cs="Times New Roman"/>
                        <w:sz w:val="16"/>
                        <w:szCs w:val="16"/>
                        <w:rPrChange w:id="1604" w:author="King, Darryl" w:date="2021-08-10T13:19:00Z">
                          <w:rPr/>
                        </w:rPrChange>
                      </w:rPr>
                      <w:t>Day t</w:t>
                    </w:r>
                  </w:ins>
                </w:p>
              </w:tc>
              <w:tc>
                <w:tcPr>
                  <w:tcW w:w="990" w:type="dxa"/>
                  <w:tcPrChange w:id="1605" w:author="King, Darryl" w:date="2021-09-23T15:56:00Z">
                    <w:tcPr>
                      <w:tcW w:w="1097" w:type="dxa"/>
                      <w:gridSpan w:val="2"/>
                    </w:tcPr>
                  </w:tcPrChange>
                </w:tcPr>
                <w:p w14:paraId="4EE471C4" w14:textId="1C39F1CF" w:rsidR="00FE02C6" w:rsidRPr="00897128" w:rsidRDefault="00FE02C6">
                  <w:pPr>
                    <w:spacing w:after="0" w:line="240" w:lineRule="auto"/>
                    <w:jc w:val="center"/>
                    <w:rPr>
                      <w:ins w:id="1606" w:author="King, Darryl" w:date="2021-08-10T10:41:00Z"/>
                      <w:rFonts w:ascii="Times New Roman" w:hAnsi="Times New Roman" w:cs="Times New Roman"/>
                      <w:sz w:val="16"/>
                      <w:szCs w:val="16"/>
                      <w:rPrChange w:id="1607" w:author="King, Darryl" w:date="2021-08-10T13:19:00Z">
                        <w:rPr>
                          <w:ins w:id="1608" w:author="King, Darryl" w:date="2021-08-10T10:41:00Z"/>
                          <w:b/>
                          <w:bCs/>
                        </w:rPr>
                      </w:rPrChange>
                    </w:rPr>
                    <w:pPrChange w:id="1609" w:author="King, Darryl" w:date="2021-08-10T12:58:00Z">
                      <w:pPr>
                        <w:spacing w:after="0" w:line="240" w:lineRule="auto"/>
                      </w:pPr>
                    </w:pPrChange>
                  </w:pPr>
                  <w:ins w:id="1610" w:author="King, Darryl" w:date="2021-08-10T13:16:00Z">
                    <w:r w:rsidRPr="00897128">
                      <w:rPr>
                        <w:rFonts w:ascii="Times New Roman" w:hAnsi="Times New Roman" w:cs="Times New Roman"/>
                        <w:sz w:val="16"/>
                        <w:szCs w:val="16"/>
                        <w:rPrChange w:id="1611" w:author="King, Darryl" w:date="2021-08-10T13:19:00Z">
                          <w:rPr>
                            <w:rFonts w:ascii="Times New Roman" w:hAnsi="Times New Roman" w:cs="Times New Roman"/>
                            <w:sz w:val="18"/>
                            <w:szCs w:val="18"/>
                          </w:rPr>
                        </w:rPrChange>
                      </w:rPr>
                      <w:t>Day t+1</w:t>
                    </w:r>
                  </w:ins>
                </w:p>
              </w:tc>
              <w:tc>
                <w:tcPr>
                  <w:tcW w:w="810" w:type="dxa"/>
                  <w:tcPrChange w:id="1612" w:author="King, Darryl" w:date="2021-09-23T15:56:00Z">
                    <w:tcPr>
                      <w:tcW w:w="1097" w:type="dxa"/>
                      <w:gridSpan w:val="2"/>
                    </w:tcPr>
                  </w:tcPrChange>
                </w:tcPr>
                <w:p w14:paraId="7EC2538B" w14:textId="12CAD5C9" w:rsidR="00FE02C6" w:rsidRPr="00897128" w:rsidRDefault="00897128" w:rsidP="009B3969">
                  <w:pPr>
                    <w:spacing w:after="0" w:line="240" w:lineRule="auto"/>
                    <w:jc w:val="center"/>
                    <w:rPr>
                      <w:ins w:id="1613" w:author="King, Darryl" w:date="2021-08-10T13:17:00Z"/>
                      <w:rFonts w:ascii="Times New Roman" w:hAnsi="Times New Roman" w:cs="Times New Roman"/>
                      <w:sz w:val="16"/>
                      <w:szCs w:val="16"/>
                      <w:rPrChange w:id="1614" w:author="King, Darryl" w:date="2021-08-10T13:19:00Z">
                        <w:rPr>
                          <w:ins w:id="1615" w:author="King, Darryl" w:date="2021-08-10T13:17:00Z"/>
                          <w:rFonts w:ascii="Times New Roman" w:hAnsi="Times New Roman" w:cs="Times New Roman"/>
                          <w:sz w:val="18"/>
                          <w:szCs w:val="18"/>
                        </w:rPr>
                      </w:rPrChange>
                    </w:rPr>
                  </w:pPr>
                  <w:ins w:id="1616" w:author="King, Darryl" w:date="2021-08-10T13:19:00Z">
                    <w:r>
                      <w:rPr>
                        <w:rFonts w:ascii="Times New Roman" w:hAnsi="Times New Roman" w:cs="Times New Roman"/>
                        <w:sz w:val="16"/>
                        <w:szCs w:val="16"/>
                      </w:rPr>
                      <w:t>Day….</w:t>
                    </w:r>
                  </w:ins>
                </w:p>
              </w:tc>
              <w:tc>
                <w:tcPr>
                  <w:tcW w:w="810" w:type="dxa"/>
                  <w:tcPrChange w:id="1617" w:author="King, Darryl" w:date="2021-09-23T15:56:00Z">
                    <w:tcPr>
                      <w:tcW w:w="1097" w:type="dxa"/>
                      <w:gridSpan w:val="2"/>
                    </w:tcPr>
                  </w:tcPrChange>
                </w:tcPr>
                <w:p w14:paraId="2CED4A51" w14:textId="44503349" w:rsidR="00FE02C6" w:rsidRPr="00897128" w:rsidRDefault="00FE02C6">
                  <w:pPr>
                    <w:spacing w:after="0" w:line="240" w:lineRule="auto"/>
                    <w:jc w:val="center"/>
                    <w:rPr>
                      <w:ins w:id="1618" w:author="King, Darryl" w:date="2021-08-10T10:41:00Z"/>
                      <w:rFonts w:ascii="Times New Roman" w:hAnsi="Times New Roman" w:cs="Times New Roman"/>
                      <w:sz w:val="16"/>
                      <w:szCs w:val="16"/>
                      <w:rPrChange w:id="1619" w:author="King, Darryl" w:date="2021-08-10T13:19:00Z">
                        <w:rPr>
                          <w:ins w:id="1620" w:author="King, Darryl" w:date="2021-08-10T10:41:00Z"/>
                          <w:b/>
                          <w:bCs/>
                        </w:rPr>
                      </w:rPrChange>
                    </w:rPr>
                    <w:pPrChange w:id="1621" w:author="King, Darryl" w:date="2021-08-10T12:58:00Z">
                      <w:pPr>
                        <w:spacing w:after="0" w:line="240" w:lineRule="auto"/>
                      </w:pPr>
                    </w:pPrChange>
                  </w:pPr>
                  <w:ins w:id="1622" w:author="King, Darryl" w:date="2021-08-10T10:45:00Z">
                    <w:r w:rsidRPr="00897128">
                      <w:rPr>
                        <w:rFonts w:ascii="Times New Roman" w:hAnsi="Times New Roman" w:cs="Times New Roman"/>
                        <w:sz w:val="16"/>
                        <w:szCs w:val="16"/>
                        <w:rPrChange w:id="1623" w:author="King, Darryl" w:date="2021-08-10T13:19:00Z">
                          <w:rPr/>
                        </w:rPrChange>
                      </w:rPr>
                      <w:t>Day t+14</w:t>
                    </w:r>
                  </w:ins>
                </w:p>
              </w:tc>
              <w:tc>
                <w:tcPr>
                  <w:tcW w:w="782" w:type="dxa"/>
                  <w:tcPrChange w:id="1624" w:author="King, Darryl" w:date="2021-09-23T15:56:00Z">
                    <w:tcPr>
                      <w:tcW w:w="1097" w:type="dxa"/>
                    </w:tcPr>
                  </w:tcPrChange>
                </w:tcPr>
                <w:p w14:paraId="2648BE4C" w14:textId="39E915CA" w:rsidR="00FE02C6" w:rsidRPr="00897128" w:rsidRDefault="00FE02C6">
                  <w:pPr>
                    <w:spacing w:after="0" w:line="240" w:lineRule="auto"/>
                    <w:jc w:val="center"/>
                    <w:rPr>
                      <w:ins w:id="1625" w:author="King, Darryl" w:date="2021-08-10T10:41:00Z"/>
                      <w:rFonts w:ascii="Times New Roman" w:hAnsi="Times New Roman" w:cs="Times New Roman"/>
                      <w:sz w:val="16"/>
                      <w:szCs w:val="16"/>
                      <w:rPrChange w:id="1626" w:author="King, Darryl" w:date="2021-08-10T13:19:00Z">
                        <w:rPr>
                          <w:ins w:id="1627" w:author="King, Darryl" w:date="2021-08-10T10:41:00Z"/>
                          <w:b/>
                          <w:bCs/>
                        </w:rPr>
                      </w:rPrChange>
                    </w:rPr>
                    <w:pPrChange w:id="1628" w:author="King, Darryl" w:date="2021-08-10T12:58:00Z">
                      <w:pPr>
                        <w:spacing w:after="0" w:line="240" w:lineRule="auto"/>
                      </w:pPr>
                    </w:pPrChange>
                  </w:pPr>
                  <w:ins w:id="1629" w:author="King, Darryl" w:date="2021-08-10T10:45:00Z">
                    <w:r w:rsidRPr="00897128">
                      <w:rPr>
                        <w:rFonts w:ascii="Times New Roman" w:hAnsi="Times New Roman" w:cs="Times New Roman"/>
                        <w:sz w:val="16"/>
                        <w:szCs w:val="16"/>
                        <w:rPrChange w:id="1630" w:author="King, Darryl" w:date="2021-08-10T13:19:00Z">
                          <w:rPr/>
                        </w:rPrChange>
                      </w:rPr>
                      <w:t>Total</w:t>
                    </w:r>
                  </w:ins>
                </w:p>
              </w:tc>
            </w:tr>
            <w:tr w:rsidR="00FE02C6" w:rsidRPr="00E95835" w14:paraId="79399724" w14:textId="77777777" w:rsidTr="00232C41">
              <w:trPr>
                <w:ins w:id="1631" w:author="King, Darryl" w:date="2021-08-10T10:41:00Z"/>
              </w:trPr>
              <w:tc>
                <w:tcPr>
                  <w:tcW w:w="317" w:type="dxa"/>
                  <w:tcPrChange w:id="1632" w:author="King, Darryl" w:date="2021-09-23T15:56:00Z">
                    <w:tcPr>
                      <w:tcW w:w="336" w:type="dxa"/>
                      <w:gridSpan w:val="2"/>
                    </w:tcPr>
                  </w:tcPrChange>
                </w:tcPr>
                <w:p w14:paraId="10970D60" w14:textId="77777777" w:rsidR="00FE02C6" w:rsidRPr="00E95835" w:rsidRDefault="00FE02C6">
                  <w:pPr>
                    <w:spacing w:after="0" w:line="240" w:lineRule="auto"/>
                    <w:rPr>
                      <w:ins w:id="1633" w:author="King, Darryl" w:date="2021-08-10T10:41:00Z"/>
                      <w:rFonts w:ascii="Times New Roman" w:hAnsi="Times New Roman" w:cs="Times New Roman"/>
                      <w:sz w:val="18"/>
                      <w:szCs w:val="18"/>
                      <w:rPrChange w:id="1634" w:author="King, Darryl" w:date="2021-08-10T10:47:00Z">
                        <w:rPr>
                          <w:ins w:id="1635" w:author="King, Darryl" w:date="2021-08-10T10:41:00Z"/>
                          <w:b/>
                          <w:bCs/>
                        </w:rPr>
                      </w:rPrChange>
                    </w:rPr>
                  </w:pPr>
                </w:p>
              </w:tc>
              <w:tc>
                <w:tcPr>
                  <w:tcW w:w="4515" w:type="dxa"/>
                  <w:tcPrChange w:id="1636" w:author="King, Darryl" w:date="2021-09-23T15:56:00Z">
                    <w:tcPr>
                      <w:tcW w:w="4401" w:type="dxa"/>
                      <w:gridSpan w:val="2"/>
                    </w:tcPr>
                  </w:tcPrChange>
                </w:tcPr>
                <w:p w14:paraId="0DE8DEB7" w14:textId="436ED60F" w:rsidR="00FE02C6" w:rsidRPr="009B3969" w:rsidRDefault="00232C41">
                  <w:pPr>
                    <w:spacing w:after="0" w:line="240" w:lineRule="auto"/>
                    <w:rPr>
                      <w:ins w:id="1637" w:author="King, Darryl" w:date="2021-08-10T10:41:00Z"/>
                      <w:rFonts w:ascii="Times New Roman" w:hAnsi="Times New Roman" w:cs="Times New Roman"/>
                      <w:b/>
                      <w:bCs/>
                      <w:color w:val="FF0000"/>
                      <w:sz w:val="18"/>
                      <w:szCs w:val="18"/>
                      <w:rPrChange w:id="1638" w:author="King, Darryl" w:date="2021-08-10T13:03:00Z">
                        <w:rPr>
                          <w:ins w:id="1639" w:author="King, Darryl" w:date="2021-08-10T10:41:00Z"/>
                          <w:b/>
                          <w:bCs/>
                        </w:rPr>
                      </w:rPrChange>
                    </w:rPr>
                  </w:pPr>
                  <w:ins w:id="1640" w:author="King, Darryl" w:date="2021-09-23T15:59:00Z">
                    <w:r>
                      <w:rPr>
                        <w:rFonts w:ascii="Times New Roman" w:hAnsi="Times New Roman" w:cs="Times New Roman"/>
                        <w:b/>
                        <w:bCs/>
                        <w:color w:val="FF0000"/>
                        <w:sz w:val="18"/>
                        <w:szCs w:val="18"/>
                      </w:rPr>
                      <w:t xml:space="preserve">A.  </w:t>
                    </w:r>
                  </w:ins>
                  <w:ins w:id="1641" w:author="King, Darryl" w:date="2021-08-10T10:45:00Z">
                    <w:r w:rsidR="00FE02C6" w:rsidRPr="009B3969">
                      <w:rPr>
                        <w:rFonts w:ascii="Times New Roman" w:hAnsi="Times New Roman" w:cs="Times New Roman"/>
                        <w:b/>
                        <w:bCs/>
                        <w:color w:val="FF0000"/>
                        <w:sz w:val="18"/>
                        <w:szCs w:val="18"/>
                        <w:rPrChange w:id="1642" w:author="King, Darryl" w:date="2021-08-10T13:03:00Z">
                          <w:rPr/>
                        </w:rPrChange>
                      </w:rPr>
                      <w:t>Opening Reserves Balance</w:t>
                    </w:r>
                  </w:ins>
                  <w:ins w:id="1643" w:author="King, Darryl" w:date="2021-08-10T11:57:00Z">
                    <w:r w:rsidR="00FE02C6" w:rsidRPr="009B3969">
                      <w:rPr>
                        <w:rFonts w:ascii="Times New Roman" w:hAnsi="Times New Roman" w:cs="Times New Roman"/>
                        <w:b/>
                        <w:bCs/>
                        <w:color w:val="FF0000"/>
                        <w:sz w:val="18"/>
                        <w:szCs w:val="18"/>
                        <w:rPrChange w:id="1644" w:author="King, Darryl" w:date="2021-08-10T13:03:00Z">
                          <w:rPr>
                            <w:rFonts w:ascii="Times New Roman" w:hAnsi="Times New Roman" w:cs="Times New Roman"/>
                            <w:b/>
                            <w:bCs/>
                            <w:sz w:val="18"/>
                            <w:szCs w:val="18"/>
                          </w:rPr>
                        </w:rPrChange>
                      </w:rPr>
                      <w:t xml:space="preserve"> (Closing Previous Day)</w:t>
                    </w:r>
                  </w:ins>
                </w:p>
              </w:tc>
              <w:tc>
                <w:tcPr>
                  <w:tcW w:w="900" w:type="dxa"/>
                  <w:tcPrChange w:id="1645" w:author="King, Darryl" w:date="2021-09-23T15:56:00Z">
                    <w:tcPr>
                      <w:tcW w:w="1096" w:type="dxa"/>
                      <w:gridSpan w:val="2"/>
                    </w:tcPr>
                  </w:tcPrChange>
                </w:tcPr>
                <w:p w14:paraId="39B4C6DB" w14:textId="1841FAE3" w:rsidR="00FE02C6" w:rsidRPr="009B3969" w:rsidRDefault="00FE02C6">
                  <w:pPr>
                    <w:spacing w:after="0" w:line="240" w:lineRule="auto"/>
                    <w:jc w:val="center"/>
                    <w:rPr>
                      <w:ins w:id="1646" w:author="King, Darryl" w:date="2021-08-10T10:41:00Z"/>
                      <w:rFonts w:ascii="Times New Roman" w:hAnsi="Times New Roman" w:cs="Times New Roman"/>
                      <w:b/>
                      <w:bCs/>
                      <w:color w:val="FF0000"/>
                      <w:sz w:val="18"/>
                      <w:szCs w:val="18"/>
                      <w:rPrChange w:id="1647" w:author="King, Darryl" w:date="2021-08-10T13:03:00Z">
                        <w:rPr>
                          <w:ins w:id="1648" w:author="King, Darryl" w:date="2021-08-10T10:41:00Z"/>
                          <w:b/>
                          <w:bCs/>
                        </w:rPr>
                      </w:rPrChange>
                    </w:rPr>
                    <w:pPrChange w:id="1649" w:author="King, Darryl" w:date="2021-08-10T12:58:00Z">
                      <w:pPr>
                        <w:spacing w:after="0" w:line="240" w:lineRule="auto"/>
                      </w:pPr>
                    </w:pPrChange>
                  </w:pPr>
                  <w:ins w:id="1650" w:author="King, Darryl" w:date="2021-08-10T13:00:00Z">
                    <w:r w:rsidRPr="009B3969">
                      <w:rPr>
                        <w:rFonts w:ascii="Times New Roman" w:hAnsi="Times New Roman" w:cs="Times New Roman"/>
                        <w:b/>
                        <w:bCs/>
                        <w:color w:val="FF0000"/>
                        <w:sz w:val="18"/>
                        <w:szCs w:val="18"/>
                        <w:rPrChange w:id="1651" w:author="King, Darryl" w:date="2021-08-10T13:03:00Z">
                          <w:rPr>
                            <w:rFonts w:ascii="Times New Roman" w:hAnsi="Times New Roman" w:cs="Times New Roman"/>
                            <w:sz w:val="18"/>
                            <w:szCs w:val="18"/>
                          </w:rPr>
                        </w:rPrChange>
                      </w:rPr>
                      <w:t>2</w:t>
                    </w:r>
                  </w:ins>
                  <w:ins w:id="1652" w:author="King, Darryl" w:date="2021-08-10T13:01:00Z">
                    <w:r w:rsidRPr="009B3969">
                      <w:rPr>
                        <w:rFonts w:ascii="Times New Roman" w:hAnsi="Times New Roman" w:cs="Times New Roman"/>
                        <w:b/>
                        <w:bCs/>
                        <w:color w:val="FF0000"/>
                        <w:sz w:val="18"/>
                        <w:szCs w:val="18"/>
                        <w:rPrChange w:id="1653" w:author="King, Darryl" w:date="2021-08-10T13:03:00Z">
                          <w:rPr>
                            <w:rFonts w:ascii="Times New Roman" w:hAnsi="Times New Roman" w:cs="Times New Roman"/>
                            <w:sz w:val="18"/>
                            <w:szCs w:val="18"/>
                          </w:rPr>
                        </w:rPrChange>
                      </w:rPr>
                      <w:t>3</w:t>
                    </w:r>
                  </w:ins>
                </w:p>
              </w:tc>
              <w:tc>
                <w:tcPr>
                  <w:tcW w:w="990" w:type="dxa"/>
                  <w:tcPrChange w:id="1654" w:author="King, Darryl" w:date="2021-09-23T15:56:00Z">
                    <w:tcPr>
                      <w:tcW w:w="1097" w:type="dxa"/>
                      <w:gridSpan w:val="2"/>
                    </w:tcPr>
                  </w:tcPrChange>
                </w:tcPr>
                <w:p w14:paraId="673D981F" w14:textId="379885F3" w:rsidR="00FE02C6" w:rsidRPr="0075421F" w:rsidRDefault="00FE02C6">
                  <w:pPr>
                    <w:spacing w:after="0" w:line="240" w:lineRule="auto"/>
                    <w:jc w:val="center"/>
                    <w:rPr>
                      <w:ins w:id="1655" w:author="King, Darryl" w:date="2021-08-10T10:41:00Z"/>
                      <w:rFonts w:ascii="Times New Roman" w:hAnsi="Times New Roman" w:cs="Times New Roman"/>
                      <w:b/>
                      <w:bCs/>
                      <w:sz w:val="18"/>
                      <w:szCs w:val="18"/>
                      <w:rPrChange w:id="1656" w:author="King, Darryl" w:date="2021-08-10T13:34:00Z">
                        <w:rPr>
                          <w:ins w:id="1657" w:author="King, Darryl" w:date="2021-08-10T10:41:00Z"/>
                          <w:b/>
                          <w:bCs/>
                        </w:rPr>
                      </w:rPrChange>
                    </w:rPr>
                    <w:pPrChange w:id="1658" w:author="King, Darryl" w:date="2021-08-10T12:58:00Z">
                      <w:pPr>
                        <w:spacing w:after="0" w:line="240" w:lineRule="auto"/>
                      </w:pPr>
                    </w:pPrChange>
                  </w:pPr>
                  <w:ins w:id="1659" w:author="King, Darryl" w:date="2021-08-10T13:16:00Z">
                    <w:r w:rsidRPr="0075421F">
                      <w:rPr>
                        <w:rFonts w:ascii="Times New Roman" w:hAnsi="Times New Roman" w:cs="Times New Roman"/>
                        <w:b/>
                        <w:bCs/>
                        <w:color w:val="FF0000"/>
                        <w:sz w:val="18"/>
                        <w:szCs w:val="18"/>
                        <w:rPrChange w:id="1660" w:author="King, Darryl" w:date="2021-08-10T13:34:00Z">
                          <w:rPr>
                            <w:rFonts w:ascii="Times New Roman" w:hAnsi="Times New Roman" w:cs="Times New Roman"/>
                            <w:sz w:val="18"/>
                            <w:szCs w:val="18"/>
                          </w:rPr>
                        </w:rPrChange>
                      </w:rPr>
                      <w:t>20</w:t>
                    </w:r>
                  </w:ins>
                </w:p>
              </w:tc>
              <w:tc>
                <w:tcPr>
                  <w:tcW w:w="810" w:type="dxa"/>
                  <w:tcPrChange w:id="1661" w:author="King, Darryl" w:date="2021-09-23T15:56:00Z">
                    <w:tcPr>
                      <w:tcW w:w="1097" w:type="dxa"/>
                      <w:gridSpan w:val="2"/>
                    </w:tcPr>
                  </w:tcPrChange>
                </w:tcPr>
                <w:p w14:paraId="674DCD90" w14:textId="77777777" w:rsidR="00FE02C6" w:rsidRPr="00AC5260" w:rsidRDefault="00FE02C6" w:rsidP="009B3969">
                  <w:pPr>
                    <w:spacing w:after="0" w:line="240" w:lineRule="auto"/>
                    <w:jc w:val="center"/>
                    <w:rPr>
                      <w:ins w:id="1662" w:author="King, Darryl" w:date="2021-08-10T13:17:00Z"/>
                      <w:rFonts w:ascii="Times New Roman" w:hAnsi="Times New Roman" w:cs="Times New Roman"/>
                      <w:sz w:val="18"/>
                      <w:szCs w:val="18"/>
                    </w:rPr>
                  </w:pPr>
                </w:p>
              </w:tc>
              <w:tc>
                <w:tcPr>
                  <w:tcW w:w="810" w:type="dxa"/>
                  <w:tcPrChange w:id="1663" w:author="King, Darryl" w:date="2021-09-23T15:56:00Z">
                    <w:tcPr>
                      <w:tcW w:w="1097" w:type="dxa"/>
                      <w:gridSpan w:val="2"/>
                    </w:tcPr>
                  </w:tcPrChange>
                </w:tcPr>
                <w:p w14:paraId="4101D1ED" w14:textId="000BFF4D" w:rsidR="00FE02C6" w:rsidRPr="00E95835" w:rsidRDefault="00FE02C6">
                  <w:pPr>
                    <w:spacing w:after="0" w:line="240" w:lineRule="auto"/>
                    <w:jc w:val="center"/>
                    <w:rPr>
                      <w:ins w:id="1664" w:author="King, Darryl" w:date="2021-08-10T10:41:00Z"/>
                      <w:rFonts w:ascii="Times New Roman" w:hAnsi="Times New Roman" w:cs="Times New Roman"/>
                      <w:sz w:val="18"/>
                      <w:szCs w:val="18"/>
                      <w:rPrChange w:id="1665" w:author="King, Darryl" w:date="2021-08-10T10:47:00Z">
                        <w:rPr>
                          <w:ins w:id="1666" w:author="King, Darryl" w:date="2021-08-10T10:41:00Z"/>
                          <w:b/>
                          <w:bCs/>
                        </w:rPr>
                      </w:rPrChange>
                    </w:rPr>
                    <w:pPrChange w:id="1667" w:author="King, Darryl" w:date="2021-08-10T12:58:00Z">
                      <w:pPr>
                        <w:spacing w:after="0" w:line="240" w:lineRule="auto"/>
                      </w:pPr>
                    </w:pPrChange>
                  </w:pPr>
                </w:p>
              </w:tc>
              <w:tc>
                <w:tcPr>
                  <w:tcW w:w="782" w:type="dxa"/>
                  <w:tcPrChange w:id="1668" w:author="King, Darryl" w:date="2021-09-23T15:56:00Z">
                    <w:tcPr>
                      <w:tcW w:w="1097" w:type="dxa"/>
                    </w:tcPr>
                  </w:tcPrChange>
                </w:tcPr>
                <w:p w14:paraId="7DDF43D1" w14:textId="77777777" w:rsidR="00FE02C6" w:rsidRPr="00E95835" w:rsidRDefault="00FE02C6">
                  <w:pPr>
                    <w:spacing w:after="0" w:line="240" w:lineRule="auto"/>
                    <w:jc w:val="center"/>
                    <w:rPr>
                      <w:ins w:id="1669" w:author="King, Darryl" w:date="2021-08-10T10:41:00Z"/>
                      <w:rFonts w:ascii="Times New Roman" w:hAnsi="Times New Roman" w:cs="Times New Roman"/>
                      <w:sz w:val="18"/>
                      <w:szCs w:val="18"/>
                      <w:rPrChange w:id="1670" w:author="King, Darryl" w:date="2021-08-10T10:47:00Z">
                        <w:rPr>
                          <w:ins w:id="1671" w:author="King, Darryl" w:date="2021-08-10T10:41:00Z"/>
                          <w:b/>
                          <w:bCs/>
                        </w:rPr>
                      </w:rPrChange>
                    </w:rPr>
                    <w:pPrChange w:id="1672" w:author="King, Darryl" w:date="2021-08-10T12:58:00Z">
                      <w:pPr>
                        <w:spacing w:after="0" w:line="240" w:lineRule="auto"/>
                      </w:pPr>
                    </w:pPrChange>
                  </w:pPr>
                </w:p>
              </w:tc>
            </w:tr>
            <w:tr w:rsidR="00FE02C6" w:rsidRPr="00E95835" w14:paraId="552521B4" w14:textId="77777777" w:rsidTr="00232C41">
              <w:trPr>
                <w:ins w:id="1673" w:author="King, Darryl" w:date="2021-08-10T10:41:00Z"/>
              </w:trPr>
              <w:tc>
                <w:tcPr>
                  <w:tcW w:w="317" w:type="dxa"/>
                  <w:tcPrChange w:id="1674" w:author="King, Darryl" w:date="2021-09-23T15:56:00Z">
                    <w:tcPr>
                      <w:tcW w:w="336" w:type="dxa"/>
                      <w:gridSpan w:val="2"/>
                    </w:tcPr>
                  </w:tcPrChange>
                </w:tcPr>
                <w:p w14:paraId="316847C6" w14:textId="77777777" w:rsidR="00FE02C6" w:rsidRPr="00E95835" w:rsidRDefault="00FE02C6">
                  <w:pPr>
                    <w:spacing w:after="0" w:line="240" w:lineRule="auto"/>
                    <w:rPr>
                      <w:ins w:id="1675" w:author="King, Darryl" w:date="2021-08-10T10:41:00Z"/>
                      <w:rFonts w:ascii="Times New Roman" w:hAnsi="Times New Roman" w:cs="Times New Roman"/>
                      <w:sz w:val="18"/>
                      <w:szCs w:val="18"/>
                      <w:rPrChange w:id="1676" w:author="King, Darryl" w:date="2021-08-10T10:47:00Z">
                        <w:rPr>
                          <w:ins w:id="1677" w:author="King, Darryl" w:date="2021-08-10T10:41:00Z"/>
                          <w:b/>
                          <w:bCs/>
                        </w:rPr>
                      </w:rPrChange>
                    </w:rPr>
                  </w:pPr>
                </w:p>
              </w:tc>
              <w:tc>
                <w:tcPr>
                  <w:tcW w:w="4515" w:type="dxa"/>
                  <w:tcPrChange w:id="1678" w:author="King, Darryl" w:date="2021-09-23T15:56:00Z">
                    <w:tcPr>
                      <w:tcW w:w="4401" w:type="dxa"/>
                      <w:gridSpan w:val="2"/>
                    </w:tcPr>
                  </w:tcPrChange>
                </w:tcPr>
                <w:p w14:paraId="3658D469" w14:textId="77777777" w:rsidR="00FE02C6" w:rsidRDefault="00FE02C6">
                  <w:pPr>
                    <w:spacing w:after="0" w:line="240" w:lineRule="auto"/>
                    <w:rPr>
                      <w:ins w:id="1679" w:author="King, Darryl" w:date="2021-09-23T15:54:00Z"/>
                      <w:rFonts w:ascii="Times New Roman" w:hAnsi="Times New Roman" w:cs="Times New Roman"/>
                      <w:i/>
                      <w:iCs/>
                      <w:color w:val="FF0000"/>
                      <w:sz w:val="18"/>
                      <w:szCs w:val="18"/>
                    </w:rPr>
                  </w:pPr>
                  <w:ins w:id="1680" w:author="King, Darryl" w:date="2021-08-10T11:08:00Z">
                    <w:r w:rsidRPr="009B3969">
                      <w:rPr>
                        <w:rFonts w:ascii="Times New Roman" w:hAnsi="Times New Roman" w:cs="Times New Roman"/>
                        <w:i/>
                        <w:iCs/>
                        <w:color w:val="FF0000"/>
                        <w:sz w:val="18"/>
                        <w:szCs w:val="18"/>
                        <w:rPrChange w:id="1681" w:author="King, Darryl" w:date="2021-08-10T13:03:00Z">
                          <w:rPr>
                            <w:rFonts w:ascii="Times New Roman" w:hAnsi="Times New Roman" w:cs="Times New Roman"/>
                            <w:sz w:val="18"/>
                            <w:szCs w:val="18"/>
                          </w:rPr>
                        </w:rPrChange>
                      </w:rPr>
                      <w:t xml:space="preserve">  </w:t>
                    </w:r>
                  </w:ins>
                  <w:ins w:id="1682" w:author="King, Darryl" w:date="2021-08-10T13:11:00Z">
                    <w:r>
                      <w:rPr>
                        <w:rFonts w:ascii="Times New Roman" w:hAnsi="Times New Roman" w:cs="Times New Roman"/>
                        <w:i/>
                        <w:iCs/>
                        <w:color w:val="FF0000"/>
                        <w:sz w:val="18"/>
                        <w:szCs w:val="18"/>
                      </w:rPr>
                      <w:t>1.</w:t>
                    </w:r>
                  </w:ins>
                  <w:ins w:id="1683" w:author="King, Darryl" w:date="2021-08-10T10:46:00Z">
                    <w:r w:rsidRPr="009B3969">
                      <w:rPr>
                        <w:rFonts w:ascii="Times New Roman" w:hAnsi="Times New Roman" w:cs="Times New Roman"/>
                        <w:i/>
                        <w:iCs/>
                        <w:color w:val="FF0000"/>
                        <w:sz w:val="18"/>
                        <w:szCs w:val="18"/>
                        <w:rPrChange w:id="1684" w:author="King, Darryl" w:date="2021-08-10T13:03:00Z">
                          <w:rPr/>
                        </w:rPrChange>
                      </w:rPr>
                      <w:t>Autonomous Factor Supply</w:t>
                    </w:r>
                  </w:ins>
                  <w:ins w:id="1685" w:author="King, Darryl" w:date="2021-08-10T10:48:00Z">
                    <w:r w:rsidRPr="009B3969">
                      <w:rPr>
                        <w:rFonts w:ascii="Times New Roman" w:hAnsi="Times New Roman" w:cs="Times New Roman"/>
                        <w:i/>
                        <w:iCs/>
                        <w:color w:val="FF0000"/>
                        <w:sz w:val="18"/>
                        <w:szCs w:val="18"/>
                        <w:rPrChange w:id="1686" w:author="King, Darryl" w:date="2021-08-10T13:03:00Z">
                          <w:rPr>
                            <w:rFonts w:ascii="Times New Roman" w:hAnsi="Times New Roman" w:cs="Times New Roman"/>
                            <w:sz w:val="18"/>
                            <w:szCs w:val="18"/>
                          </w:rPr>
                        </w:rPrChange>
                      </w:rPr>
                      <w:t>: Inflow (-), Outflow (</w:t>
                    </w:r>
                  </w:ins>
                  <w:ins w:id="1687" w:author="King, Darryl" w:date="2021-08-10T12:04:00Z">
                    <w:r w:rsidRPr="009B3969">
                      <w:rPr>
                        <w:rFonts w:ascii="Times New Roman" w:hAnsi="Times New Roman" w:cs="Times New Roman"/>
                        <w:i/>
                        <w:iCs/>
                        <w:color w:val="FF0000"/>
                        <w:sz w:val="18"/>
                        <w:szCs w:val="18"/>
                        <w:rPrChange w:id="1688" w:author="King, Darryl" w:date="2021-08-10T13:03:00Z">
                          <w:rPr>
                            <w:rFonts w:ascii="Times New Roman" w:hAnsi="Times New Roman" w:cs="Times New Roman"/>
                            <w:sz w:val="18"/>
                            <w:szCs w:val="18"/>
                          </w:rPr>
                        </w:rPrChange>
                      </w:rPr>
                      <w:t>+</w:t>
                    </w:r>
                  </w:ins>
                  <w:ins w:id="1689" w:author="King, Darryl" w:date="2021-08-10T10:48:00Z">
                    <w:r w:rsidRPr="009B3969">
                      <w:rPr>
                        <w:rFonts w:ascii="Times New Roman" w:hAnsi="Times New Roman" w:cs="Times New Roman"/>
                        <w:i/>
                        <w:iCs/>
                        <w:color w:val="FF0000"/>
                        <w:sz w:val="18"/>
                        <w:szCs w:val="18"/>
                        <w:rPrChange w:id="1690" w:author="King, Darryl" w:date="2021-08-10T13:03:00Z">
                          <w:rPr>
                            <w:rFonts w:ascii="Times New Roman" w:hAnsi="Times New Roman" w:cs="Times New Roman"/>
                            <w:sz w:val="18"/>
                            <w:szCs w:val="18"/>
                          </w:rPr>
                        </w:rPrChange>
                      </w:rPr>
                      <w:t xml:space="preserve">) </w:t>
                    </w:r>
                  </w:ins>
                </w:p>
                <w:p w14:paraId="08964EF9" w14:textId="07C0E13B" w:rsidR="00232C41" w:rsidRPr="009B3969" w:rsidRDefault="00232C41">
                  <w:pPr>
                    <w:spacing w:after="0" w:line="240" w:lineRule="auto"/>
                    <w:rPr>
                      <w:ins w:id="1691" w:author="King, Darryl" w:date="2021-08-10T10:41:00Z"/>
                      <w:rFonts w:ascii="Times New Roman" w:hAnsi="Times New Roman" w:cs="Times New Roman"/>
                      <w:i/>
                      <w:iCs/>
                      <w:color w:val="FF0000"/>
                      <w:sz w:val="18"/>
                      <w:szCs w:val="18"/>
                      <w:rPrChange w:id="1692" w:author="King, Darryl" w:date="2021-08-10T13:03:00Z">
                        <w:rPr>
                          <w:ins w:id="1693" w:author="King, Darryl" w:date="2021-08-10T10:41:00Z"/>
                          <w:b/>
                          <w:bCs/>
                        </w:rPr>
                      </w:rPrChange>
                    </w:rPr>
                  </w:pPr>
                  <w:ins w:id="1694" w:author="King, Darryl" w:date="2021-09-23T15:54:00Z">
                    <w:r>
                      <w:rPr>
                        <w:rFonts w:ascii="Times New Roman" w:hAnsi="Times New Roman" w:cs="Times New Roman"/>
                        <w:i/>
                        <w:iCs/>
                        <w:color w:val="FF0000"/>
                        <w:sz w:val="18"/>
                        <w:szCs w:val="18"/>
                      </w:rPr>
                      <w:t xml:space="preserve">    = a + b + c + </w:t>
                    </w:r>
                  </w:ins>
                  <w:ins w:id="1695" w:author="King, Darryl" w:date="2021-09-23T15:55:00Z">
                    <w:r>
                      <w:rPr>
                        <w:rFonts w:ascii="Times New Roman" w:hAnsi="Times New Roman" w:cs="Times New Roman"/>
                        <w:i/>
                        <w:iCs/>
                        <w:color w:val="FF0000"/>
                        <w:sz w:val="18"/>
                        <w:szCs w:val="18"/>
                      </w:rPr>
                      <w:t xml:space="preserve">d </w:t>
                    </w:r>
                  </w:ins>
                  <w:ins w:id="1696" w:author="King, Darryl" w:date="2021-09-23T15:54:00Z">
                    <w:r>
                      <w:rPr>
                        <w:rFonts w:ascii="Times New Roman" w:hAnsi="Times New Roman" w:cs="Times New Roman"/>
                        <w:i/>
                        <w:iCs/>
                        <w:color w:val="FF0000"/>
                        <w:sz w:val="18"/>
                        <w:szCs w:val="18"/>
                      </w:rPr>
                      <w:t>+</w:t>
                    </w:r>
                  </w:ins>
                  <w:ins w:id="1697" w:author="King, Darryl" w:date="2021-09-23T15:55:00Z">
                    <w:r>
                      <w:rPr>
                        <w:rFonts w:ascii="Times New Roman" w:hAnsi="Times New Roman" w:cs="Times New Roman"/>
                        <w:i/>
                        <w:iCs/>
                        <w:color w:val="FF0000"/>
                        <w:sz w:val="18"/>
                        <w:szCs w:val="18"/>
                      </w:rPr>
                      <w:t>e</w:t>
                    </w:r>
                  </w:ins>
                </w:p>
              </w:tc>
              <w:tc>
                <w:tcPr>
                  <w:tcW w:w="900" w:type="dxa"/>
                  <w:tcPrChange w:id="1698" w:author="King, Darryl" w:date="2021-09-23T15:56:00Z">
                    <w:tcPr>
                      <w:tcW w:w="1096" w:type="dxa"/>
                      <w:gridSpan w:val="2"/>
                    </w:tcPr>
                  </w:tcPrChange>
                </w:tcPr>
                <w:p w14:paraId="09606A59" w14:textId="54F3BB45" w:rsidR="00FE02C6" w:rsidRPr="009B3969" w:rsidRDefault="00FE02C6">
                  <w:pPr>
                    <w:spacing w:after="0" w:line="240" w:lineRule="auto"/>
                    <w:jc w:val="center"/>
                    <w:rPr>
                      <w:ins w:id="1699" w:author="King, Darryl" w:date="2021-08-10T10:41:00Z"/>
                      <w:rFonts w:ascii="Times New Roman" w:hAnsi="Times New Roman" w:cs="Times New Roman"/>
                      <w:i/>
                      <w:iCs/>
                      <w:color w:val="FF0000"/>
                      <w:sz w:val="18"/>
                      <w:szCs w:val="18"/>
                      <w:rPrChange w:id="1700" w:author="King, Darryl" w:date="2021-08-10T13:03:00Z">
                        <w:rPr>
                          <w:ins w:id="1701" w:author="King, Darryl" w:date="2021-08-10T10:41:00Z"/>
                          <w:b/>
                          <w:bCs/>
                        </w:rPr>
                      </w:rPrChange>
                    </w:rPr>
                    <w:pPrChange w:id="1702" w:author="King, Darryl" w:date="2021-08-10T12:58:00Z">
                      <w:pPr>
                        <w:spacing w:after="0" w:line="240" w:lineRule="auto"/>
                      </w:pPr>
                    </w:pPrChange>
                  </w:pPr>
                  <w:ins w:id="1703" w:author="King, Darryl" w:date="2021-08-10T13:01:00Z">
                    <w:r w:rsidRPr="009B3969">
                      <w:rPr>
                        <w:rFonts w:ascii="Times New Roman" w:hAnsi="Times New Roman" w:cs="Times New Roman"/>
                        <w:i/>
                        <w:iCs/>
                        <w:color w:val="FF0000"/>
                        <w:sz w:val="18"/>
                        <w:szCs w:val="18"/>
                        <w:rPrChange w:id="1704" w:author="King, Darryl" w:date="2021-08-10T13:03:00Z">
                          <w:rPr>
                            <w:rFonts w:ascii="Times New Roman" w:hAnsi="Times New Roman" w:cs="Times New Roman"/>
                            <w:sz w:val="18"/>
                            <w:szCs w:val="18"/>
                          </w:rPr>
                        </w:rPrChange>
                      </w:rPr>
                      <w:t>-15</w:t>
                    </w:r>
                  </w:ins>
                </w:p>
              </w:tc>
              <w:tc>
                <w:tcPr>
                  <w:tcW w:w="990" w:type="dxa"/>
                  <w:tcPrChange w:id="1705" w:author="King, Darryl" w:date="2021-09-23T15:56:00Z">
                    <w:tcPr>
                      <w:tcW w:w="1097" w:type="dxa"/>
                      <w:gridSpan w:val="2"/>
                    </w:tcPr>
                  </w:tcPrChange>
                </w:tcPr>
                <w:p w14:paraId="52DC7B2C" w14:textId="4911B34C" w:rsidR="00FE02C6" w:rsidRPr="008B51C6" w:rsidRDefault="008B51C6">
                  <w:pPr>
                    <w:spacing w:after="0" w:line="240" w:lineRule="auto"/>
                    <w:jc w:val="center"/>
                    <w:rPr>
                      <w:ins w:id="1706" w:author="King, Darryl" w:date="2021-08-10T10:41:00Z"/>
                      <w:rFonts w:ascii="Times New Roman" w:hAnsi="Times New Roman" w:cs="Times New Roman"/>
                      <w:i/>
                      <w:iCs/>
                      <w:sz w:val="18"/>
                      <w:szCs w:val="18"/>
                      <w:rPrChange w:id="1707" w:author="King, Darryl" w:date="2021-08-11T16:40:00Z">
                        <w:rPr>
                          <w:ins w:id="1708" w:author="King, Darryl" w:date="2021-08-10T10:41:00Z"/>
                          <w:b/>
                          <w:bCs/>
                        </w:rPr>
                      </w:rPrChange>
                    </w:rPr>
                    <w:pPrChange w:id="1709" w:author="King, Darryl" w:date="2021-08-10T12:58:00Z">
                      <w:pPr>
                        <w:spacing w:after="0" w:line="240" w:lineRule="auto"/>
                      </w:pPr>
                    </w:pPrChange>
                  </w:pPr>
                  <w:ins w:id="1710" w:author="King, Darryl" w:date="2021-08-11T16:40:00Z">
                    <w:r w:rsidRPr="008B51C6">
                      <w:rPr>
                        <w:rFonts w:ascii="Times New Roman" w:hAnsi="Times New Roman" w:cs="Times New Roman"/>
                        <w:i/>
                        <w:iCs/>
                        <w:color w:val="FF0000"/>
                        <w:sz w:val="18"/>
                        <w:szCs w:val="18"/>
                        <w:rPrChange w:id="1711" w:author="King, Darryl" w:date="2021-08-11T16:40:00Z">
                          <w:rPr>
                            <w:rFonts w:ascii="Times New Roman" w:hAnsi="Times New Roman" w:cs="Times New Roman"/>
                            <w:sz w:val="18"/>
                            <w:szCs w:val="18"/>
                          </w:rPr>
                        </w:rPrChange>
                      </w:rPr>
                      <w:t>7</w:t>
                    </w:r>
                  </w:ins>
                </w:p>
              </w:tc>
              <w:tc>
                <w:tcPr>
                  <w:tcW w:w="810" w:type="dxa"/>
                  <w:tcPrChange w:id="1712" w:author="King, Darryl" w:date="2021-09-23T15:56:00Z">
                    <w:tcPr>
                      <w:tcW w:w="1097" w:type="dxa"/>
                      <w:gridSpan w:val="2"/>
                    </w:tcPr>
                  </w:tcPrChange>
                </w:tcPr>
                <w:p w14:paraId="182B7F5C" w14:textId="77777777" w:rsidR="00FE02C6" w:rsidRPr="00AC5260" w:rsidRDefault="00FE02C6" w:rsidP="009B3969">
                  <w:pPr>
                    <w:spacing w:after="0" w:line="240" w:lineRule="auto"/>
                    <w:jc w:val="center"/>
                    <w:rPr>
                      <w:ins w:id="1713" w:author="King, Darryl" w:date="2021-08-10T13:17:00Z"/>
                      <w:rFonts w:ascii="Times New Roman" w:hAnsi="Times New Roman" w:cs="Times New Roman"/>
                      <w:sz w:val="18"/>
                      <w:szCs w:val="18"/>
                    </w:rPr>
                  </w:pPr>
                </w:p>
              </w:tc>
              <w:tc>
                <w:tcPr>
                  <w:tcW w:w="810" w:type="dxa"/>
                  <w:tcPrChange w:id="1714" w:author="King, Darryl" w:date="2021-09-23T15:56:00Z">
                    <w:tcPr>
                      <w:tcW w:w="1097" w:type="dxa"/>
                      <w:gridSpan w:val="2"/>
                    </w:tcPr>
                  </w:tcPrChange>
                </w:tcPr>
                <w:p w14:paraId="6F6E3294" w14:textId="2ED40E0B" w:rsidR="00FE02C6" w:rsidRPr="00E95835" w:rsidRDefault="00FE02C6">
                  <w:pPr>
                    <w:spacing w:after="0" w:line="240" w:lineRule="auto"/>
                    <w:jc w:val="center"/>
                    <w:rPr>
                      <w:ins w:id="1715" w:author="King, Darryl" w:date="2021-08-10T10:41:00Z"/>
                      <w:rFonts w:ascii="Times New Roman" w:hAnsi="Times New Roman" w:cs="Times New Roman"/>
                      <w:sz w:val="18"/>
                      <w:szCs w:val="18"/>
                      <w:rPrChange w:id="1716" w:author="King, Darryl" w:date="2021-08-10T10:47:00Z">
                        <w:rPr>
                          <w:ins w:id="1717" w:author="King, Darryl" w:date="2021-08-10T10:41:00Z"/>
                          <w:b/>
                          <w:bCs/>
                        </w:rPr>
                      </w:rPrChange>
                    </w:rPr>
                    <w:pPrChange w:id="1718" w:author="King, Darryl" w:date="2021-08-10T12:58:00Z">
                      <w:pPr>
                        <w:spacing w:after="0" w:line="240" w:lineRule="auto"/>
                      </w:pPr>
                    </w:pPrChange>
                  </w:pPr>
                </w:p>
              </w:tc>
              <w:tc>
                <w:tcPr>
                  <w:tcW w:w="782" w:type="dxa"/>
                  <w:tcPrChange w:id="1719" w:author="King, Darryl" w:date="2021-09-23T15:56:00Z">
                    <w:tcPr>
                      <w:tcW w:w="1097" w:type="dxa"/>
                    </w:tcPr>
                  </w:tcPrChange>
                </w:tcPr>
                <w:p w14:paraId="719751AC" w14:textId="77777777" w:rsidR="00FE02C6" w:rsidRPr="00E95835" w:rsidRDefault="00FE02C6">
                  <w:pPr>
                    <w:spacing w:after="0" w:line="240" w:lineRule="auto"/>
                    <w:jc w:val="center"/>
                    <w:rPr>
                      <w:ins w:id="1720" w:author="King, Darryl" w:date="2021-08-10T10:41:00Z"/>
                      <w:rFonts w:ascii="Times New Roman" w:hAnsi="Times New Roman" w:cs="Times New Roman"/>
                      <w:sz w:val="18"/>
                      <w:szCs w:val="18"/>
                      <w:rPrChange w:id="1721" w:author="King, Darryl" w:date="2021-08-10T10:47:00Z">
                        <w:rPr>
                          <w:ins w:id="1722" w:author="King, Darryl" w:date="2021-08-10T10:41:00Z"/>
                          <w:b/>
                          <w:bCs/>
                        </w:rPr>
                      </w:rPrChange>
                    </w:rPr>
                    <w:pPrChange w:id="1723" w:author="King, Darryl" w:date="2021-08-10T12:58:00Z">
                      <w:pPr>
                        <w:spacing w:after="0" w:line="240" w:lineRule="auto"/>
                      </w:pPr>
                    </w:pPrChange>
                  </w:pPr>
                </w:p>
              </w:tc>
            </w:tr>
            <w:tr w:rsidR="00FE02C6" w:rsidRPr="00E95835" w14:paraId="75535D9A" w14:textId="77777777" w:rsidTr="00232C41">
              <w:trPr>
                <w:ins w:id="1724" w:author="King, Darryl" w:date="2021-08-10T10:41:00Z"/>
              </w:trPr>
              <w:tc>
                <w:tcPr>
                  <w:tcW w:w="317" w:type="dxa"/>
                  <w:tcPrChange w:id="1725" w:author="King, Darryl" w:date="2021-09-23T15:56:00Z">
                    <w:tcPr>
                      <w:tcW w:w="336" w:type="dxa"/>
                      <w:gridSpan w:val="2"/>
                    </w:tcPr>
                  </w:tcPrChange>
                </w:tcPr>
                <w:p w14:paraId="0C8AD7BA" w14:textId="77777777" w:rsidR="00FE02C6" w:rsidRPr="00E95835" w:rsidRDefault="00FE02C6">
                  <w:pPr>
                    <w:spacing w:after="0" w:line="240" w:lineRule="auto"/>
                    <w:rPr>
                      <w:ins w:id="1726" w:author="King, Darryl" w:date="2021-08-10T10:41:00Z"/>
                      <w:rFonts w:ascii="Times New Roman" w:hAnsi="Times New Roman" w:cs="Times New Roman"/>
                      <w:sz w:val="18"/>
                      <w:szCs w:val="18"/>
                      <w:rPrChange w:id="1727" w:author="King, Darryl" w:date="2021-08-10T10:47:00Z">
                        <w:rPr>
                          <w:ins w:id="1728" w:author="King, Darryl" w:date="2021-08-10T10:41:00Z"/>
                          <w:b/>
                          <w:bCs/>
                        </w:rPr>
                      </w:rPrChange>
                    </w:rPr>
                  </w:pPr>
                </w:p>
              </w:tc>
              <w:tc>
                <w:tcPr>
                  <w:tcW w:w="4515" w:type="dxa"/>
                  <w:tcPrChange w:id="1729" w:author="King, Darryl" w:date="2021-09-23T15:56:00Z">
                    <w:tcPr>
                      <w:tcW w:w="4401" w:type="dxa"/>
                      <w:gridSpan w:val="2"/>
                    </w:tcPr>
                  </w:tcPrChange>
                </w:tcPr>
                <w:p w14:paraId="4582AC2C" w14:textId="519483C8" w:rsidR="00FE02C6" w:rsidRPr="00E95835" w:rsidRDefault="00FE02C6">
                  <w:pPr>
                    <w:spacing w:after="0" w:line="240" w:lineRule="auto"/>
                    <w:rPr>
                      <w:ins w:id="1730" w:author="King, Darryl" w:date="2021-08-10T10:41:00Z"/>
                      <w:rFonts w:ascii="Times New Roman" w:hAnsi="Times New Roman" w:cs="Times New Roman"/>
                      <w:sz w:val="18"/>
                      <w:szCs w:val="18"/>
                      <w:rPrChange w:id="1731" w:author="King, Darryl" w:date="2021-08-10T10:47:00Z">
                        <w:rPr>
                          <w:ins w:id="1732" w:author="King, Darryl" w:date="2021-08-10T10:41:00Z"/>
                          <w:b/>
                          <w:bCs/>
                        </w:rPr>
                      </w:rPrChange>
                    </w:rPr>
                  </w:pPr>
                  <w:ins w:id="1733" w:author="King, Darryl" w:date="2021-08-10T11:08:00Z">
                    <w:r>
                      <w:rPr>
                        <w:rFonts w:ascii="Times New Roman" w:hAnsi="Times New Roman" w:cs="Times New Roman"/>
                        <w:sz w:val="18"/>
                        <w:szCs w:val="18"/>
                      </w:rPr>
                      <w:t xml:space="preserve">   </w:t>
                    </w:r>
                  </w:ins>
                  <w:ins w:id="1734" w:author="King, Darryl" w:date="2021-08-10T12:02:00Z">
                    <w:r>
                      <w:rPr>
                        <w:rFonts w:ascii="Times New Roman" w:hAnsi="Times New Roman" w:cs="Times New Roman"/>
                        <w:sz w:val="18"/>
                        <w:szCs w:val="18"/>
                      </w:rPr>
                      <w:t xml:space="preserve"> </w:t>
                    </w:r>
                  </w:ins>
                  <w:ins w:id="1735" w:author="King, Darryl" w:date="2021-08-10T13:11:00Z">
                    <w:r>
                      <w:rPr>
                        <w:rFonts w:ascii="Times New Roman" w:hAnsi="Times New Roman" w:cs="Times New Roman"/>
                        <w:sz w:val="18"/>
                        <w:szCs w:val="18"/>
                      </w:rPr>
                      <w:t xml:space="preserve">a. </w:t>
                    </w:r>
                  </w:ins>
                  <w:ins w:id="1736" w:author="King, Darryl" w:date="2021-08-10T10:46:00Z">
                    <w:r w:rsidRPr="00E95835">
                      <w:rPr>
                        <w:rFonts w:ascii="Times New Roman" w:hAnsi="Times New Roman" w:cs="Times New Roman"/>
                        <w:sz w:val="18"/>
                        <w:szCs w:val="18"/>
                        <w:rPrChange w:id="1737" w:author="King, Darryl" w:date="2021-08-10T10:47:00Z">
                          <w:rPr/>
                        </w:rPrChange>
                      </w:rPr>
                      <w:t xml:space="preserve">Change in </w:t>
                    </w:r>
                  </w:ins>
                  <w:ins w:id="1738" w:author="King, Darryl" w:date="2021-08-11T16:35:00Z">
                    <w:r w:rsidR="0030321A">
                      <w:rPr>
                        <w:rFonts w:ascii="Times New Roman" w:hAnsi="Times New Roman" w:cs="Times New Roman"/>
                        <w:sz w:val="18"/>
                        <w:szCs w:val="18"/>
                      </w:rPr>
                      <w:t>Net Foreign Assets</w:t>
                    </w:r>
                  </w:ins>
                </w:p>
              </w:tc>
              <w:tc>
                <w:tcPr>
                  <w:tcW w:w="900" w:type="dxa"/>
                  <w:tcPrChange w:id="1739" w:author="King, Darryl" w:date="2021-09-23T15:56:00Z">
                    <w:tcPr>
                      <w:tcW w:w="1096" w:type="dxa"/>
                      <w:gridSpan w:val="2"/>
                    </w:tcPr>
                  </w:tcPrChange>
                </w:tcPr>
                <w:p w14:paraId="4113F744" w14:textId="3ED412F4" w:rsidR="00FE02C6" w:rsidRPr="00E95835" w:rsidRDefault="00FE02C6">
                  <w:pPr>
                    <w:spacing w:after="0" w:line="240" w:lineRule="auto"/>
                    <w:jc w:val="center"/>
                    <w:rPr>
                      <w:ins w:id="1740" w:author="King, Darryl" w:date="2021-08-10T10:41:00Z"/>
                      <w:rFonts w:ascii="Times New Roman" w:hAnsi="Times New Roman" w:cs="Times New Roman"/>
                      <w:sz w:val="18"/>
                      <w:szCs w:val="18"/>
                      <w:rPrChange w:id="1741" w:author="King, Darryl" w:date="2021-08-10T10:47:00Z">
                        <w:rPr>
                          <w:ins w:id="1742" w:author="King, Darryl" w:date="2021-08-10T10:41:00Z"/>
                          <w:b/>
                          <w:bCs/>
                        </w:rPr>
                      </w:rPrChange>
                    </w:rPr>
                    <w:pPrChange w:id="1743" w:author="King, Darryl" w:date="2021-08-10T12:59:00Z">
                      <w:pPr>
                        <w:spacing w:after="0" w:line="240" w:lineRule="auto"/>
                      </w:pPr>
                    </w:pPrChange>
                  </w:pPr>
                  <w:ins w:id="1744" w:author="King, Darryl" w:date="2021-08-10T12:59:00Z">
                    <w:r>
                      <w:rPr>
                        <w:rFonts w:ascii="Times New Roman" w:hAnsi="Times New Roman" w:cs="Times New Roman"/>
                        <w:sz w:val="18"/>
                        <w:szCs w:val="18"/>
                      </w:rPr>
                      <w:t>-15</w:t>
                    </w:r>
                  </w:ins>
                </w:p>
              </w:tc>
              <w:tc>
                <w:tcPr>
                  <w:tcW w:w="990" w:type="dxa"/>
                  <w:tcPrChange w:id="1745" w:author="King, Darryl" w:date="2021-09-23T15:56:00Z">
                    <w:tcPr>
                      <w:tcW w:w="1097" w:type="dxa"/>
                      <w:gridSpan w:val="2"/>
                    </w:tcPr>
                  </w:tcPrChange>
                </w:tcPr>
                <w:p w14:paraId="3601B908" w14:textId="4B559523" w:rsidR="00FE02C6" w:rsidRPr="00E95835" w:rsidRDefault="0075421F">
                  <w:pPr>
                    <w:spacing w:after="0" w:line="240" w:lineRule="auto"/>
                    <w:jc w:val="center"/>
                    <w:rPr>
                      <w:ins w:id="1746" w:author="King, Darryl" w:date="2021-08-10T10:41:00Z"/>
                      <w:rFonts w:ascii="Times New Roman" w:hAnsi="Times New Roman" w:cs="Times New Roman"/>
                      <w:sz w:val="18"/>
                      <w:szCs w:val="18"/>
                      <w:rPrChange w:id="1747" w:author="King, Darryl" w:date="2021-08-10T10:47:00Z">
                        <w:rPr>
                          <w:ins w:id="1748" w:author="King, Darryl" w:date="2021-08-10T10:41:00Z"/>
                          <w:b/>
                          <w:bCs/>
                        </w:rPr>
                      </w:rPrChange>
                    </w:rPr>
                    <w:pPrChange w:id="1749" w:author="King, Darryl" w:date="2021-08-10T12:58:00Z">
                      <w:pPr>
                        <w:spacing w:after="0" w:line="240" w:lineRule="auto"/>
                      </w:pPr>
                    </w:pPrChange>
                  </w:pPr>
                  <w:ins w:id="1750" w:author="King, Darryl" w:date="2021-08-10T13:31:00Z">
                    <w:r>
                      <w:rPr>
                        <w:rFonts w:ascii="Times New Roman" w:hAnsi="Times New Roman" w:cs="Times New Roman"/>
                        <w:sz w:val="18"/>
                        <w:szCs w:val="18"/>
                      </w:rPr>
                      <w:t>5</w:t>
                    </w:r>
                  </w:ins>
                </w:p>
              </w:tc>
              <w:tc>
                <w:tcPr>
                  <w:tcW w:w="810" w:type="dxa"/>
                  <w:tcPrChange w:id="1751" w:author="King, Darryl" w:date="2021-09-23T15:56:00Z">
                    <w:tcPr>
                      <w:tcW w:w="1097" w:type="dxa"/>
                      <w:gridSpan w:val="2"/>
                    </w:tcPr>
                  </w:tcPrChange>
                </w:tcPr>
                <w:p w14:paraId="3BD218B3" w14:textId="77777777" w:rsidR="00FE02C6" w:rsidRPr="00AC5260" w:rsidRDefault="00FE02C6" w:rsidP="009B3969">
                  <w:pPr>
                    <w:spacing w:after="0" w:line="240" w:lineRule="auto"/>
                    <w:jc w:val="center"/>
                    <w:rPr>
                      <w:ins w:id="1752" w:author="King, Darryl" w:date="2021-08-10T13:17:00Z"/>
                      <w:rFonts w:ascii="Times New Roman" w:hAnsi="Times New Roman" w:cs="Times New Roman"/>
                      <w:sz w:val="18"/>
                      <w:szCs w:val="18"/>
                    </w:rPr>
                  </w:pPr>
                </w:p>
              </w:tc>
              <w:tc>
                <w:tcPr>
                  <w:tcW w:w="810" w:type="dxa"/>
                  <w:tcPrChange w:id="1753" w:author="King, Darryl" w:date="2021-09-23T15:56:00Z">
                    <w:tcPr>
                      <w:tcW w:w="1097" w:type="dxa"/>
                      <w:gridSpan w:val="2"/>
                    </w:tcPr>
                  </w:tcPrChange>
                </w:tcPr>
                <w:p w14:paraId="7B242CC3" w14:textId="57C1AB36" w:rsidR="00FE02C6" w:rsidRPr="00E95835" w:rsidRDefault="00FE02C6">
                  <w:pPr>
                    <w:spacing w:after="0" w:line="240" w:lineRule="auto"/>
                    <w:jc w:val="center"/>
                    <w:rPr>
                      <w:ins w:id="1754" w:author="King, Darryl" w:date="2021-08-10T10:41:00Z"/>
                      <w:rFonts w:ascii="Times New Roman" w:hAnsi="Times New Roman" w:cs="Times New Roman"/>
                      <w:sz w:val="18"/>
                      <w:szCs w:val="18"/>
                      <w:rPrChange w:id="1755" w:author="King, Darryl" w:date="2021-08-10T10:47:00Z">
                        <w:rPr>
                          <w:ins w:id="1756" w:author="King, Darryl" w:date="2021-08-10T10:41:00Z"/>
                          <w:b/>
                          <w:bCs/>
                        </w:rPr>
                      </w:rPrChange>
                    </w:rPr>
                    <w:pPrChange w:id="1757" w:author="King, Darryl" w:date="2021-08-10T12:58:00Z">
                      <w:pPr>
                        <w:spacing w:after="0" w:line="240" w:lineRule="auto"/>
                      </w:pPr>
                    </w:pPrChange>
                  </w:pPr>
                </w:p>
              </w:tc>
              <w:tc>
                <w:tcPr>
                  <w:tcW w:w="782" w:type="dxa"/>
                  <w:tcPrChange w:id="1758" w:author="King, Darryl" w:date="2021-09-23T15:56:00Z">
                    <w:tcPr>
                      <w:tcW w:w="1097" w:type="dxa"/>
                    </w:tcPr>
                  </w:tcPrChange>
                </w:tcPr>
                <w:p w14:paraId="35D63245" w14:textId="77777777" w:rsidR="00FE02C6" w:rsidRPr="00E95835" w:rsidRDefault="00FE02C6">
                  <w:pPr>
                    <w:spacing w:after="0" w:line="240" w:lineRule="auto"/>
                    <w:jc w:val="center"/>
                    <w:rPr>
                      <w:ins w:id="1759" w:author="King, Darryl" w:date="2021-08-10T10:41:00Z"/>
                      <w:rFonts w:ascii="Times New Roman" w:hAnsi="Times New Roman" w:cs="Times New Roman"/>
                      <w:sz w:val="18"/>
                      <w:szCs w:val="18"/>
                      <w:rPrChange w:id="1760" w:author="King, Darryl" w:date="2021-08-10T10:47:00Z">
                        <w:rPr>
                          <w:ins w:id="1761" w:author="King, Darryl" w:date="2021-08-10T10:41:00Z"/>
                          <w:b/>
                          <w:bCs/>
                        </w:rPr>
                      </w:rPrChange>
                    </w:rPr>
                    <w:pPrChange w:id="1762" w:author="King, Darryl" w:date="2021-08-10T12:58:00Z">
                      <w:pPr>
                        <w:spacing w:after="0" w:line="240" w:lineRule="auto"/>
                      </w:pPr>
                    </w:pPrChange>
                  </w:pPr>
                </w:p>
              </w:tc>
            </w:tr>
            <w:tr w:rsidR="00FE02C6" w:rsidRPr="00E95835" w14:paraId="6DD5117B" w14:textId="77777777" w:rsidTr="00232C41">
              <w:trPr>
                <w:ins w:id="1763" w:author="King, Darryl" w:date="2021-08-10T10:41:00Z"/>
              </w:trPr>
              <w:tc>
                <w:tcPr>
                  <w:tcW w:w="317" w:type="dxa"/>
                  <w:tcPrChange w:id="1764" w:author="King, Darryl" w:date="2021-09-23T15:56:00Z">
                    <w:tcPr>
                      <w:tcW w:w="336" w:type="dxa"/>
                      <w:gridSpan w:val="2"/>
                    </w:tcPr>
                  </w:tcPrChange>
                </w:tcPr>
                <w:p w14:paraId="1A3AC34D" w14:textId="77777777" w:rsidR="00FE02C6" w:rsidRPr="00E95835" w:rsidRDefault="00FE02C6">
                  <w:pPr>
                    <w:spacing w:after="0" w:line="240" w:lineRule="auto"/>
                    <w:rPr>
                      <w:ins w:id="1765" w:author="King, Darryl" w:date="2021-08-10T10:41:00Z"/>
                      <w:rFonts w:ascii="Times New Roman" w:hAnsi="Times New Roman" w:cs="Times New Roman"/>
                      <w:sz w:val="18"/>
                      <w:szCs w:val="18"/>
                      <w:rPrChange w:id="1766" w:author="King, Darryl" w:date="2021-08-10T10:47:00Z">
                        <w:rPr>
                          <w:ins w:id="1767" w:author="King, Darryl" w:date="2021-08-10T10:41:00Z"/>
                          <w:b/>
                          <w:bCs/>
                        </w:rPr>
                      </w:rPrChange>
                    </w:rPr>
                  </w:pPr>
                </w:p>
              </w:tc>
              <w:tc>
                <w:tcPr>
                  <w:tcW w:w="4515" w:type="dxa"/>
                  <w:tcPrChange w:id="1768" w:author="King, Darryl" w:date="2021-09-23T15:56:00Z">
                    <w:tcPr>
                      <w:tcW w:w="4401" w:type="dxa"/>
                      <w:gridSpan w:val="2"/>
                    </w:tcPr>
                  </w:tcPrChange>
                </w:tcPr>
                <w:p w14:paraId="5B63193E" w14:textId="4076E5FE" w:rsidR="00FE02C6" w:rsidRPr="00E95835" w:rsidRDefault="00FE02C6">
                  <w:pPr>
                    <w:spacing w:after="0" w:line="240" w:lineRule="auto"/>
                    <w:rPr>
                      <w:ins w:id="1769" w:author="King, Darryl" w:date="2021-08-10T10:41:00Z"/>
                      <w:rFonts w:ascii="Times New Roman" w:hAnsi="Times New Roman" w:cs="Times New Roman"/>
                      <w:sz w:val="18"/>
                      <w:szCs w:val="18"/>
                      <w:rPrChange w:id="1770" w:author="King, Darryl" w:date="2021-08-10T10:47:00Z">
                        <w:rPr>
                          <w:ins w:id="1771" w:author="King, Darryl" w:date="2021-08-10T10:41:00Z"/>
                          <w:b/>
                          <w:bCs/>
                        </w:rPr>
                      </w:rPrChange>
                    </w:rPr>
                  </w:pPr>
                  <w:ins w:id="1772" w:author="King, Darryl" w:date="2021-08-10T11:08:00Z">
                    <w:r>
                      <w:rPr>
                        <w:rFonts w:ascii="Times New Roman" w:hAnsi="Times New Roman" w:cs="Times New Roman"/>
                        <w:sz w:val="18"/>
                        <w:szCs w:val="18"/>
                      </w:rPr>
                      <w:t xml:space="preserve">   </w:t>
                    </w:r>
                  </w:ins>
                  <w:ins w:id="1773" w:author="King, Darryl" w:date="2021-08-10T12:02:00Z">
                    <w:r>
                      <w:rPr>
                        <w:rFonts w:ascii="Times New Roman" w:hAnsi="Times New Roman" w:cs="Times New Roman"/>
                        <w:sz w:val="18"/>
                        <w:szCs w:val="18"/>
                      </w:rPr>
                      <w:t xml:space="preserve"> </w:t>
                    </w:r>
                  </w:ins>
                  <w:ins w:id="1774" w:author="King, Darryl" w:date="2021-08-10T13:11:00Z">
                    <w:r>
                      <w:rPr>
                        <w:rFonts w:ascii="Times New Roman" w:hAnsi="Times New Roman" w:cs="Times New Roman"/>
                        <w:sz w:val="18"/>
                        <w:szCs w:val="18"/>
                      </w:rPr>
                      <w:t xml:space="preserve">b. </w:t>
                    </w:r>
                  </w:ins>
                  <w:ins w:id="1775" w:author="King, Darryl" w:date="2021-08-10T10:47:00Z">
                    <w:r>
                      <w:rPr>
                        <w:rFonts w:ascii="Times New Roman" w:hAnsi="Times New Roman" w:cs="Times New Roman"/>
                        <w:sz w:val="18"/>
                        <w:szCs w:val="18"/>
                      </w:rPr>
                      <w:t xml:space="preserve">Change in </w:t>
                    </w:r>
                  </w:ins>
                  <w:ins w:id="1776" w:author="King, Darryl" w:date="2021-08-11T16:36:00Z">
                    <w:r w:rsidR="0030321A">
                      <w:rPr>
                        <w:rFonts w:ascii="Times New Roman" w:hAnsi="Times New Roman" w:cs="Times New Roman"/>
                        <w:sz w:val="18"/>
                        <w:szCs w:val="18"/>
                      </w:rPr>
                      <w:t>Currency in Circulation</w:t>
                    </w:r>
                  </w:ins>
                </w:p>
              </w:tc>
              <w:tc>
                <w:tcPr>
                  <w:tcW w:w="900" w:type="dxa"/>
                  <w:tcPrChange w:id="1777" w:author="King, Darryl" w:date="2021-09-23T15:56:00Z">
                    <w:tcPr>
                      <w:tcW w:w="1096" w:type="dxa"/>
                      <w:gridSpan w:val="2"/>
                    </w:tcPr>
                  </w:tcPrChange>
                </w:tcPr>
                <w:p w14:paraId="03CC492D" w14:textId="7F7258F9" w:rsidR="00FE02C6" w:rsidRPr="00E95835" w:rsidRDefault="00FE02C6">
                  <w:pPr>
                    <w:spacing w:after="0" w:line="240" w:lineRule="auto"/>
                    <w:jc w:val="center"/>
                    <w:rPr>
                      <w:ins w:id="1778" w:author="King, Darryl" w:date="2021-08-10T10:41:00Z"/>
                      <w:rFonts w:ascii="Times New Roman" w:hAnsi="Times New Roman" w:cs="Times New Roman"/>
                      <w:sz w:val="18"/>
                      <w:szCs w:val="18"/>
                      <w:rPrChange w:id="1779" w:author="King, Darryl" w:date="2021-08-10T10:47:00Z">
                        <w:rPr>
                          <w:ins w:id="1780" w:author="King, Darryl" w:date="2021-08-10T10:41:00Z"/>
                          <w:b/>
                          <w:bCs/>
                        </w:rPr>
                      </w:rPrChange>
                    </w:rPr>
                    <w:pPrChange w:id="1781" w:author="King, Darryl" w:date="2021-08-10T12:58:00Z">
                      <w:pPr>
                        <w:spacing w:after="0" w:line="240" w:lineRule="auto"/>
                      </w:pPr>
                    </w:pPrChange>
                  </w:pPr>
                  <w:ins w:id="1782" w:author="King, Darryl" w:date="2021-08-10T12:59:00Z">
                    <w:r>
                      <w:rPr>
                        <w:rFonts w:ascii="Times New Roman" w:hAnsi="Times New Roman" w:cs="Times New Roman"/>
                        <w:sz w:val="18"/>
                        <w:szCs w:val="18"/>
                      </w:rPr>
                      <w:t>2</w:t>
                    </w:r>
                  </w:ins>
                </w:p>
              </w:tc>
              <w:tc>
                <w:tcPr>
                  <w:tcW w:w="990" w:type="dxa"/>
                  <w:tcPrChange w:id="1783" w:author="King, Darryl" w:date="2021-09-23T15:56:00Z">
                    <w:tcPr>
                      <w:tcW w:w="1097" w:type="dxa"/>
                      <w:gridSpan w:val="2"/>
                    </w:tcPr>
                  </w:tcPrChange>
                </w:tcPr>
                <w:p w14:paraId="4F1FFB2B" w14:textId="5F1C51DC" w:rsidR="00FE02C6" w:rsidRPr="00E95835" w:rsidRDefault="0075421F">
                  <w:pPr>
                    <w:spacing w:after="0" w:line="240" w:lineRule="auto"/>
                    <w:jc w:val="center"/>
                    <w:rPr>
                      <w:ins w:id="1784" w:author="King, Darryl" w:date="2021-08-10T10:41:00Z"/>
                      <w:rFonts w:ascii="Times New Roman" w:hAnsi="Times New Roman" w:cs="Times New Roman"/>
                      <w:sz w:val="18"/>
                      <w:szCs w:val="18"/>
                      <w:rPrChange w:id="1785" w:author="King, Darryl" w:date="2021-08-10T10:47:00Z">
                        <w:rPr>
                          <w:ins w:id="1786" w:author="King, Darryl" w:date="2021-08-10T10:41:00Z"/>
                          <w:b/>
                          <w:bCs/>
                        </w:rPr>
                      </w:rPrChange>
                    </w:rPr>
                    <w:pPrChange w:id="1787" w:author="King, Darryl" w:date="2021-08-10T12:58:00Z">
                      <w:pPr>
                        <w:spacing w:after="0" w:line="240" w:lineRule="auto"/>
                      </w:pPr>
                    </w:pPrChange>
                  </w:pPr>
                  <w:ins w:id="1788" w:author="King, Darryl" w:date="2021-08-10T13:31:00Z">
                    <w:r>
                      <w:rPr>
                        <w:rFonts w:ascii="Times New Roman" w:hAnsi="Times New Roman" w:cs="Times New Roman"/>
                        <w:sz w:val="18"/>
                        <w:szCs w:val="18"/>
                      </w:rPr>
                      <w:t>-3</w:t>
                    </w:r>
                  </w:ins>
                </w:p>
              </w:tc>
              <w:tc>
                <w:tcPr>
                  <w:tcW w:w="810" w:type="dxa"/>
                  <w:tcPrChange w:id="1789" w:author="King, Darryl" w:date="2021-09-23T15:56:00Z">
                    <w:tcPr>
                      <w:tcW w:w="1097" w:type="dxa"/>
                      <w:gridSpan w:val="2"/>
                    </w:tcPr>
                  </w:tcPrChange>
                </w:tcPr>
                <w:p w14:paraId="567659B6" w14:textId="77777777" w:rsidR="00FE02C6" w:rsidRPr="00AC5260" w:rsidRDefault="00FE02C6" w:rsidP="009B3969">
                  <w:pPr>
                    <w:spacing w:after="0" w:line="240" w:lineRule="auto"/>
                    <w:jc w:val="center"/>
                    <w:rPr>
                      <w:ins w:id="1790" w:author="King, Darryl" w:date="2021-08-10T13:17:00Z"/>
                      <w:rFonts w:ascii="Times New Roman" w:hAnsi="Times New Roman" w:cs="Times New Roman"/>
                      <w:sz w:val="18"/>
                      <w:szCs w:val="18"/>
                    </w:rPr>
                  </w:pPr>
                </w:p>
              </w:tc>
              <w:tc>
                <w:tcPr>
                  <w:tcW w:w="810" w:type="dxa"/>
                  <w:tcPrChange w:id="1791" w:author="King, Darryl" w:date="2021-09-23T15:56:00Z">
                    <w:tcPr>
                      <w:tcW w:w="1097" w:type="dxa"/>
                      <w:gridSpan w:val="2"/>
                    </w:tcPr>
                  </w:tcPrChange>
                </w:tcPr>
                <w:p w14:paraId="18F386D3" w14:textId="060A5BF4" w:rsidR="00FE02C6" w:rsidRPr="00E95835" w:rsidRDefault="00FE02C6">
                  <w:pPr>
                    <w:spacing w:after="0" w:line="240" w:lineRule="auto"/>
                    <w:jc w:val="center"/>
                    <w:rPr>
                      <w:ins w:id="1792" w:author="King, Darryl" w:date="2021-08-10T10:41:00Z"/>
                      <w:rFonts w:ascii="Times New Roman" w:hAnsi="Times New Roman" w:cs="Times New Roman"/>
                      <w:sz w:val="18"/>
                      <w:szCs w:val="18"/>
                      <w:rPrChange w:id="1793" w:author="King, Darryl" w:date="2021-08-10T10:47:00Z">
                        <w:rPr>
                          <w:ins w:id="1794" w:author="King, Darryl" w:date="2021-08-10T10:41:00Z"/>
                          <w:b/>
                          <w:bCs/>
                        </w:rPr>
                      </w:rPrChange>
                    </w:rPr>
                    <w:pPrChange w:id="1795" w:author="King, Darryl" w:date="2021-08-10T12:58:00Z">
                      <w:pPr>
                        <w:spacing w:after="0" w:line="240" w:lineRule="auto"/>
                      </w:pPr>
                    </w:pPrChange>
                  </w:pPr>
                </w:p>
              </w:tc>
              <w:tc>
                <w:tcPr>
                  <w:tcW w:w="782" w:type="dxa"/>
                  <w:tcPrChange w:id="1796" w:author="King, Darryl" w:date="2021-09-23T15:56:00Z">
                    <w:tcPr>
                      <w:tcW w:w="1097" w:type="dxa"/>
                    </w:tcPr>
                  </w:tcPrChange>
                </w:tcPr>
                <w:p w14:paraId="51881D33" w14:textId="77777777" w:rsidR="00FE02C6" w:rsidRPr="00E95835" w:rsidRDefault="00FE02C6">
                  <w:pPr>
                    <w:spacing w:after="0" w:line="240" w:lineRule="auto"/>
                    <w:jc w:val="center"/>
                    <w:rPr>
                      <w:ins w:id="1797" w:author="King, Darryl" w:date="2021-08-10T10:41:00Z"/>
                      <w:rFonts w:ascii="Times New Roman" w:hAnsi="Times New Roman" w:cs="Times New Roman"/>
                      <w:sz w:val="18"/>
                      <w:szCs w:val="18"/>
                      <w:rPrChange w:id="1798" w:author="King, Darryl" w:date="2021-08-10T10:47:00Z">
                        <w:rPr>
                          <w:ins w:id="1799" w:author="King, Darryl" w:date="2021-08-10T10:41:00Z"/>
                          <w:b/>
                          <w:bCs/>
                        </w:rPr>
                      </w:rPrChange>
                    </w:rPr>
                    <w:pPrChange w:id="1800" w:author="King, Darryl" w:date="2021-08-10T12:58:00Z">
                      <w:pPr>
                        <w:spacing w:after="0" w:line="240" w:lineRule="auto"/>
                      </w:pPr>
                    </w:pPrChange>
                  </w:pPr>
                </w:p>
              </w:tc>
            </w:tr>
            <w:tr w:rsidR="00FE02C6" w:rsidRPr="00E95835" w14:paraId="345A3DA5" w14:textId="77777777" w:rsidTr="00232C41">
              <w:trPr>
                <w:ins w:id="1801" w:author="King, Darryl" w:date="2021-08-10T10:41:00Z"/>
              </w:trPr>
              <w:tc>
                <w:tcPr>
                  <w:tcW w:w="317" w:type="dxa"/>
                  <w:tcPrChange w:id="1802" w:author="King, Darryl" w:date="2021-09-23T15:56:00Z">
                    <w:tcPr>
                      <w:tcW w:w="336" w:type="dxa"/>
                      <w:gridSpan w:val="2"/>
                    </w:tcPr>
                  </w:tcPrChange>
                </w:tcPr>
                <w:p w14:paraId="220C815D" w14:textId="77777777" w:rsidR="00FE02C6" w:rsidRPr="00E95835" w:rsidRDefault="00FE02C6">
                  <w:pPr>
                    <w:spacing w:after="0" w:line="240" w:lineRule="auto"/>
                    <w:rPr>
                      <w:ins w:id="1803" w:author="King, Darryl" w:date="2021-08-10T10:41:00Z"/>
                      <w:rFonts w:ascii="Times New Roman" w:hAnsi="Times New Roman" w:cs="Times New Roman"/>
                      <w:sz w:val="18"/>
                      <w:szCs w:val="18"/>
                      <w:rPrChange w:id="1804" w:author="King, Darryl" w:date="2021-08-10T10:47:00Z">
                        <w:rPr>
                          <w:ins w:id="1805" w:author="King, Darryl" w:date="2021-08-10T10:41:00Z"/>
                          <w:b/>
                          <w:bCs/>
                        </w:rPr>
                      </w:rPrChange>
                    </w:rPr>
                  </w:pPr>
                </w:p>
              </w:tc>
              <w:tc>
                <w:tcPr>
                  <w:tcW w:w="4515" w:type="dxa"/>
                  <w:tcPrChange w:id="1806" w:author="King, Darryl" w:date="2021-09-23T15:56:00Z">
                    <w:tcPr>
                      <w:tcW w:w="4401" w:type="dxa"/>
                      <w:gridSpan w:val="2"/>
                    </w:tcPr>
                  </w:tcPrChange>
                </w:tcPr>
                <w:p w14:paraId="54CB92FE" w14:textId="6E628164" w:rsidR="00FE02C6" w:rsidRPr="00E95835" w:rsidRDefault="00FE02C6">
                  <w:pPr>
                    <w:spacing w:after="0" w:line="240" w:lineRule="auto"/>
                    <w:rPr>
                      <w:ins w:id="1807" w:author="King, Darryl" w:date="2021-08-10T10:41:00Z"/>
                      <w:rFonts w:ascii="Times New Roman" w:hAnsi="Times New Roman" w:cs="Times New Roman"/>
                      <w:sz w:val="18"/>
                      <w:szCs w:val="18"/>
                      <w:rPrChange w:id="1808" w:author="King, Darryl" w:date="2021-08-10T10:47:00Z">
                        <w:rPr>
                          <w:ins w:id="1809" w:author="King, Darryl" w:date="2021-08-10T10:41:00Z"/>
                          <w:b/>
                          <w:bCs/>
                        </w:rPr>
                      </w:rPrChange>
                    </w:rPr>
                  </w:pPr>
                  <w:ins w:id="1810" w:author="King, Darryl" w:date="2021-08-10T11:08:00Z">
                    <w:r>
                      <w:rPr>
                        <w:rFonts w:ascii="Times New Roman" w:hAnsi="Times New Roman" w:cs="Times New Roman"/>
                        <w:sz w:val="18"/>
                        <w:szCs w:val="18"/>
                      </w:rPr>
                      <w:t xml:space="preserve">   </w:t>
                    </w:r>
                  </w:ins>
                  <w:ins w:id="1811" w:author="King, Darryl" w:date="2021-08-10T12:02:00Z">
                    <w:r>
                      <w:rPr>
                        <w:rFonts w:ascii="Times New Roman" w:hAnsi="Times New Roman" w:cs="Times New Roman"/>
                        <w:sz w:val="18"/>
                        <w:szCs w:val="18"/>
                      </w:rPr>
                      <w:t xml:space="preserve"> </w:t>
                    </w:r>
                  </w:ins>
                  <w:ins w:id="1812" w:author="King, Darryl" w:date="2021-08-10T13:12:00Z">
                    <w:r>
                      <w:rPr>
                        <w:rFonts w:ascii="Times New Roman" w:hAnsi="Times New Roman" w:cs="Times New Roman"/>
                        <w:sz w:val="18"/>
                        <w:szCs w:val="18"/>
                      </w:rPr>
                      <w:t xml:space="preserve">c. </w:t>
                    </w:r>
                  </w:ins>
                  <w:ins w:id="1813" w:author="King, Darryl" w:date="2021-08-10T10:49:00Z">
                    <w:r>
                      <w:rPr>
                        <w:rFonts w:ascii="Times New Roman" w:hAnsi="Times New Roman" w:cs="Times New Roman"/>
                        <w:sz w:val="18"/>
                        <w:szCs w:val="18"/>
                      </w:rPr>
                      <w:t xml:space="preserve">Change in </w:t>
                    </w:r>
                  </w:ins>
                  <w:ins w:id="1814" w:author="King, Darryl" w:date="2021-08-11T16:36:00Z">
                    <w:r w:rsidR="0030321A">
                      <w:rPr>
                        <w:rFonts w:ascii="Times New Roman" w:hAnsi="Times New Roman" w:cs="Times New Roman"/>
                        <w:sz w:val="18"/>
                        <w:szCs w:val="18"/>
                      </w:rPr>
                      <w:t>Net Government Position</w:t>
                    </w:r>
                  </w:ins>
                </w:p>
              </w:tc>
              <w:tc>
                <w:tcPr>
                  <w:tcW w:w="900" w:type="dxa"/>
                  <w:tcPrChange w:id="1815" w:author="King, Darryl" w:date="2021-09-23T15:56:00Z">
                    <w:tcPr>
                      <w:tcW w:w="1096" w:type="dxa"/>
                      <w:gridSpan w:val="2"/>
                    </w:tcPr>
                  </w:tcPrChange>
                </w:tcPr>
                <w:p w14:paraId="20D2FBAF" w14:textId="16FB395B" w:rsidR="00FE02C6" w:rsidRPr="00E95835" w:rsidRDefault="00FE02C6">
                  <w:pPr>
                    <w:spacing w:after="0" w:line="240" w:lineRule="auto"/>
                    <w:jc w:val="center"/>
                    <w:rPr>
                      <w:ins w:id="1816" w:author="King, Darryl" w:date="2021-08-10T10:41:00Z"/>
                      <w:rFonts w:ascii="Times New Roman" w:hAnsi="Times New Roman" w:cs="Times New Roman"/>
                      <w:sz w:val="18"/>
                      <w:szCs w:val="18"/>
                      <w:rPrChange w:id="1817" w:author="King, Darryl" w:date="2021-08-10T10:47:00Z">
                        <w:rPr>
                          <w:ins w:id="1818" w:author="King, Darryl" w:date="2021-08-10T10:41:00Z"/>
                          <w:b/>
                          <w:bCs/>
                        </w:rPr>
                      </w:rPrChange>
                    </w:rPr>
                    <w:pPrChange w:id="1819" w:author="King, Darryl" w:date="2021-08-10T12:58:00Z">
                      <w:pPr>
                        <w:spacing w:after="0" w:line="240" w:lineRule="auto"/>
                      </w:pPr>
                    </w:pPrChange>
                  </w:pPr>
                  <w:ins w:id="1820" w:author="King, Darryl" w:date="2021-08-10T12:59:00Z">
                    <w:r>
                      <w:rPr>
                        <w:rFonts w:ascii="Times New Roman" w:hAnsi="Times New Roman" w:cs="Times New Roman"/>
                        <w:sz w:val="18"/>
                        <w:szCs w:val="18"/>
                      </w:rPr>
                      <w:t>-2</w:t>
                    </w:r>
                  </w:ins>
                </w:p>
              </w:tc>
              <w:tc>
                <w:tcPr>
                  <w:tcW w:w="990" w:type="dxa"/>
                  <w:tcPrChange w:id="1821" w:author="King, Darryl" w:date="2021-09-23T15:56:00Z">
                    <w:tcPr>
                      <w:tcW w:w="1097" w:type="dxa"/>
                      <w:gridSpan w:val="2"/>
                    </w:tcPr>
                  </w:tcPrChange>
                </w:tcPr>
                <w:p w14:paraId="590E2125" w14:textId="5C7D596F" w:rsidR="00FE02C6" w:rsidRPr="00E95835" w:rsidRDefault="0075421F">
                  <w:pPr>
                    <w:spacing w:after="0" w:line="240" w:lineRule="auto"/>
                    <w:jc w:val="center"/>
                    <w:rPr>
                      <w:ins w:id="1822" w:author="King, Darryl" w:date="2021-08-10T10:41:00Z"/>
                      <w:rFonts w:ascii="Times New Roman" w:hAnsi="Times New Roman" w:cs="Times New Roman"/>
                      <w:sz w:val="18"/>
                      <w:szCs w:val="18"/>
                      <w:rPrChange w:id="1823" w:author="King, Darryl" w:date="2021-08-10T10:47:00Z">
                        <w:rPr>
                          <w:ins w:id="1824" w:author="King, Darryl" w:date="2021-08-10T10:41:00Z"/>
                          <w:b/>
                          <w:bCs/>
                        </w:rPr>
                      </w:rPrChange>
                    </w:rPr>
                    <w:pPrChange w:id="1825" w:author="King, Darryl" w:date="2021-08-10T12:58:00Z">
                      <w:pPr>
                        <w:spacing w:after="0" w:line="240" w:lineRule="auto"/>
                      </w:pPr>
                    </w:pPrChange>
                  </w:pPr>
                  <w:ins w:id="1826" w:author="King, Darryl" w:date="2021-08-10T13:31:00Z">
                    <w:r>
                      <w:rPr>
                        <w:rFonts w:ascii="Times New Roman" w:hAnsi="Times New Roman" w:cs="Times New Roman"/>
                        <w:sz w:val="18"/>
                        <w:szCs w:val="18"/>
                      </w:rPr>
                      <w:t>1</w:t>
                    </w:r>
                  </w:ins>
                </w:p>
              </w:tc>
              <w:tc>
                <w:tcPr>
                  <w:tcW w:w="810" w:type="dxa"/>
                  <w:tcPrChange w:id="1827" w:author="King, Darryl" w:date="2021-09-23T15:56:00Z">
                    <w:tcPr>
                      <w:tcW w:w="1097" w:type="dxa"/>
                      <w:gridSpan w:val="2"/>
                    </w:tcPr>
                  </w:tcPrChange>
                </w:tcPr>
                <w:p w14:paraId="15AF5BCF" w14:textId="77777777" w:rsidR="00FE02C6" w:rsidRPr="00AC5260" w:rsidRDefault="00FE02C6" w:rsidP="009B3969">
                  <w:pPr>
                    <w:spacing w:after="0" w:line="240" w:lineRule="auto"/>
                    <w:jc w:val="center"/>
                    <w:rPr>
                      <w:ins w:id="1828" w:author="King, Darryl" w:date="2021-08-10T13:17:00Z"/>
                      <w:rFonts w:ascii="Times New Roman" w:hAnsi="Times New Roman" w:cs="Times New Roman"/>
                      <w:sz w:val="18"/>
                      <w:szCs w:val="18"/>
                    </w:rPr>
                  </w:pPr>
                </w:p>
              </w:tc>
              <w:tc>
                <w:tcPr>
                  <w:tcW w:w="810" w:type="dxa"/>
                  <w:tcPrChange w:id="1829" w:author="King, Darryl" w:date="2021-09-23T15:56:00Z">
                    <w:tcPr>
                      <w:tcW w:w="1097" w:type="dxa"/>
                      <w:gridSpan w:val="2"/>
                    </w:tcPr>
                  </w:tcPrChange>
                </w:tcPr>
                <w:p w14:paraId="0E1A679B" w14:textId="155C6C31" w:rsidR="00FE02C6" w:rsidRPr="00E95835" w:rsidRDefault="00FE02C6">
                  <w:pPr>
                    <w:spacing w:after="0" w:line="240" w:lineRule="auto"/>
                    <w:jc w:val="center"/>
                    <w:rPr>
                      <w:ins w:id="1830" w:author="King, Darryl" w:date="2021-08-10T10:41:00Z"/>
                      <w:rFonts w:ascii="Times New Roman" w:hAnsi="Times New Roman" w:cs="Times New Roman"/>
                      <w:sz w:val="18"/>
                      <w:szCs w:val="18"/>
                      <w:rPrChange w:id="1831" w:author="King, Darryl" w:date="2021-08-10T10:47:00Z">
                        <w:rPr>
                          <w:ins w:id="1832" w:author="King, Darryl" w:date="2021-08-10T10:41:00Z"/>
                          <w:b/>
                          <w:bCs/>
                        </w:rPr>
                      </w:rPrChange>
                    </w:rPr>
                    <w:pPrChange w:id="1833" w:author="King, Darryl" w:date="2021-08-10T12:58:00Z">
                      <w:pPr>
                        <w:spacing w:after="0" w:line="240" w:lineRule="auto"/>
                      </w:pPr>
                    </w:pPrChange>
                  </w:pPr>
                </w:p>
              </w:tc>
              <w:tc>
                <w:tcPr>
                  <w:tcW w:w="782" w:type="dxa"/>
                  <w:tcPrChange w:id="1834" w:author="King, Darryl" w:date="2021-09-23T15:56:00Z">
                    <w:tcPr>
                      <w:tcW w:w="1097" w:type="dxa"/>
                    </w:tcPr>
                  </w:tcPrChange>
                </w:tcPr>
                <w:p w14:paraId="26054CA6" w14:textId="77777777" w:rsidR="00FE02C6" w:rsidRPr="00E95835" w:rsidRDefault="00FE02C6">
                  <w:pPr>
                    <w:spacing w:after="0" w:line="240" w:lineRule="auto"/>
                    <w:jc w:val="center"/>
                    <w:rPr>
                      <w:ins w:id="1835" w:author="King, Darryl" w:date="2021-08-10T10:41:00Z"/>
                      <w:rFonts w:ascii="Times New Roman" w:hAnsi="Times New Roman" w:cs="Times New Roman"/>
                      <w:sz w:val="18"/>
                      <w:szCs w:val="18"/>
                      <w:rPrChange w:id="1836" w:author="King, Darryl" w:date="2021-08-10T10:47:00Z">
                        <w:rPr>
                          <w:ins w:id="1837" w:author="King, Darryl" w:date="2021-08-10T10:41:00Z"/>
                          <w:b/>
                          <w:bCs/>
                        </w:rPr>
                      </w:rPrChange>
                    </w:rPr>
                    <w:pPrChange w:id="1838" w:author="King, Darryl" w:date="2021-08-10T12:58:00Z">
                      <w:pPr>
                        <w:spacing w:after="0" w:line="240" w:lineRule="auto"/>
                      </w:pPr>
                    </w:pPrChange>
                  </w:pPr>
                </w:p>
              </w:tc>
            </w:tr>
            <w:tr w:rsidR="0030321A" w:rsidRPr="00E95835" w14:paraId="08ED4AC7" w14:textId="77777777" w:rsidTr="00232C41">
              <w:trPr>
                <w:ins w:id="1839" w:author="King, Darryl" w:date="2021-08-11T16:32:00Z"/>
                <w:trPrChange w:id="1840" w:author="King, Darryl" w:date="2021-09-23T15:56:00Z">
                  <w:trPr>
                    <w:gridAfter w:val="0"/>
                  </w:trPr>
                </w:trPrChange>
              </w:trPr>
              <w:tc>
                <w:tcPr>
                  <w:tcW w:w="317" w:type="dxa"/>
                  <w:tcPrChange w:id="1841" w:author="King, Darryl" w:date="2021-09-23T15:56:00Z">
                    <w:tcPr>
                      <w:tcW w:w="317" w:type="dxa"/>
                    </w:tcPr>
                  </w:tcPrChange>
                </w:tcPr>
                <w:p w14:paraId="34CFA224" w14:textId="77777777" w:rsidR="0030321A" w:rsidRPr="00E95835" w:rsidRDefault="0030321A">
                  <w:pPr>
                    <w:spacing w:after="0" w:line="240" w:lineRule="auto"/>
                    <w:rPr>
                      <w:ins w:id="1842" w:author="King, Darryl" w:date="2021-08-11T16:32:00Z"/>
                      <w:rFonts w:ascii="Times New Roman" w:hAnsi="Times New Roman" w:cs="Times New Roman"/>
                      <w:sz w:val="18"/>
                      <w:szCs w:val="18"/>
                    </w:rPr>
                  </w:pPr>
                </w:p>
              </w:tc>
              <w:tc>
                <w:tcPr>
                  <w:tcW w:w="4515" w:type="dxa"/>
                  <w:tcPrChange w:id="1843" w:author="King, Darryl" w:date="2021-09-23T15:56:00Z">
                    <w:tcPr>
                      <w:tcW w:w="4330" w:type="dxa"/>
                      <w:gridSpan w:val="2"/>
                    </w:tcPr>
                  </w:tcPrChange>
                </w:tcPr>
                <w:p w14:paraId="1C8C0B22" w14:textId="1D2B18A8" w:rsidR="0030321A" w:rsidRDefault="0030321A">
                  <w:pPr>
                    <w:spacing w:after="0" w:line="240" w:lineRule="auto"/>
                    <w:rPr>
                      <w:ins w:id="1844" w:author="King, Darryl" w:date="2021-08-11T16:32:00Z"/>
                      <w:rFonts w:ascii="Times New Roman" w:hAnsi="Times New Roman" w:cs="Times New Roman"/>
                      <w:sz w:val="18"/>
                      <w:szCs w:val="18"/>
                    </w:rPr>
                  </w:pPr>
                  <w:ins w:id="1845" w:author="King, Darryl" w:date="2021-08-11T16:32:00Z">
                    <w:r>
                      <w:rPr>
                        <w:rFonts w:ascii="Times New Roman" w:hAnsi="Times New Roman" w:cs="Times New Roman"/>
                        <w:sz w:val="18"/>
                        <w:szCs w:val="18"/>
                      </w:rPr>
                      <w:t xml:space="preserve">    d.</w:t>
                    </w:r>
                  </w:ins>
                  <w:ins w:id="1846" w:author="King, Darryl" w:date="2021-08-11T16:36:00Z">
                    <w:r>
                      <w:rPr>
                        <w:rFonts w:ascii="Times New Roman" w:hAnsi="Times New Roman" w:cs="Times New Roman"/>
                        <w:sz w:val="18"/>
                        <w:szCs w:val="18"/>
                      </w:rPr>
                      <w:t xml:space="preserve"> Change in Other Entities</w:t>
                    </w:r>
                  </w:ins>
                </w:p>
              </w:tc>
              <w:tc>
                <w:tcPr>
                  <w:tcW w:w="900" w:type="dxa"/>
                  <w:tcPrChange w:id="1847" w:author="King, Darryl" w:date="2021-09-23T15:56:00Z">
                    <w:tcPr>
                      <w:tcW w:w="895" w:type="dxa"/>
                      <w:gridSpan w:val="2"/>
                    </w:tcPr>
                  </w:tcPrChange>
                </w:tcPr>
                <w:p w14:paraId="4393D8D7" w14:textId="2730731E" w:rsidR="0030321A" w:rsidRDefault="002749F3">
                  <w:pPr>
                    <w:spacing w:after="0" w:line="240" w:lineRule="auto"/>
                    <w:jc w:val="center"/>
                    <w:rPr>
                      <w:ins w:id="1848" w:author="King, Darryl" w:date="2021-08-11T16:32:00Z"/>
                      <w:rFonts w:ascii="Times New Roman" w:hAnsi="Times New Roman" w:cs="Times New Roman"/>
                      <w:sz w:val="18"/>
                      <w:szCs w:val="18"/>
                    </w:rPr>
                  </w:pPr>
                  <w:ins w:id="1849" w:author="King, Darryl" w:date="2021-08-11T16:37:00Z">
                    <w:r>
                      <w:rPr>
                        <w:rFonts w:ascii="Times New Roman" w:hAnsi="Times New Roman" w:cs="Times New Roman"/>
                        <w:sz w:val="18"/>
                        <w:szCs w:val="18"/>
                      </w:rPr>
                      <w:t>0</w:t>
                    </w:r>
                  </w:ins>
                </w:p>
              </w:tc>
              <w:tc>
                <w:tcPr>
                  <w:tcW w:w="990" w:type="dxa"/>
                  <w:tcPrChange w:id="1850" w:author="King, Darryl" w:date="2021-09-23T15:56:00Z">
                    <w:tcPr>
                      <w:tcW w:w="895" w:type="dxa"/>
                      <w:gridSpan w:val="2"/>
                    </w:tcPr>
                  </w:tcPrChange>
                </w:tcPr>
                <w:p w14:paraId="19F28082" w14:textId="4116CA0F" w:rsidR="0030321A" w:rsidRDefault="008B51C6">
                  <w:pPr>
                    <w:spacing w:after="0" w:line="240" w:lineRule="auto"/>
                    <w:jc w:val="center"/>
                    <w:rPr>
                      <w:ins w:id="1851" w:author="King, Darryl" w:date="2021-08-11T16:32:00Z"/>
                      <w:rFonts w:ascii="Times New Roman" w:hAnsi="Times New Roman" w:cs="Times New Roman"/>
                      <w:sz w:val="18"/>
                      <w:szCs w:val="18"/>
                    </w:rPr>
                  </w:pPr>
                  <w:ins w:id="1852" w:author="King, Darryl" w:date="2021-08-11T16:39:00Z">
                    <w:r>
                      <w:rPr>
                        <w:rFonts w:ascii="Times New Roman" w:hAnsi="Times New Roman" w:cs="Times New Roman"/>
                        <w:sz w:val="18"/>
                        <w:szCs w:val="18"/>
                      </w:rPr>
                      <w:t>-5</w:t>
                    </w:r>
                  </w:ins>
                </w:p>
              </w:tc>
              <w:tc>
                <w:tcPr>
                  <w:tcW w:w="810" w:type="dxa"/>
                  <w:tcPrChange w:id="1853" w:author="King, Darryl" w:date="2021-09-23T15:56:00Z">
                    <w:tcPr>
                      <w:tcW w:w="896" w:type="dxa"/>
                      <w:gridSpan w:val="2"/>
                    </w:tcPr>
                  </w:tcPrChange>
                </w:tcPr>
                <w:p w14:paraId="0738AAE2" w14:textId="77777777" w:rsidR="0030321A" w:rsidRPr="00AC5260" w:rsidRDefault="0030321A" w:rsidP="009B3969">
                  <w:pPr>
                    <w:spacing w:after="0" w:line="240" w:lineRule="auto"/>
                    <w:jc w:val="center"/>
                    <w:rPr>
                      <w:ins w:id="1854" w:author="King, Darryl" w:date="2021-08-11T16:32:00Z"/>
                      <w:rFonts w:ascii="Times New Roman" w:hAnsi="Times New Roman" w:cs="Times New Roman"/>
                      <w:sz w:val="18"/>
                      <w:szCs w:val="18"/>
                    </w:rPr>
                  </w:pPr>
                </w:p>
              </w:tc>
              <w:tc>
                <w:tcPr>
                  <w:tcW w:w="810" w:type="dxa"/>
                  <w:tcPrChange w:id="1855" w:author="King, Darryl" w:date="2021-09-23T15:56:00Z">
                    <w:tcPr>
                      <w:tcW w:w="895" w:type="dxa"/>
                      <w:gridSpan w:val="2"/>
                    </w:tcPr>
                  </w:tcPrChange>
                </w:tcPr>
                <w:p w14:paraId="240067A9" w14:textId="77777777" w:rsidR="0030321A" w:rsidRPr="00E95835" w:rsidRDefault="0030321A">
                  <w:pPr>
                    <w:spacing w:after="0" w:line="240" w:lineRule="auto"/>
                    <w:jc w:val="center"/>
                    <w:rPr>
                      <w:ins w:id="1856" w:author="King, Darryl" w:date="2021-08-11T16:32:00Z"/>
                      <w:rFonts w:ascii="Times New Roman" w:hAnsi="Times New Roman" w:cs="Times New Roman"/>
                      <w:sz w:val="18"/>
                      <w:szCs w:val="18"/>
                    </w:rPr>
                  </w:pPr>
                </w:p>
              </w:tc>
              <w:tc>
                <w:tcPr>
                  <w:tcW w:w="782" w:type="dxa"/>
                  <w:tcPrChange w:id="1857" w:author="King, Darryl" w:date="2021-09-23T15:56:00Z">
                    <w:tcPr>
                      <w:tcW w:w="896" w:type="dxa"/>
                    </w:tcPr>
                  </w:tcPrChange>
                </w:tcPr>
                <w:p w14:paraId="3E9583C7" w14:textId="77777777" w:rsidR="0030321A" w:rsidRPr="00E95835" w:rsidRDefault="0030321A">
                  <w:pPr>
                    <w:spacing w:after="0" w:line="240" w:lineRule="auto"/>
                    <w:jc w:val="center"/>
                    <w:rPr>
                      <w:ins w:id="1858" w:author="King, Darryl" w:date="2021-08-11T16:32:00Z"/>
                      <w:rFonts w:ascii="Times New Roman" w:hAnsi="Times New Roman" w:cs="Times New Roman"/>
                      <w:sz w:val="18"/>
                      <w:szCs w:val="18"/>
                    </w:rPr>
                  </w:pPr>
                </w:p>
              </w:tc>
            </w:tr>
            <w:tr w:rsidR="00FE02C6" w:rsidRPr="00E95835" w14:paraId="2468C797" w14:textId="77777777" w:rsidTr="00232C41">
              <w:trPr>
                <w:ins w:id="1859" w:author="King, Darryl" w:date="2021-08-10T10:41:00Z"/>
              </w:trPr>
              <w:tc>
                <w:tcPr>
                  <w:tcW w:w="317" w:type="dxa"/>
                  <w:tcPrChange w:id="1860" w:author="King, Darryl" w:date="2021-09-23T15:56:00Z">
                    <w:tcPr>
                      <w:tcW w:w="336" w:type="dxa"/>
                      <w:gridSpan w:val="2"/>
                    </w:tcPr>
                  </w:tcPrChange>
                </w:tcPr>
                <w:p w14:paraId="04FBA568" w14:textId="77777777" w:rsidR="00FE02C6" w:rsidRPr="00E95835" w:rsidRDefault="00FE02C6">
                  <w:pPr>
                    <w:spacing w:after="0" w:line="240" w:lineRule="auto"/>
                    <w:rPr>
                      <w:ins w:id="1861" w:author="King, Darryl" w:date="2021-08-10T10:41:00Z"/>
                      <w:rFonts w:ascii="Times New Roman" w:hAnsi="Times New Roman" w:cs="Times New Roman"/>
                      <w:sz w:val="18"/>
                      <w:szCs w:val="18"/>
                      <w:rPrChange w:id="1862" w:author="King, Darryl" w:date="2021-08-10T10:47:00Z">
                        <w:rPr>
                          <w:ins w:id="1863" w:author="King, Darryl" w:date="2021-08-10T10:41:00Z"/>
                          <w:b/>
                          <w:bCs/>
                        </w:rPr>
                      </w:rPrChange>
                    </w:rPr>
                  </w:pPr>
                </w:p>
              </w:tc>
              <w:tc>
                <w:tcPr>
                  <w:tcW w:w="4515" w:type="dxa"/>
                  <w:tcPrChange w:id="1864" w:author="King, Darryl" w:date="2021-09-23T15:56:00Z">
                    <w:tcPr>
                      <w:tcW w:w="4401" w:type="dxa"/>
                      <w:gridSpan w:val="2"/>
                    </w:tcPr>
                  </w:tcPrChange>
                </w:tcPr>
                <w:p w14:paraId="45053EAE" w14:textId="790228C9" w:rsidR="00FE02C6" w:rsidRPr="00E95835" w:rsidRDefault="00FE02C6">
                  <w:pPr>
                    <w:spacing w:after="0" w:line="240" w:lineRule="auto"/>
                    <w:rPr>
                      <w:ins w:id="1865" w:author="King, Darryl" w:date="2021-08-10T10:41:00Z"/>
                      <w:rFonts w:ascii="Times New Roman" w:hAnsi="Times New Roman" w:cs="Times New Roman"/>
                      <w:sz w:val="18"/>
                      <w:szCs w:val="18"/>
                      <w:rPrChange w:id="1866" w:author="King, Darryl" w:date="2021-08-10T10:47:00Z">
                        <w:rPr>
                          <w:ins w:id="1867" w:author="King, Darryl" w:date="2021-08-10T10:41:00Z"/>
                          <w:b/>
                          <w:bCs/>
                        </w:rPr>
                      </w:rPrChange>
                    </w:rPr>
                  </w:pPr>
                  <w:ins w:id="1868" w:author="King, Darryl" w:date="2021-08-10T11:08:00Z">
                    <w:r>
                      <w:rPr>
                        <w:rFonts w:ascii="Times New Roman" w:hAnsi="Times New Roman" w:cs="Times New Roman"/>
                        <w:sz w:val="18"/>
                        <w:szCs w:val="18"/>
                      </w:rPr>
                      <w:t xml:space="preserve">  </w:t>
                    </w:r>
                  </w:ins>
                  <w:ins w:id="1869" w:author="King, Darryl" w:date="2021-08-10T11:09:00Z">
                    <w:r>
                      <w:rPr>
                        <w:rFonts w:ascii="Times New Roman" w:hAnsi="Times New Roman" w:cs="Times New Roman"/>
                        <w:sz w:val="18"/>
                        <w:szCs w:val="18"/>
                      </w:rPr>
                      <w:t xml:space="preserve"> </w:t>
                    </w:r>
                  </w:ins>
                  <w:ins w:id="1870" w:author="King, Darryl" w:date="2021-08-10T12:02:00Z">
                    <w:r>
                      <w:rPr>
                        <w:rFonts w:ascii="Times New Roman" w:hAnsi="Times New Roman" w:cs="Times New Roman"/>
                        <w:sz w:val="18"/>
                        <w:szCs w:val="18"/>
                      </w:rPr>
                      <w:t xml:space="preserve"> </w:t>
                    </w:r>
                  </w:ins>
                  <w:ins w:id="1871" w:author="King, Darryl" w:date="2021-09-23T15:54:00Z">
                    <w:r w:rsidR="00232C41">
                      <w:rPr>
                        <w:rFonts w:ascii="Times New Roman" w:hAnsi="Times New Roman" w:cs="Times New Roman"/>
                        <w:sz w:val="18"/>
                        <w:szCs w:val="18"/>
                      </w:rPr>
                      <w:t>e</w:t>
                    </w:r>
                  </w:ins>
                  <w:ins w:id="1872" w:author="King, Darryl" w:date="2021-08-10T13:12:00Z">
                    <w:r>
                      <w:rPr>
                        <w:rFonts w:ascii="Times New Roman" w:hAnsi="Times New Roman" w:cs="Times New Roman"/>
                        <w:sz w:val="18"/>
                        <w:szCs w:val="18"/>
                      </w:rPr>
                      <w:t xml:space="preserve">. </w:t>
                    </w:r>
                  </w:ins>
                  <w:ins w:id="1873" w:author="King, Darryl" w:date="2021-08-10T10:49:00Z">
                    <w:r>
                      <w:rPr>
                        <w:rFonts w:ascii="Times New Roman" w:hAnsi="Times New Roman" w:cs="Times New Roman"/>
                        <w:sz w:val="18"/>
                        <w:szCs w:val="18"/>
                      </w:rPr>
                      <w:t>Change in O</w:t>
                    </w:r>
                  </w:ins>
                  <w:ins w:id="1874" w:author="King, Darryl" w:date="2021-08-10T10:50:00Z">
                    <w:r>
                      <w:rPr>
                        <w:rFonts w:ascii="Times New Roman" w:hAnsi="Times New Roman" w:cs="Times New Roman"/>
                        <w:sz w:val="18"/>
                        <w:szCs w:val="18"/>
                      </w:rPr>
                      <w:t>ther Items Net</w:t>
                    </w:r>
                  </w:ins>
                </w:p>
              </w:tc>
              <w:tc>
                <w:tcPr>
                  <w:tcW w:w="900" w:type="dxa"/>
                  <w:tcPrChange w:id="1875" w:author="King, Darryl" w:date="2021-09-23T15:56:00Z">
                    <w:tcPr>
                      <w:tcW w:w="1096" w:type="dxa"/>
                      <w:gridSpan w:val="2"/>
                    </w:tcPr>
                  </w:tcPrChange>
                </w:tcPr>
                <w:p w14:paraId="75426004" w14:textId="5B2087A8" w:rsidR="00FE02C6" w:rsidRPr="00E95835" w:rsidRDefault="00FE02C6">
                  <w:pPr>
                    <w:spacing w:after="0" w:line="240" w:lineRule="auto"/>
                    <w:jc w:val="center"/>
                    <w:rPr>
                      <w:ins w:id="1876" w:author="King, Darryl" w:date="2021-08-10T10:41:00Z"/>
                      <w:rFonts w:ascii="Times New Roman" w:hAnsi="Times New Roman" w:cs="Times New Roman"/>
                      <w:sz w:val="18"/>
                      <w:szCs w:val="18"/>
                      <w:rPrChange w:id="1877" w:author="King, Darryl" w:date="2021-08-10T10:47:00Z">
                        <w:rPr>
                          <w:ins w:id="1878" w:author="King, Darryl" w:date="2021-08-10T10:41:00Z"/>
                          <w:b/>
                          <w:bCs/>
                        </w:rPr>
                      </w:rPrChange>
                    </w:rPr>
                    <w:pPrChange w:id="1879" w:author="King, Darryl" w:date="2021-08-10T12:58:00Z">
                      <w:pPr>
                        <w:spacing w:after="0" w:line="240" w:lineRule="auto"/>
                      </w:pPr>
                    </w:pPrChange>
                  </w:pPr>
                  <w:ins w:id="1880" w:author="King, Darryl" w:date="2021-08-10T12:59:00Z">
                    <w:r>
                      <w:rPr>
                        <w:rFonts w:ascii="Times New Roman" w:hAnsi="Times New Roman" w:cs="Times New Roman"/>
                        <w:sz w:val="18"/>
                        <w:szCs w:val="18"/>
                      </w:rPr>
                      <w:t>0</w:t>
                    </w:r>
                  </w:ins>
                </w:p>
              </w:tc>
              <w:tc>
                <w:tcPr>
                  <w:tcW w:w="990" w:type="dxa"/>
                  <w:tcPrChange w:id="1881" w:author="King, Darryl" w:date="2021-09-23T15:56:00Z">
                    <w:tcPr>
                      <w:tcW w:w="1097" w:type="dxa"/>
                      <w:gridSpan w:val="2"/>
                    </w:tcPr>
                  </w:tcPrChange>
                </w:tcPr>
                <w:p w14:paraId="0E6A6C3F" w14:textId="4FDCE279" w:rsidR="00FE02C6" w:rsidRPr="00E95835" w:rsidRDefault="0075421F">
                  <w:pPr>
                    <w:spacing w:after="0" w:line="240" w:lineRule="auto"/>
                    <w:jc w:val="center"/>
                    <w:rPr>
                      <w:ins w:id="1882" w:author="King, Darryl" w:date="2021-08-10T10:41:00Z"/>
                      <w:rFonts w:ascii="Times New Roman" w:hAnsi="Times New Roman" w:cs="Times New Roman"/>
                      <w:sz w:val="18"/>
                      <w:szCs w:val="18"/>
                      <w:rPrChange w:id="1883" w:author="King, Darryl" w:date="2021-08-10T10:47:00Z">
                        <w:rPr>
                          <w:ins w:id="1884" w:author="King, Darryl" w:date="2021-08-10T10:41:00Z"/>
                          <w:b/>
                          <w:bCs/>
                        </w:rPr>
                      </w:rPrChange>
                    </w:rPr>
                    <w:pPrChange w:id="1885" w:author="King, Darryl" w:date="2021-08-10T12:58:00Z">
                      <w:pPr>
                        <w:spacing w:after="0" w:line="240" w:lineRule="auto"/>
                      </w:pPr>
                    </w:pPrChange>
                  </w:pPr>
                  <w:ins w:id="1886" w:author="King, Darryl" w:date="2021-08-10T13:32:00Z">
                    <w:r>
                      <w:rPr>
                        <w:rFonts w:ascii="Times New Roman" w:hAnsi="Times New Roman" w:cs="Times New Roman"/>
                        <w:sz w:val="18"/>
                        <w:szCs w:val="18"/>
                      </w:rPr>
                      <w:t>9</w:t>
                    </w:r>
                  </w:ins>
                </w:p>
              </w:tc>
              <w:tc>
                <w:tcPr>
                  <w:tcW w:w="810" w:type="dxa"/>
                  <w:tcPrChange w:id="1887" w:author="King, Darryl" w:date="2021-09-23T15:56:00Z">
                    <w:tcPr>
                      <w:tcW w:w="1097" w:type="dxa"/>
                      <w:gridSpan w:val="2"/>
                    </w:tcPr>
                  </w:tcPrChange>
                </w:tcPr>
                <w:p w14:paraId="5C6944A9" w14:textId="77777777" w:rsidR="00FE02C6" w:rsidRPr="00AC5260" w:rsidRDefault="00FE02C6" w:rsidP="009B3969">
                  <w:pPr>
                    <w:spacing w:after="0" w:line="240" w:lineRule="auto"/>
                    <w:jc w:val="center"/>
                    <w:rPr>
                      <w:ins w:id="1888" w:author="King, Darryl" w:date="2021-08-10T13:17:00Z"/>
                      <w:rFonts w:ascii="Times New Roman" w:hAnsi="Times New Roman" w:cs="Times New Roman"/>
                      <w:sz w:val="18"/>
                      <w:szCs w:val="18"/>
                    </w:rPr>
                  </w:pPr>
                </w:p>
              </w:tc>
              <w:tc>
                <w:tcPr>
                  <w:tcW w:w="810" w:type="dxa"/>
                  <w:tcPrChange w:id="1889" w:author="King, Darryl" w:date="2021-09-23T15:56:00Z">
                    <w:tcPr>
                      <w:tcW w:w="1097" w:type="dxa"/>
                      <w:gridSpan w:val="2"/>
                    </w:tcPr>
                  </w:tcPrChange>
                </w:tcPr>
                <w:p w14:paraId="23C76ADB" w14:textId="0361DD09" w:rsidR="00FE02C6" w:rsidRPr="00E95835" w:rsidRDefault="00FE02C6">
                  <w:pPr>
                    <w:spacing w:after="0" w:line="240" w:lineRule="auto"/>
                    <w:jc w:val="center"/>
                    <w:rPr>
                      <w:ins w:id="1890" w:author="King, Darryl" w:date="2021-08-10T10:41:00Z"/>
                      <w:rFonts w:ascii="Times New Roman" w:hAnsi="Times New Roman" w:cs="Times New Roman"/>
                      <w:sz w:val="18"/>
                      <w:szCs w:val="18"/>
                      <w:rPrChange w:id="1891" w:author="King, Darryl" w:date="2021-08-10T10:47:00Z">
                        <w:rPr>
                          <w:ins w:id="1892" w:author="King, Darryl" w:date="2021-08-10T10:41:00Z"/>
                          <w:b/>
                          <w:bCs/>
                        </w:rPr>
                      </w:rPrChange>
                    </w:rPr>
                    <w:pPrChange w:id="1893" w:author="King, Darryl" w:date="2021-08-10T12:58:00Z">
                      <w:pPr>
                        <w:spacing w:after="0" w:line="240" w:lineRule="auto"/>
                      </w:pPr>
                    </w:pPrChange>
                  </w:pPr>
                </w:p>
              </w:tc>
              <w:tc>
                <w:tcPr>
                  <w:tcW w:w="782" w:type="dxa"/>
                  <w:tcPrChange w:id="1894" w:author="King, Darryl" w:date="2021-09-23T15:56:00Z">
                    <w:tcPr>
                      <w:tcW w:w="1097" w:type="dxa"/>
                    </w:tcPr>
                  </w:tcPrChange>
                </w:tcPr>
                <w:p w14:paraId="345B0F5A" w14:textId="77777777" w:rsidR="00FE02C6" w:rsidRPr="00E95835" w:rsidRDefault="00FE02C6">
                  <w:pPr>
                    <w:spacing w:after="0" w:line="240" w:lineRule="auto"/>
                    <w:jc w:val="center"/>
                    <w:rPr>
                      <w:ins w:id="1895" w:author="King, Darryl" w:date="2021-08-10T10:41:00Z"/>
                      <w:rFonts w:ascii="Times New Roman" w:hAnsi="Times New Roman" w:cs="Times New Roman"/>
                      <w:sz w:val="18"/>
                      <w:szCs w:val="18"/>
                      <w:rPrChange w:id="1896" w:author="King, Darryl" w:date="2021-08-10T10:47:00Z">
                        <w:rPr>
                          <w:ins w:id="1897" w:author="King, Darryl" w:date="2021-08-10T10:41:00Z"/>
                          <w:b/>
                          <w:bCs/>
                        </w:rPr>
                      </w:rPrChange>
                    </w:rPr>
                    <w:pPrChange w:id="1898" w:author="King, Darryl" w:date="2021-08-10T12:58:00Z">
                      <w:pPr>
                        <w:spacing w:after="0" w:line="240" w:lineRule="auto"/>
                      </w:pPr>
                    </w:pPrChange>
                  </w:pPr>
                </w:p>
              </w:tc>
            </w:tr>
            <w:tr w:rsidR="00FE02C6" w:rsidRPr="00E95835" w14:paraId="1B48192E" w14:textId="77777777" w:rsidTr="00232C41">
              <w:trPr>
                <w:ins w:id="1899" w:author="King, Darryl" w:date="2021-08-10T10:41:00Z"/>
              </w:trPr>
              <w:tc>
                <w:tcPr>
                  <w:tcW w:w="317" w:type="dxa"/>
                  <w:tcPrChange w:id="1900" w:author="King, Darryl" w:date="2021-09-23T15:56:00Z">
                    <w:tcPr>
                      <w:tcW w:w="336" w:type="dxa"/>
                      <w:gridSpan w:val="2"/>
                    </w:tcPr>
                  </w:tcPrChange>
                </w:tcPr>
                <w:p w14:paraId="42A26CB8" w14:textId="77777777" w:rsidR="00FE02C6" w:rsidRPr="00E95835" w:rsidRDefault="00FE02C6" w:rsidP="00786F60">
                  <w:pPr>
                    <w:spacing w:after="0" w:line="240" w:lineRule="auto"/>
                    <w:rPr>
                      <w:ins w:id="1901" w:author="King, Darryl" w:date="2021-08-10T10:41:00Z"/>
                      <w:rFonts w:ascii="Times New Roman" w:hAnsi="Times New Roman" w:cs="Times New Roman"/>
                      <w:sz w:val="18"/>
                      <w:szCs w:val="18"/>
                      <w:rPrChange w:id="1902" w:author="King, Darryl" w:date="2021-08-10T10:47:00Z">
                        <w:rPr>
                          <w:ins w:id="1903" w:author="King, Darryl" w:date="2021-08-10T10:41:00Z"/>
                          <w:b/>
                          <w:bCs/>
                        </w:rPr>
                      </w:rPrChange>
                    </w:rPr>
                  </w:pPr>
                </w:p>
              </w:tc>
              <w:tc>
                <w:tcPr>
                  <w:tcW w:w="4515" w:type="dxa"/>
                  <w:tcPrChange w:id="1904" w:author="King, Darryl" w:date="2021-09-23T15:56:00Z">
                    <w:tcPr>
                      <w:tcW w:w="4401" w:type="dxa"/>
                      <w:gridSpan w:val="2"/>
                    </w:tcPr>
                  </w:tcPrChange>
                </w:tcPr>
                <w:p w14:paraId="1E6B31D8" w14:textId="77777777" w:rsidR="00FE02C6" w:rsidRPr="00232C41" w:rsidRDefault="00FE02C6" w:rsidP="00786F60">
                  <w:pPr>
                    <w:spacing w:after="0" w:line="240" w:lineRule="auto"/>
                    <w:rPr>
                      <w:ins w:id="1905" w:author="King, Darryl" w:date="2021-09-23T15:57:00Z"/>
                      <w:rFonts w:ascii="Times New Roman" w:hAnsi="Times New Roman" w:cs="Times New Roman"/>
                      <w:i/>
                      <w:iCs/>
                      <w:color w:val="FF0000"/>
                      <w:sz w:val="18"/>
                      <w:szCs w:val="18"/>
                    </w:rPr>
                  </w:pPr>
                  <w:ins w:id="1906" w:author="King, Darryl" w:date="2021-08-10T12:11:00Z">
                    <w:r w:rsidRPr="00232C41">
                      <w:rPr>
                        <w:rFonts w:ascii="Times New Roman" w:hAnsi="Times New Roman" w:cs="Times New Roman"/>
                        <w:color w:val="FF0000"/>
                        <w:sz w:val="18"/>
                        <w:szCs w:val="18"/>
                        <w:rPrChange w:id="1907" w:author="King, Darryl" w:date="2021-09-23T15:57:00Z">
                          <w:rPr>
                            <w:rFonts w:ascii="Times New Roman" w:hAnsi="Times New Roman" w:cs="Times New Roman"/>
                            <w:sz w:val="18"/>
                            <w:szCs w:val="18"/>
                          </w:rPr>
                        </w:rPrChange>
                      </w:rPr>
                      <w:t xml:space="preserve">  </w:t>
                    </w:r>
                  </w:ins>
                  <w:ins w:id="1908" w:author="King, Darryl" w:date="2021-08-10T13:12:00Z">
                    <w:r w:rsidRPr="00232C41">
                      <w:rPr>
                        <w:rFonts w:ascii="Times New Roman" w:hAnsi="Times New Roman" w:cs="Times New Roman"/>
                        <w:color w:val="FF0000"/>
                        <w:sz w:val="18"/>
                        <w:szCs w:val="18"/>
                      </w:rPr>
                      <w:t>2.</w:t>
                    </w:r>
                  </w:ins>
                  <w:ins w:id="1909" w:author="King, Darryl" w:date="2021-08-10T12:11:00Z">
                    <w:r w:rsidRPr="00232C41">
                      <w:rPr>
                        <w:rFonts w:ascii="Times New Roman" w:hAnsi="Times New Roman" w:cs="Times New Roman"/>
                        <w:i/>
                        <w:iCs/>
                        <w:color w:val="FF0000"/>
                        <w:sz w:val="18"/>
                        <w:szCs w:val="18"/>
                        <w:rPrChange w:id="1910" w:author="King, Darryl" w:date="2021-09-23T15:57:00Z">
                          <w:rPr>
                            <w:rFonts w:ascii="Times New Roman" w:hAnsi="Times New Roman" w:cs="Times New Roman"/>
                            <w:sz w:val="18"/>
                            <w:szCs w:val="18"/>
                          </w:rPr>
                        </w:rPrChange>
                      </w:rPr>
                      <w:t>Central Bank Operations</w:t>
                    </w:r>
                  </w:ins>
                  <w:ins w:id="1911" w:author="King, Darryl" w:date="2021-08-10T12:20:00Z">
                    <w:r w:rsidRPr="00232C41">
                      <w:rPr>
                        <w:rFonts w:ascii="Times New Roman" w:hAnsi="Times New Roman" w:cs="Times New Roman"/>
                        <w:i/>
                        <w:iCs/>
                        <w:color w:val="FF0000"/>
                        <w:sz w:val="18"/>
                        <w:szCs w:val="18"/>
                        <w:rPrChange w:id="1912" w:author="King, Darryl" w:date="2021-09-23T15:57:00Z">
                          <w:rPr>
                            <w:rFonts w:ascii="Times New Roman" w:hAnsi="Times New Roman" w:cs="Times New Roman"/>
                            <w:i/>
                            <w:iCs/>
                            <w:sz w:val="18"/>
                            <w:szCs w:val="18"/>
                          </w:rPr>
                        </w:rPrChange>
                      </w:rPr>
                      <w:t xml:space="preserve"> – maturing and planned</w:t>
                    </w:r>
                  </w:ins>
                </w:p>
                <w:p w14:paraId="6C31A4B6" w14:textId="5B82749A" w:rsidR="00232C41" w:rsidRPr="00232C41" w:rsidRDefault="00232C41" w:rsidP="00786F60">
                  <w:pPr>
                    <w:spacing w:after="0" w:line="240" w:lineRule="auto"/>
                    <w:rPr>
                      <w:ins w:id="1913" w:author="King, Darryl" w:date="2021-08-10T10:41:00Z"/>
                      <w:rFonts w:ascii="Times New Roman" w:hAnsi="Times New Roman" w:cs="Times New Roman"/>
                      <w:i/>
                      <w:iCs/>
                      <w:color w:val="FF0000"/>
                      <w:sz w:val="18"/>
                      <w:szCs w:val="18"/>
                      <w:rPrChange w:id="1914" w:author="King, Darryl" w:date="2021-09-23T15:57:00Z">
                        <w:rPr>
                          <w:ins w:id="1915" w:author="King, Darryl" w:date="2021-08-10T10:41:00Z"/>
                          <w:b/>
                          <w:bCs/>
                        </w:rPr>
                      </w:rPrChange>
                    </w:rPr>
                  </w:pPr>
                  <w:ins w:id="1916" w:author="King, Darryl" w:date="2021-09-23T15:57:00Z">
                    <w:r w:rsidRPr="00232C41">
                      <w:rPr>
                        <w:rFonts w:ascii="Times New Roman" w:hAnsi="Times New Roman" w:cs="Times New Roman"/>
                        <w:i/>
                        <w:iCs/>
                        <w:color w:val="FF0000"/>
                        <w:sz w:val="18"/>
                        <w:szCs w:val="18"/>
                        <w:rPrChange w:id="1917" w:author="King, Darryl" w:date="2021-09-23T15:57:00Z">
                          <w:rPr>
                            <w:rFonts w:ascii="Times New Roman" w:hAnsi="Times New Roman" w:cs="Times New Roman"/>
                            <w:b/>
                            <w:bCs/>
                            <w:i/>
                            <w:iCs/>
                            <w:color w:val="FF0000"/>
                            <w:sz w:val="18"/>
                            <w:szCs w:val="18"/>
                          </w:rPr>
                        </w:rPrChange>
                      </w:rPr>
                      <w:t xml:space="preserve">    = f + g + h + </w:t>
                    </w:r>
                  </w:ins>
                  <w:ins w:id="1918" w:author="King, Darryl" w:date="2021-09-23T16:31:00Z">
                    <w:r w:rsidR="00582A42">
                      <w:rPr>
                        <w:rFonts w:ascii="Times New Roman" w:hAnsi="Times New Roman" w:cs="Times New Roman"/>
                        <w:i/>
                        <w:iCs/>
                        <w:color w:val="FF0000"/>
                        <w:sz w:val="18"/>
                        <w:szCs w:val="18"/>
                      </w:rPr>
                      <w:t>i</w:t>
                    </w:r>
                  </w:ins>
                  <w:ins w:id="1919" w:author="King, Darryl" w:date="2021-09-23T15:57:00Z">
                    <w:r w:rsidRPr="00232C41">
                      <w:rPr>
                        <w:rFonts w:ascii="Times New Roman" w:hAnsi="Times New Roman" w:cs="Times New Roman"/>
                        <w:i/>
                        <w:iCs/>
                        <w:color w:val="FF0000"/>
                        <w:sz w:val="18"/>
                        <w:szCs w:val="18"/>
                        <w:rPrChange w:id="1920" w:author="King, Darryl" w:date="2021-09-23T15:57:00Z">
                          <w:rPr>
                            <w:rFonts w:ascii="Times New Roman" w:hAnsi="Times New Roman" w:cs="Times New Roman"/>
                            <w:b/>
                            <w:bCs/>
                            <w:i/>
                            <w:iCs/>
                            <w:color w:val="FF0000"/>
                            <w:sz w:val="18"/>
                            <w:szCs w:val="18"/>
                          </w:rPr>
                        </w:rPrChange>
                      </w:rPr>
                      <w:t xml:space="preserve"> + j </w:t>
                    </w:r>
                  </w:ins>
                </w:p>
              </w:tc>
              <w:tc>
                <w:tcPr>
                  <w:tcW w:w="900" w:type="dxa"/>
                  <w:tcPrChange w:id="1921" w:author="King, Darryl" w:date="2021-09-23T15:56:00Z">
                    <w:tcPr>
                      <w:tcW w:w="1096" w:type="dxa"/>
                      <w:gridSpan w:val="2"/>
                    </w:tcPr>
                  </w:tcPrChange>
                </w:tcPr>
                <w:p w14:paraId="4788BA1A" w14:textId="128A1018" w:rsidR="00FE02C6" w:rsidRPr="009B3969" w:rsidRDefault="00FE02C6">
                  <w:pPr>
                    <w:spacing w:after="0" w:line="240" w:lineRule="auto"/>
                    <w:jc w:val="center"/>
                    <w:rPr>
                      <w:ins w:id="1922" w:author="King, Darryl" w:date="2021-08-10T10:41:00Z"/>
                      <w:rFonts w:ascii="Times New Roman" w:hAnsi="Times New Roman" w:cs="Times New Roman"/>
                      <w:i/>
                      <w:iCs/>
                      <w:color w:val="FF0000"/>
                      <w:sz w:val="18"/>
                      <w:szCs w:val="18"/>
                      <w:rPrChange w:id="1923" w:author="King, Darryl" w:date="2021-08-10T13:03:00Z">
                        <w:rPr>
                          <w:ins w:id="1924" w:author="King, Darryl" w:date="2021-08-10T10:41:00Z"/>
                          <w:b/>
                          <w:bCs/>
                        </w:rPr>
                      </w:rPrChange>
                    </w:rPr>
                    <w:pPrChange w:id="1925" w:author="King, Darryl" w:date="2021-08-10T12:58:00Z">
                      <w:pPr>
                        <w:spacing w:after="0" w:line="240" w:lineRule="auto"/>
                      </w:pPr>
                    </w:pPrChange>
                  </w:pPr>
                  <w:ins w:id="1926" w:author="King, Darryl" w:date="2021-08-10T13:03:00Z">
                    <w:r w:rsidRPr="009B3969">
                      <w:rPr>
                        <w:rFonts w:ascii="Times New Roman" w:hAnsi="Times New Roman" w:cs="Times New Roman"/>
                        <w:i/>
                        <w:iCs/>
                        <w:color w:val="FF0000"/>
                        <w:sz w:val="18"/>
                        <w:szCs w:val="18"/>
                        <w:rPrChange w:id="1927" w:author="King, Darryl" w:date="2021-08-10T13:03:00Z">
                          <w:rPr>
                            <w:rFonts w:ascii="Times New Roman" w:hAnsi="Times New Roman" w:cs="Times New Roman"/>
                            <w:i/>
                            <w:iCs/>
                            <w:sz w:val="18"/>
                            <w:szCs w:val="18"/>
                          </w:rPr>
                        </w:rPrChange>
                      </w:rPr>
                      <w:t>-</w:t>
                    </w:r>
                  </w:ins>
                  <w:ins w:id="1928" w:author="King, Darryl" w:date="2021-08-11T16:45:00Z">
                    <w:r w:rsidR="00656576">
                      <w:rPr>
                        <w:rFonts w:ascii="Times New Roman" w:hAnsi="Times New Roman" w:cs="Times New Roman"/>
                        <w:i/>
                        <w:iCs/>
                        <w:color w:val="FF0000"/>
                        <w:sz w:val="18"/>
                        <w:szCs w:val="18"/>
                      </w:rPr>
                      <w:t>21</w:t>
                    </w:r>
                  </w:ins>
                </w:p>
              </w:tc>
              <w:tc>
                <w:tcPr>
                  <w:tcW w:w="990" w:type="dxa"/>
                  <w:tcPrChange w:id="1929" w:author="King, Darryl" w:date="2021-09-23T15:56:00Z">
                    <w:tcPr>
                      <w:tcW w:w="1097" w:type="dxa"/>
                      <w:gridSpan w:val="2"/>
                    </w:tcPr>
                  </w:tcPrChange>
                </w:tcPr>
                <w:p w14:paraId="63584525" w14:textId="07C33DF4" w:rsidR="00FE02C6" w:rsidRPr="0075421F" w:rsidRDefault="0075421F">
                  <w:pPr>
                    <w:spacing w:after="0" w:line="240" w:lineRule="auto"/>
                    <w:jc w:val="center"/>
                    <w:rPr>
                      <w:ins w:id="1930" w:author="King, Darryl" w:date="2021-08-10T10:41:00Z"/>
                      <w:rFonts w:ascii="Times New Roman" w:hAnsi="Times New Roman" w:cs="Times New Roman"/>
                      <w:i/>
                      <w:iCs/>
                      <w:sz w:val="18"/>
                      <w:szCs w:val="18"/>
                      <w:rPrChange w:id="1931" w:author="King, Darryl" w:date="2021-08-10T13:34:00Z">
                        <w:rPr>
                          <w:ins w:id="1932" w:author="King, Darryl" w:date="2021-08-10T10:41:00Z"/>
                          <w:b/>
                          <w:bCs/>
                        </w:rPr>
                      </w:rPrChange>
                    </w:rPr>
                    <w:pPrChange w:id="1933" w:author="King, Darryl" w:date="2021-08-10T12:58:00Z">
                      <w:pPr>
                        <w:spacing w:after="0" w:line="240" w:lineRule="auto"/>
                      </w:pPr>
                    </w:pPrChange>
                  </w:pPr>
                  <w:ins w:id="1934" w:author="King, Darryl" w:date="2021-08-10T13:33:00Z">
                    <w:r w:rsidRPr="0075421F">
                      <w:rPr>
                        <w:rFonts w:ascii="Times New Roman" w:hAnsi="Times New Roman" w:cs="Times New Roman"/>
                        <w:i/>
                        <w:iCs/>
                        <w:color w:val="FF0000"/>
                        <w:sz w:val="18"/>
                        <w:szCs w:val="18"/>
                        <w:rPrChange w:id="1935" w:author="King, Darryl" w:date="2021-08-10T13:34:00Z">
                          <w:rPr>
                            <w:rFonts w:ascii="Times New Roman" w:hAnsi="Times New Roman" w:cs="Times New Roman"/>
                            <w:sz w:val="18"/>
                            <w:szCs w:val="18"/>
                          </w:rPr>
                        </w:rPrChange>
                      </w:rPr>
                      <w:t>-2</w:t>
                    </w:r>
                  </w:ins>
                  <w:ins w:id="1936" w:author="King, Darryl" w:date="2021-08-10T13:34:00Z">
                    <w:r>
                      <w:rPr>
                        <w:rFonts w:ascii="Times New Roman" w:hAnsi="Times New Roman" w:cs="Times New Roman"/>
                        <w:i/>
                        <w:iCs/>
                        <w:color w:val="FF0000"/>
                        <w:sz w:val="18"/>
                        <w:szCs w:val="18"/>
                      </w:rPr>
                      <w:t>3</w:t>
                    </w:r>
                  </w:ins>
                </w:p>
              </w:tc>
              <w:tc>
                <w:tcPr>
                  <w:tcW w:w="810" w:type="dxa"/>
                  <w:tcPrChange w:id="1937" w:author="King, Darryl" w:date="2021-09-23T15:56:00Z">
                    <w:tcPr>
                      <w:tcW w:w="1097" w:type="dxa"/>
                      <w:gridSpan w:val="2"/>
                    </w:tcPr>
                  </w:tcPrChange>
                </w:tcPr>
                <w:p w14:paraId="26A193C5" w14:textId="77777777" w:rsidR="00FE02C6" w:rsidRPr="00AC5260" w:rsidRDefault="00FE02C6" w:rsidP="009B3969">
                  <w:pPr>
                    <w:spacing w:after="0" w:line="240" w:lineRule="auto"/>
                    <w:jc w:val="center"/>
                    <w:rPr>
                      <w:ins w:id="1938" w:author="King, Darryl" w:date="2021-08-10T13:17:00Z"/>
                      <w:rFonts w:ascii="Times New Roman" w:hAnsi="Times New Roman" w:cs="Times New Roman"/>
                      <w:sz w:val="18"/>
                      <w:szCs w:val="18"/>
                    </w:rPr>
                  </w:pPr>
                </w:p>
              </w:tc>
              <w:tc>
                <w:tcPr>
                  <w:tcW w:w="810" w:type="dxa"/>
                  <w:tcPrChange w:id="1939" w:author="King, Darryl" w:date="2021-09-23T15:56:00Z">
                    <w:tcPr>
                      <w:tcW w:w="1097" w:type="dxa"/>
                      <w:gridSpan w:val="2"/>
                    </w:tcPr>
                  </w:tcPrChange>
                </w:tcPr>
                <w:p w14:paraId="4C618424" w14:textId="4D7BEF8B" w:rsidR="00FE02C6" w:rsidRPr="00E95835" w:rsidRDefault="00FE02C6">
                  <w:pPr>
                    <w:spacing w:after="0" w:line="240" w:lineRule="auto"/>
                    <w:jc w:val="center"/>
                    <w:rPr>
                      <w:ins w:id="1940" w:author="King, Darryl" w:date="2021-08-10T10:41:00Z"/>
                      <w:rFonts w:ascii="Times New Roman" w:hAnsi="Times New Roman" w:cs="Times New Roman"/>
                      <w:sz w:val="18"/>
                      <w:szCs w:val="18"/>
                      <w:rPrChange w:id="1941" w:author="King, Darryl" w:date="2021-08-10T10:47:00Z">
                        <w:rPr>
                          <w:ins w:id="1942" w:author="King, Darryl" w:date="2021-08-10T10:41:00Z"/>
                          <w:b/>
                          <w:bCs/>
                        </w:rPr>
                      </w:rPrChange>
                    </w:rPr>
                    <w:pPrChange w:id="1943" w:author="King, Darryl" w:date="2021-08-10T12:58:00Z">
                      <w:pPr>
                        <w:spacing w:after="0" w:line="240" w:lineRule="auto"/>
                      </w:pPr>
                    </w:pPrChange>
                  </w:pPr>
                </w:p>
              </w:tc>
              <w:tc>
                <w:tcPr>
                  <w:tcW w:w="782" w:type="dxa"/>
                  <w:tcPrChange w:id="1944" w:author="King, Darryl" w:date="2021-09-23T15:56:00Z">
                    <w:tcPr>
                      <w:tcW w:w="1097" w:type="dxa"/>
                    </w:tcPr>
                  </w:tcPrChange>
                </w:tcPr>
                <w:p w14:paraId="541741E7" w14:textId="77777777" w:rsidR="00FE02C6" w:rsidRPr="00E95835" w:rsidRDefault="00FE02C6">
                  <w:pPr>
                    <w:spacing w:after="0" w:line="240" w:lineRule="auto"/>
                    <w:jc w:val="center"/>
                    <w:rPr>
                      <w:ins w:id="1945" w:author="King, Darryl" w:date="2021-08-10T10:41:00Z"/>
                      <w:rFonts w:ascii="Times New Roman" w:hAnsi="Times New Roman" w:cs="Times New Roman"/>
                      <w:sz w:val="18"/>
                      <w:szCs w:val="18"/>
                      <w:rPrChange w:id="1946" w:author="King, Darryl" w:date="2021-08-10T10:47:00Z">
                        <w:rPr>
                          <w:ins w:id="1947" w:author="King, Darryl" w:date="2021-08-10T10:41:00Z"/>
                          <w:b/>
                          <w:bCs/>
                        </w:rPr>
                      </w:rPrChange>
                    </w:rPr>
                    <w:pPrChange w:id="1948" w:author="King, Darryl" w:date="2021-08-10T12:58:00Z">
                      <w:pPr>
                        <w:spacing w:after="0" w:line="240" w:lineRule="auto"/>
                      </w:pPr>
                    </w:pPrChange>
                  </w:pPr>
                </w:p>
              </w:tc>
            </w:tr>
            <w:tr w:rsidR="00FE02C6" w:rsidRPr="00E95835" w14:paraId="14DE99C9" w14:textId="77777777" w:rsidTr="00232C41">
              <w:trPr>
                <w:ins w:id="1949" w:author="King, Darryl" w:date="2021-08-10T10:41:00Z"/>
              </w:trPr>
              <w:tc>
                <w:tcPr>
                  <w:tcW w:w="317" w:type="dxa"/>
                  <w:tcPrChange w:id="1950" w:author="King, Darryl" w:date="2021-09-23T15:56:00Z">
                    <w:tcPr>
                      <w:tcW w:w="336" w:type="dxa"/>
                      <w:gridSpan w:val="2"/>
                    </w:tcPr>
                  </w:tcPrChange>
                </w:tcPr>
                <w:p w14:paraId="37FAC085" w14:textId="77777777" w:rsidR="00FE02C6" w:rsidRPr="00E95835" w:rsidRDefault="00FE02C6" w:rsidP="00786F60">
                  <w:pPr>
                    <w:spacing w:after="0" w:line="240" w:lineRule="auto"/>
                    <w:rPr>
                      <w:ins w:id="1951" w:author="King, Darryl" w:date="2021-08-10T10:41:00Z"/>
                      <w:rFonts w:ascii="Times New Roman" w:hAnsi="Times New Roman" w:cs="Times New Roman"/>
                      <w:sz w:val="18"/>
                      <w:szCs w:val="18"/>
                      <w:rPrChange w:id="1952" w:author="King, Darryl" w:date="2021-08-10T10:47:00Z">
                        <w:rPr>
                          <w:ins w:id="1953" w:author="King, Darryl" w:date="2021-08-10T10:41:00Z"/>
                          <w:b/>
                          <w:bCs/>
                        </w:rPr>
                      </w:rPrChange>
                    </w:rPr>
                  </w:pPr>
                </w:p>
              </w:tc>
              <w:tc>
                <w:tcPr>
                  <w:tcW w:w="4515" w:type="dxa"/>
                  <w:tcPrChange w:id="1954" w:author="King, Darryl" w:date="2021-09-23T15:56:00Z">
                    <w:tcPr>
                      <w:tcW w:w="4401" w:type="dxa"/>
                      <w:gridSpan w:val="2"/>
                    </w:tcPr>
                  </w:tcPrChange>
                </w:tcPr>
                <w:p w14:paraId="29B87ABF" w14:textId="26D1FCF9" w:rsidR="00FE02C6" w:rsidRPr="00232C41" w:rsidRDefault="00FE02C6" w:rsidP="00786F60">
                  <w:pPr>
                    <w:spacing w:after="0" w:line="240" w:lineRule="auto"/>
                    <w:rPr>
                      <w:ins w:id="1955" w:author="King, Darryl" w:date="2021-08-10T10:41:00Z"/>
                      <w:rFonts w:ascii="Times New Roman" w:hAnsi="Times New Roman" w:cs="Times New Roman"/>
                      <w:sz w:val="18"/>
                      <w:szCs w:val="18"/>
                      <w:rPrChange w:id="1956" w:author="King, Darryl" w:date="2021-09-23T15:57:00Z">
                        <w:rPr>
                          <w:ins w:id="1957" w:author="King, Darryl" w:date="2021-08-10T10:41:00Z"/>
                          <w:b/>
                          <w:bCs/>
                        </w:rPr>
                      </w:rPrChange>
                    </w:rPr>
                  </w:pPr>
                  <w:ins w:id="1958" w:author="King, Darryl" w:date="2021-08-10T12:11:00Z">
                    <w:r w:rsidRPr="00232C41">
                      <w:rPr>
                        <w:rFonts w:ascii="Times New Roman" w:hAnsi="Times New Roman" w:cs="Times New Roman"/>
                        <w:sz w:val="18"/>
                        <w:szCs w:val="18"/>
                      </w:rPr>
                      <w:t xml:space="preserve">     </w:t>
                    </w:r>
                  </w:ins>
                  <w:ins w:id="1959" w:author="King, Darryl" w:date="2021-09-23T15:55:00Z">
                    <w:r w:rsidR="00232C41" w:rsidRPr="00232C41">
                      <w:rPr>
                        <w:rFonts w:ascii="Times New Roman" w:hAnsi="Times New Roman" w:cs="Times New Roman"/>
                        <w:sz w:val="18"/>
                        <w:szCs w:val="18"/>
                      </w:rPr>
                      <w:t xml:space="preserve">f. </w:t>
                    </w:r>
                  </w:ins>
                  <w:ins w:id="1960" w:author="King, Darryl" w:date="2021-08-10T12:21:00Z">
                    <w:r w:rsidRPr="00232C41">
                      <w:rPr>
                        <w:rFonts w:ascii="Times New Roman" w:hAnsi="Times New Roman" w:cs="Times New Roman"/>
                        <w:sz w:val="18"/>
                        <w:szCs w:val="18"/>
                      </w:rPr>
                      <w:t xml:space="preserve">Maturing: </w:t>
                    </w:r>
                  </w:ins>
                  <w:ins w:id="1961" w:author="King, Darryl" w:date="2021-08-10T12:11:00Z">
                    <w:r w:rsidRPr="00232C41">
                      <w:rPr>
                        <w:rFonts w:ascii="Times New Roman" w:hAnsi="Times New Roman" w:cs="Times New Roman"/>
                        <w:sz w:val="18"/>
                        <w:szCs w:val="18"/>
                      </w:rPr>
                      <w:t xml:space="preserve">Repos (-), reverse repo (+) </w:t>
                    </w:r>
                  </w:ins>
                </w:p>
              </w:tc>
              <w:tc>
                <w:tcPr>
                  <w:tcW w:w="900" w:type="dxa"/>
                  <w:tcPrChange w:id="1962" w:author="King, Darryl" w:date="2021-09-23T15:56:00Z">
                    <w:tcPr>
                      <w:tcW w:w="1096" w:type="dxa"/>
                      <w:gridSpan w:val="2"/>
                    </w:tcPr>
                  </w:tcPrChange>
                </w:tcPr>
                <w:p w14:paraId="2549AF5B" w14:textId="19B4ADA5" w:rsidR="00FE02C6" w:rsidRPr="00E95835" w:rsidRDefault="00FE02C6">
                  <w:pPr>
                    <w:spacing w:after="0" w:line="240" w:lineRule="auto"/>
                    <w:jc w:val="center"/>
                    <w:rPr>
                      <w:ins w:id="1963" w:author="King, Darryl" w:date="2021-08-10T10:41:00Z"/>
                      <w:rFonts w:ascii="Times New Roman" w:hAnsi="Times New Roman" w:cs="Times New Roman"/>
                      <w:sz w:val="18"/>
                      <w:szCs w:val="18"/>
                      <w:rPrChange w:id="1964" w:author="King, Darryl" w:date="2021-08-10T10:47:00Z">
                        <w:rPr>
                          <w:ins w:id="1965" w:author="King, Darryl" w:date="2021-08-10T10:41:00Z"/>
                          <w:b/>
                          <w:bCs/>
                        </w:rPr>
                      </w:rPrChange>
                    </w:rPr>
                    <w:pPrChange w:id="1966" w:author="King, Darryl" w:date="2021-08-10T12:58:00Z">
                      <w:pPr>
                        <w:spacing w:after="0" w:line="240" w:lineRule="auto"/>
                      </w:pPr>
                    </w:pPrChange>
                  </w:pPr>
                  <w:ins w:id="1967" w:author="King, Darryl" w:date="2021-08-10T13:02:00Z">
                    <w:r>
                      <w:rPr>
                        <w:rFonts w:ascii="Times New Roman" w:hAnsi="Times New Roman" w:cs="Times New Roman"/>
                        <w:sz w:val="18"/>
                        <w:szCs w:val="18"/>
                      </w:rPr>
                      <w:t>-</w:t>
                    </w:r>
                  </w:ins>
                  <w:ins w:id="1968" w:author="King, Darryl" w:date="2021-08-10T12:59:00Z">
                    <w:r>
                      <w:rPr>
                        <w:rFonts w:ascii="Times New Roman" w:hAnsi="Times New Roman" w:cs="Times New Roman"/>
                        <w:sz w:val="18"/>
                        <w:szCs w:val="18"/>
                      </w:rPr>
                      <w:t>1</w:t>
                    </w:r>
                  </w:ins>
                  <w:ins w:id="1969" w:author="King, Darryl" w:date="2021-08-10T13:04:00Z">
                    <w:r>
                      <w:rPr>
                        <w:rFonts w:ascii="Times New Roman" w:hAnsi="Times New Roman" w:cs="Times New Roman"/>
                        <w:sz w:val="18"/>
                        <w:szCs w:val="18"/>
                      </w:rPr>
                      <w:t>8</w:t>
                    </w:r>
                  </w:ins>
                </w:p>
              </w:tc>
              <w:tc>
                <w:tcPr>
                  <w:tcW w:w="990" w:type="dxa"/>
                  <w:tcPrChange w:id="1970" w:author="King, Darryl" w:date="2021-09-23T15:56:00Z">
                    <w:tcPr>
                      <w:tcW w:w="1097" w:type="dxa"/>
                      <w:gridSpan w:val="2"/>
                    </w:tcPr>
                  </w:tcPrChange>
                </w:tcPr>
                <w:p w14:paraId="16D8F1DB" w14:textId="470B9BBB" w:rsidR="00FE02C6" w:rsidRPr="00E95835" w:rsidRDefault="00FE02C6">
                  <w:pPr>
                    <w:spacing w:after="0" w:line="240" w:lineRule="auto"/>
                    <w:jc w:val="center"/>
                    <w:rPr>
                      <w:ins w:id="1971" w:author="King, Darryl" w:date="2021-08-10T10:41:00Z"/>
                      <w:rFonts w:ascii="Times New Roman" w:hAnsi="Times New Roman" w:cs="Times New Roman"/>
                      <w:sz w:val="18"/>
                      <w:szCs w:val="18"/>
                      <w:rPrChange w:id="1972" w:author="King, Darryl" w:date="2021-08-10T10:47:00Z">
                        <w:rPr>
                          <w:ins w:id="1973" w:author="King, Darryl" w:date="2021-08-10T10:41:00Z"/>
                          <w:b/>
                          <w:bCs/>
                        </w:rPr>
                      </w:rPrChange>
                    </w:rPr>
                    <w:pPrChange w:id="1974" w:author="King, Darryl" w:date="2021-08-10T12:58:00Z">
                      <w:pPr>
                        <w:spacing w:after="0" w:line="240" w:lineRule="auto"/>
                      </w:pPr>
                    </w:pPrChange>
                  </w:pPr>
                  <w:ins w:id="1975" w:author="King, Darryl" w:date="2021-08-10T13:16:00Z">
                    <w:r>
                      <w:rPr>
                        <w:rFonts w:ascii="Times New Roman" w:hAnsi="Times New Roman" w:cs="Times New Roman"/>
                        <w:sz w:val="18"/>
                        <w:szCs w:val="18"/>
                      </w:rPr>
                      <w:t>-</w:t>
                    </w:r>
                  </w:ins>
                  <w:ins w:id="1976" w:author="King, Darryl" w:date="2021-08-10T13:33:00Z">
                    <w:r w:rsidR="0075421F">
                      <w:rPr>
                        <w:rFonts w:ascii="Times New Roman" w:hAnsi="Times New Roman" w:cs="Times New Roman"/>
                        <w:sz w:val="18"/>
                        <w:szCs w:val="18"/>
                      </w:rPr>
                      <w:t>2</w:t>
                    </w:r>
                  </w:ins>
                  <w:ins w:id="1977" w:author="King, Darryl" w:date="2021-08-10T13:34:00Z">
                    <w:r w:rsidR="0075421F">
                      <w:rPr>
                        <w:rFonts w:ascii="Times New Roman" w:hAnsi="Times New Roman" w:cs="Times New Roman"/>
                        <w:sz w:val="18"/>
                        <w:szCs w:val="18"/>
                      </w:rPr>
                      <w:t>3</w:t>
                    </w:r>
                  </w:ins>
                </w:p>
              </w:tc>
              <w:tc>
                <w:tcPr>
                  <w:tcW w:w="810" w:type="dxa"/>
                  <w:tcPrChange w:id="1978" w:author="King, Darryl" w:date="2021-09-23T15:56:00Z">
                    <w:tcPr>
                      <w:tcW w:w="1097" w:type="dxa"/>
                      <w:gridSpan w:val="2"/>
                    </w:tcPr>
                  </w:tcPrChange>
                </w:tcPr>
                <w:p w14:paraId="0BF35881" w14:textId="77777777" w:rsidR="00FE02C6" w:rsidRPr="00AC5260" w:rsidRDefault="00FE02C6" w:rsidP="009B3969">
                  <w:pPr>
                    <w:spacing w:after="0" w:line="240" w:lineRule="auto"/>
                    <w:jc w:val="center"/>
                    <w:rPr>
                      <w:ins w:id="1979" w:author="King, Darryl" w:date="2021-08-10T13:17:00Z"/>
                      <w:rFonts w:ascii="Times New Roman" w:hAnsi="Times New Roman" w:cs="Times New Roman"/>
                      <w:sz w:val="18"/>
                      <w:szCs w:val="18"/>
                    </w:rPr>
                  </w:pPr>
                </w:p>
              </w:tc>
              <w:tc>
                <w:tcPr>
                  <w:tcW w:w="810" w:type="dxa"/>
                  <w:tcPrChange w:id="1980" w:author="King, Darryl" w:date="2021-09-23T15:56:00Z">
                    <w:tcPr>
                      <w:tcW w:w="1097" w:type="dxa"/>
                      <w:gridSpan w:val="2"/>
                    </w:tcPr>
                  </w:tcPrChange>
                </w:tcPr>
                <w:p w14:paraId="1BC31017" w14:textId="1FAEB21A" w:rsidR="00FE02C6" w:rsidRPr="00E95835" w:rsidRDefault="00FE02C6">
                  <w:pPr>
                    <w:spacing w:after="0" w:line="240" w:lineRule="auto"/>
                    <w:jc w:val="center"/>
                    <w:rPr>
                      <w:ins w:id="1981" w:author="King, Darryl" w:date="2021-08-10T10:41:00Z"/>
                      <w:rFonts w:ascii="Times New Roman" w:hAnsi="Times New Roman" w:cs="Times New Roman"/>
                      <w:sz w:val="18"/>
                      <w:szCs w:val="18"/>
                      <w:rPrChange w:id="1982" w:author="King, Darryl" w:date="2021-08-10T10:47:00Z">
                        <w:rPr>
                          <w:ins w:id="1983" w:author="King, Darryl" w:date="2021-08-10T10:41:00Z"/>
                          <w:b/>
                          <w:bCs/>
                        </w:rPr>
                      </w:rPrChange>
                    </w:rPr>
                    <w:pPrChange w:id="1984" w:author="King, Darryl" w:date="2021-08-10T12:58:00Z">
                      <w:pPr>
                        <w:spacing w:after="0" w:line="240" w:lineRule="auto"/>
                      </w:pPr>
                    </w:pPrChange>
                  </w:pPr>
                </w:p>
              </w:tc>
              <w:tc>
                <w:tcPr>
                  <w:tcW w:w="782" w:type="dxa"/>
                  <w:tcPrChange w:id="1985" w:author="King, Darryl" w:date="2021-09-23T15:56:00Z">
                    <w:tcPr>
                      <w:tcW w:w="1097" w:type="dxa"/>
                    </w:tcPr>
                  </w:tcPrChange>
                </w:tcPr>
                <w:p w14:paraId="254CF84E" w14:textId="77777777" w:rsidR="00FE02C6" w:rsidRPr="00E95835" w:rsidRDefault="00FE02C6">
                  <w:pPr>
                    <w:spacing w:after="0" w:line="240" w:lineRule="auto"/>
                    <w:jc w:val="center"/>
                    <w:rPr>
                      <w:ins w:id="1986" w:author="King, Darryl" w:date="2021-08-10T10:41:00Z"/>
                      <w:rFonts w:ascii="Times New Roman" w:hAnsi="Times New Roman" w:cs="Times New Roman"/>
                      <w:sz w:val="18"/>
                      <w:szCs w:val="18"/>
                      <w:rPrChange w:id="1987" w:author="King, Darryl" w:date="2021-08-10T10:47:00Z">
                        <w:rPr>
                          <w:ins w:id="1988" w:author="King, Darryl" w:date="2021-08-10T10:41:00Z"/>
                          <w:b/>
                          <w:bCs/>
                        </w:rPr>
                      </w:rPrChange>
                    </w:rPr>
                    <w:pPrChange w:id="1989" w:author="King, Darryl" w:date="2021-08-10T12:58:00Z">
                      <w:pPr>
                        <w:spacing w:after="0" w:line="240" w:lineRule="auto"/>
                      </w:pPr>
                    </w:pPrChange>
                  </w:pPr>
                </w:p>
              </w:tc>
            </w:tr>
            <w:tr w:rsidR="00FE02C6" w:rsidRPr="00E95835" w14:paraId="27A18290" w14:textId="77777777" w:rsidTr="00232C41">
              <w:trPr>
                <w:ins w:id="1990" w:author="King, Darryl" w:date="2021-08-10T12:21:00Z"/>
              </w:trPr>
              <w:tc>
                <w:tcPr>
                  <w:tcW w:w="317" w:type="dxa"/>
                  <w:tcPrChange w:id="1991" w:author="King, Darryl" w:date="2021-09-23T15:56:00Z">
                    <w:tcPr>
                      <w:tcW w:w="336" w:type="dxa"/>
                      <w:gridSpan w:val="2"/>
                    </w:tcPr>
                  </w:tcPrChange>
                </w:tcPr>
                <w:p w14:paraId="79D02E08" w14:textId="77777777" w:rsidR="00FE02C6" w:rsidRPr="00E95835" w:rsidRDefault="00FE02C6" w:rsidP="00DB3F25">
                  <w:pPr>
                    <w:spacing w:after="0" w:line="240" w:lineRule="auto"/>
                    <w:rPr>
                      <w:ins w:id="1992" w:author="King, Darryl" w:date="2021-08-10T12:21:00Z"/>
                      <w:rFonts w:ascii="Times New Roman" w:hAnsi="Times New Roman" w:cs="Times New Roman"/>
                      <w:sz w:val="18"/>
                      <w:szCs w:val="18"/>
                    </w:rPr>
                  </w:pPr>
                </w:p>
              </w:tc>
              <w:tc>
                <w:tcPr>
                  <w:tcW w:w="4515" w:type="dxa"/>
                  <w:tcPrChange w:id="1993" w:author="King, Darryl" w:date="2021-09-23T15:56:00Z">
                    <w:tcPr>
                      <w:tcW w:w="4401" w:type="dxa"/>
                      <w:gridSpan w:val="2"/>
                    </w:tcPr>
                  </w:tcPrChange>
                </w:tcPr>
                <w:p w14:paraId="4282E2E4" w14:textId="128E99C1" w:rsidR="00FE02C6" w:rsidRDefault="00FE02C6" w:rsidP="00DB3F25">
                  <w:pPr>
                    <w:spacing w:after="0" w:line="240" w:lineRule="auto"/>
                    <w:rPr>
                      <w:ins w:id="1994" w:author="King, Darryl" w:date="2021-08-10T12:21:00Z"/>
                      <w:rFonts w:ascii="Times New Roman" w:hAnsi="Times New Roman" w:cs="Times New Roman"/>
                      <w:sz w:val="18"/>
                      <w:szCs w:val="18"/>
                    </w:rPr>
                  </w:pPr>
                  <w:ins w:id="1995" w:author="King, Darryl" w:date="2021-08-10T12:22:00Z">
                    <w:r>
                      <w:rPr>
                        <w:rFonts w:ascii="Times New Roman" w:hAnsi="Times New Roman" w:cs="Times New Roman"/>
                        <w:sz w:val="18"/>
                        <w:szCs w:val="18"/>
                      </w:rPr>
                      <w:t xml:space="preserve">     </w:t>
                    </w:r>
                  </w:ins>
                  <w:ins w:id="1996" w:author="King, Darryl" w:date="2021-09-23T15:55:00Z">
                    <w:r w:rsidR="00232C41">
                      <w:rPr>
                        <w:rFonts w:ascii="Times New Roman" w:hAnsi="Times New Roman" w:cs="Times New Roman"/>
                        <w:sz w:val="18"/>
                        <w:szCs w:val="18"/>
                      </w:rPr>
                      <w:t xml:space="preserve">g. </w:t>
                    </w:r>
                  </w:ins>
                  <w:ins w:id="1997" w:author="King, Darryl" w:date="2021-08-10T12:22:00Z">
                    <w:r>
                      <w:rPr>
                        <w:rFonts w:ascii="Times New Roman" w:hAnsi="Times New Roman" w:cs="Times New Roman"/>
                        <w:sz w:val="18"/>
                        <w:szCs w:val="18"/>
                      </w:rPr>
                      <w:t>Maturing: Standing Facilities: lending (-), deposit (+)</w:t>
                    </w:r>
                  </w:ins>
                </w:p>
              </w:tc>
              <w:tc>
                <w:tcPr>
                  <w:tcW w:w="900" w:type="dxa"/>
                  <w:tcPrChange w:id="1998" w:author="King, Darryl" w:date="2021-09-23T15:56:00Z">
                    <w:tcPr>
                      <w:tcW w:w="1096" w:type="dxa"/>
                      <w:gridSpan w:val="2"/>
                    </w:tcPr>
                  </w:tcPrChange>
                </w:tcPr>
                <w:p w14:paraId="32471394" w14:textId="7E6FDB00" w:rsidR="00FE02C6" w:rsidRPr="00AC5260" w:rsidRDefault="00FE02C6">
                  <w:pPr>
                    <w:spacing w:after="0" w:line="240" w:lineRule="auto"/>
                    <w:jc w:val="center"/>
                    <w:rPr>
                      <w:ins w:id="1999" w:author="King, Darryl" w:date="2021-08-10T12:21:00Z"/>
                      <w:rFonts w:ascii="Times New Roman" w:hAnsi="Times New Roman" w:cs="Times New Roman"/>
                      <w:sz w:val="18"/>
                      <w:szCs w:val="18"/>
                    </w:rPr>
                    <w:pPrChange w:id="2000" w:author="King, Darryl" w:date="2021-08-10T12:58:00Z">
                      <w:pPr>
                        <w:spacing w:after="0" w:line="240" w:lineRule="auto"/>
                      </w:pPr>
                    </w:pPrChange>
                  </w:pPr>
                  <w:ins w:id="2001" w:author="King, Darryl" w:date="2021-08-10T12:59:00Z">
                    <w:r>
                      <w:rPr>
                        <w:rFonts w:ascii="Times New Roman" w:hAnsi="Times New Roman" w:cs="Times New Roman"/>
                        <w:sz w:val="18"/>
                        <w:szCs w:val="18"/>
                      </w:rPr>
                      <w:t>-</w:t>
                    </w:r>
                  </w:ins>
                  <w:ins w:id="2002" w:author="King, Darryl" w:date="2021-08-10T13:03:00Z">
                    <w:r>
                      <w:rPr>
                        <w:rFonts w:ascii="Times New Roman" w:hAnsi="Times New Roman" w:cs="Times New Roman"/>
                        <w:sz w:val="18"/>
                        <w:szCs w:val="18"/>
                      </w:rPr>
                      <w:t>1</w:t>
                    </w:r>
                  </w:ins>
                </w:p>
              </w:tc>
              <w:tc>
                <w:tcPr>
                  <w:tcW w:w="990" w:type="dxa"/>
                  <w:tcPrChange w:id="2003" w:author="King, Darryl" w:date="2021-09-23T15:56:00Z">
                    <w:tcPr>
                      <w:tcW w:w="1097" w:type="dxa"/>
                      <w:gridSpan w:val="2"/>
                    </w:tcPr>
                  </w:tcPrChange>
                </w:tcPr>
                <w:p w14:paraId="6BC6EAEE" w14:textId="67E90C0E" w:rsidR="00FE02C6" w:rsidRPr="00AC5260" w:rsidRDefault="0075421F">
                  <w:pPr>
                    <w:spacing w:after="0" w:line="240" w:lineRule="auto"/>
                    <w:jc w:val="center"/>
                    <w:rPr>
                      <w:ins w:id="2004" w:author="King, Darryl" w:date="2021-08-10T12:21:00Z"/>
                      <w:rFonts w:ascii="Times New Roman" w:hAnsi="Times New Roman" w:cs="Times New Roman"/>
                      <w:sz w:val="18"/>
                      <w:szCs w:val="18"/>
                    </w:rPr>
                    <w:pPrChange w:id="2005" w:author="King, Darryl" w:date="2021-08-10T12:58:00Z">
                      <w:pPr>
                        <w:spacing w:after="0" w:line="240" w:lineRule="auto"/>
                      </w:pPr>
                    </w:pPrChange>
                  </w:pPr>
                  <w:ins w:id="2006" w:author="King, Darryl" w:date="2021-08-10T13:32:00Z">
                    <w:r>
                      <w:rPr>
                        <w:rFonts w:ascii="Times New Roman" w:hAnsi="Times New Roman" w:cs="Times New Roman"/>
                        <w:sz w:val="18"/>
                        <w:szCs w:val="18"/>
                      </w:rPr>
                      <w:t>0</w:t>
                    </w:r>
                  </w:ins>
                </w:p>
              </w:tc>
              <w:tc>
                <w:tcPr>
                  <w:tcW w:w="810" w:type="dxa"/>
                  <w:tcPrChange w:id="2007" w:author="King, Darryl" w:date="2021-09-23T15:56:00Z">
                    <w:tcPr>
                      <w:tcW w:w="1097" w:type="dxa"/>
                      <w:gridSpan w:val="2"/>
                    </w:tcPr>
                  </w:tcPrChange>
                </w:tcPr>
                <w:p w14:paraId="698774AE" w14:textId="77777777" w:rsidR="00FE02C6" w:rsidRPr="00E95835" w:rsidRDefault="00FE02C6" w:rsidP="009B3969">
                  <w:pPr>
                    <w:spacing w:after="0" w:line="240" w:lineRule="auto"/>
                    <w:jc w:val="center"/>
                    <w:rPr>
                      <w:ins w:id="2008" w:author="King, Darryl" w:date="2021-08-10T13:17:00Z"/>
                      <w:rFonts w:ascii="Times New Roman" w:hAnsi="Times New Roman" w:cs="Times New Roman"/>
                      <w:sz w:val="18"/>
                      <w:szCs w:val="18"/>
                    </w:rPr>
                  </w:pPr>
                </w:p>
              </w:tc>
              <w:tc>
                <w:tcPr>
                  <w:tcW w:w="810" w:type="dxa"/>
                  <w:tcPrChange w:id="2009" w:author="King, Darryl" w:date="2021-09-23T15:56:00Z">
                    <w:tcPr>
                      <w:tcW w:w="1097" w:type="dxa"/>
                      <w:gridSpan w:val="2"/>
                    </w:tcPr>
                  </w:tcPrChange>
                </w:tcPr>
                <w:p w14:paraId="492FA851" w14:textId="1197042A" w:rsidR="00FE02C6" w:rsidRPr="00E95835" w:rsidRDefault="00FE02C6">
                  <w:pPr>
                    <w:spacing w:after="0" w:line="240" w:lineRule="auto"/>
                    <w:jc w:val="center"/>
                    <w:rPr>
                      <w:ins w:id="2010" w:author="King, Darryl" w:date="2021-08-10T12:21:00Z"/>
                      <w:rFonts w:ascii="Times New Roman" w:hAnsi="Times New Roman" w:cs="Times New Roman"/>
                      <w:sz w:val="18"/>
                      <w:szCs w:val="18"/>
                    </w:rPr>
                    <w:pPrChange w:id="2011" w:author="King, Darryl" w:date="2021-08-10T12:58:00Z">
                      <w:pPr>
                        <w:spacing w:after="0" w:line="240" w:lineRule="auto"/>
                      </w:pPr>
                    </w:pPrChange>
                  </w:pPr>
                </w:p>
              </w:tc>
              <w:tc>
                <w:tcPr>
                  <w:tcW w:w="782" w:type="dxa"/>
                  <w:tcPrChange w:id="2012" w:author="King, Darryl" w:date="2021-09-23T15:56:00Z">
                    <w:tcPr>
                      <w:tcW w:w="1097" w:type="dxa"/>
                    </w:tcPr>
                  </w:tcPrChange>
                </w:tcPr>
                <w:p w14:paraId="44590F01" w14:textId="77777777" w:rsidR="00FE02C6" w:rsidRPr="00E95835" w:rsidRDefault="00FE02C6">
                  <w:pPr>
                    <w:spacing w:after="0" w:line="240" w:lineRule="auto"/>
                    <w:jc w:val="center"/>
                    <w:rPr>
                      <w:ins w:id="2013" w:author="King, Darryl" w:date="2021-08-10T12:21:00Z"/>
                      <w:rFonts w:ascii="Times New Roman" w:hAnsi="Times New Roman" w:cs="Times New Roman"/>
                      <w:sz w:val="18"/>
                      <w:szCs w:val="18"/>
                    </w:rPr>
                    <w:pPrChange w:id="2014" w:author="King, Darryl" w:date="2021-08-10T12:58:00Z">
                      <w:pPr>
                        <w:spacing w:after="0" w:line="240" w:lineRule="auto"/>
                      </w:pPr>
                    </w:pPrChange>
                  </w:pPr>
                </w:p>
              </w:tc>
            </w:tr>
            <w:tr w:rsidR="00FE02C6" w:rsidRPr="00E95835" w14:paraId="33BA4345" w14:textId="77777777" w:rsidTr="00232C41">
              <w:trPr>
                <w:ins w:id="2015" w:author="King, Darryl" w:date="2021-08-10T12:20:00Z"/>
              </w:trPr>
              <w:tc>
                <w:tcPr>
                  <w:tcW w:w="317" w:type="dxa"/>
                  <w:tcPrChange w:id="2016" w:author="King, Darryl" w:date="2021-09-23T15:56:00Z">
                    <w:tcPr>
                      <w:tcW w:w="336" w:type="dxa"/>
                      <w:gridSpan w:val="2"/>
                    </w:tcPr>
                  </w:tcPrChange>
                </w:tcPr>
                <w:p w14:paraId="58918F4C" w14:textId="77777777" w:rsidR="00FE02C6" w:rsidRPr="00E95835" w:rsidRDefault="00FE02C6" w:rsidP="00DB3F25">
                  <w:pPr>
                    <w:spacing w:after="0" w:line="240" w:lineRule="auto"/>
                    <w:rPr>
                      <w:ins w:id="2017" w:author="King, Darryl" w:date="2021-08-10T12:20:00Z"/>
                      <w:rFonts w:ascii="Times New Roman" w:hAnsi="Times New Roman" w:cs="Times New Roman"/>
                      <w:sz w:val="18"/>
                      <w:szCs w:val="18"/>
                    </w:rPr>
                  </w:pPr>
                </w:p>
              </w:tc>
              <w:tc>
                <w:tcPr>
                  <w:tcW w:w="4515" w:type="dxa"/>
                  <w:tcPrChange w:id="2018" w:author="King, Darryl" w:date="2021-09-23T15:56:00Z">
                    <w:tcPr>
                      <w:tcW w:w="4401" w:type="dxa"/>
                      <w:gridSpan w:val="2"/>
                    </w:tcPr>
                  </w:tcPrChange>
                </w:tcPr>
                <w:p w14:paraId="63332ECC" w14:textId="33FD1496" w:rsidR="00FE02C6" w:rsidRDefault="00FE02C6" w:rsidP="00DB3F25">
                  <w:pPr>
                    <w:spacing w:after="0" w:line="240" w:lineRule="auto"/>
                    <w:rPr>
                      <w:ins w:id="2019" w:author="King, Darryl" w:date="2021-08-10T12:20:00Z"/>
                      <w:rFonts w:ascii="Times New Roman" w:hAnsi="Times New Roman" w:cs="Times New Roman"/>
                      <w:sz w:val="18"/>
                      <w:szCs w:val="18"/>
                    </w:rPr>
                  </w:pPr>
                  <w:ins w:id="2020" w:author="King, Darryl" w:date="2021-08-10T12:21:00Z">
                    <w:r>
                      <w:rPr>
                        <w:rFonts w:ascii="Times New Roman" w:hAnsi="Times New Roman" w:cs="Times New Roman"/>
                        <w:sz w:val="18"/>
                        <w:szCs w:val="18"/>
                      </w:rPr>
                      <w:t xml:space="preserve">     </w:t>
                    </w:r>
                  </w:ins>
                  <w:ins w:id="2021" w:author="King, Darryl" w:date="2021-09-23T15:56:00Z">
                    <w:r w:rsidR="00232C41">
                      <w:rPr>
                        <w:rFonts w:ascii="Times New Roman" w:hAnsi="Times New Roman" w:cs="Times New Roman"/>
                        <w:sz w:val="18"/>
                        <w:szCs w:val="18"/>
                      </w:rPr>
                      <w:t xml:space="preserve">h. </w:t>
                    </w:r>
                  </w:ins>
                  <w:ins w:id="2022" w:author="King, Darryl" w:date="2021-08-10T12:21:00Z">
                    <w:r>
                      <w:rPr>
                        <w:rFonts w:ascii="Times New Roman" w:hAnsi="Times New Roman" w:cs="Times New Roman"/>
                        <w:sz w:val="18"/>
                        <w:szCs w:val="18"/>
                      </w:rPr>
                      <w:t>Secondary market purchases (-), sales (+)</w:t>
                    </w:r>
                  </w:ins>
                </w:p>
              </w:tc>
              <w:tc>
                <w:tcPr>
                  <w:tcW w:w="900" w:type="dxa"/>
                  <w:tcPrChange w:id="2023" w:author="King, Darryl" w:date="2021-09-23T15:56:00Z">
                    <w:tcPr>
                      <w:tcW w:w="1096" w:type="dxa"/>
                      <w:gridSpan w:val="2"/>
                    </w:tcPr>
                  </w:tcPrChange>
                </w:tcPr>
                <w:p w14:paraId="3D97404B" w14:textId="5FCD1EB9" w:rsidR="00FE02C6" w:rsidRPr="00AC5260" w:rsidRDefault="00FE02C6">
                  <w:pPr>
                    <w:spacing w:after="0" w:line="240" w:lineRule="auto"/>
                    <w:jc w:val="center"/>
                    <w:rPr>
                      <w:ins w:id="2024" w:author="King, Darryl" w:date="2021-08-10T12:20:00Z"/>
                      <w:rFonts w:ascii="Times New Roman" w:hAnsi="Times New Roman" w:cs="Times New Roman"/>
                      <w:sz w:val="18"/>
                      <w:szCs w:val="18"/>
                    </w:rPr>
                    <w:pPrChange w:id="2025" w:author="King, Darryl" w:date="2021-08-10T12:58:00Z">
                      <w:pPr>
                        <w:spacing w:after="0" w:line="240" w:lineRule="auto"/>
                      </w:pPr>
                    </w:pPrChange>
                  </w:pPr>
                  <w:ins w:id="2026" w:author="King, Darryl" w:date="2021-08-10T12:59:00Z">
                    <w:r>
                      <w:rPr>
                        <w:rFonts w:ascii="Times New Roman" w:hAnsi="Times New Roman" w:cs="Times New Roman"/>
                        <w:sz w:val="18"/>
                        <w:szCs w:val="18"/>
                      </w:rPr>
                      <w:t>0</w:t>
                    </w:r>
                  </w:ins>
                </w:p>
              </w:tc>
              <w:tc>
                <w:tcPr>
                  <w:tcW w:w="990" w:type="dxa"/>
                  <w:tcPrChange w:id="2027" w:author="King, Darryl" w:date="2021-09-23T15:56:00Z">
                    <w:tcPr>
                      <w:tcW w:w="1097" w:type="dxa"/>
                      <w:gridSpan w:val="2"/>
                    </w:tcPr>
                  </w:tcPrChange>
                </w:tcPr>
                <w:p w14:paraId="6E8A6492" w14:textId="72805597" w:rsidR="00FE02C6" w:rsidRPr="00AC5260" w:rsidRDefault="0075421F">
                  <w:pPr>
                    <w:spacing w:after="0" w:line="240" w:lineRule="auto"/>
                    <w:jc w:val="center"/>
                    <w:rPr>
                      <w:ins w:id="2028" w:author="King, Darryl" w:date="2021-08-10T12:20:00Z"/>
                      <w:rFonts w:ascii="Times New Roman" w:hAnsi="Times New Roman" w:cs="Times New Roman"/>
                      <w:sz w:val="18"/>
                      <w:szCs w:val="18"/>
                    </w:rPr>
                    <w:pPrChange w:id="2029" w:author="King, Darryl" w:date="2021-08-10T12:58:00Z">
                      <w:pPr>
                        <w:spacing w:after="0" w:line="240" w:lineRule="auto"/>
                      </w:pPr>
                    </w:pPrChange>
                  </w:pPr>
                  <w:ins w:id="2030" w:author="King, Darryl" w:date="2021-08-10T13:32:00Z">
                    <w:r>
                      <w:rPr>
                        <w:rFonts w:ascii="Times New Roman" w:hAnsi="Times New Roman" w:cs="Times New Roman"/>
                        <w:sz w:val="18"/>
                        <w:szCs w:val="18"/>
                      </w:rPr>
                      <w:t>0</w:t>
                    </w:r>
                  </w:ins>
                </w:p>
              </w:tc>
              <w:tc>
                <w:tcPr>
                  <w:tcW w:w="810" w:type="dxa"/>
                  <w:tcPrChange w:id="2031" w:author="King, Darryl" w:date="2021-09-23T15:56:00Z">
                    <w:tcPr>
                      <w:tcW w:w="1097" w:type="dxa"/>
                      <w:gridSpan w:val="2"/>
                    </w:tcPr>
                  </w:tcPrChange>
                </w:tcPr>
                <w:p w14:paraId="2A4D2FA4" w14:textId="77777777" w:rsidR="00FE02C6" w:rsidRPr="00E95835" w:rsidRDefault="00FE02C6" w:rsidP="009B3969">
                  <w:pPr>
                    <w:spacing w:after="0" w:line="240" w:lineRule="auto"/>
                    <w:jc w:val="center"/>
                    <w:rPr>
                      <w:ins w:id="2032" w:author="King, Darryl" w:date="2021-08-10T13:17:00Z"/>
                      <w:rFonts w:ascii="Times New Roman" w:hAnsi="Times New Roman" w:cs="Times New Roman"/>
                      <w:sz w:val="18"/>
                      <w:szCs w:val="18"/>
                    </w:rPr>
                  </w:pPr>
                </w:p>
              </w:tc>
              <w:tc>
                <w:tcPr>
                  <w:tcW w:w="810" w:type="dxa"/>
                  <w:tcPrChange w:id="2033" w:author="King, Darryl" w:date="2021-09-23T15:56:00Z">
                    <w:tcPr>
                      <w:tcW w:w="1097" w:type="dxa"/>
                      <w:gridSpan w:val="2"/>
                    </w:tcPr>
                  </w:tcPrChange>
                </w:tcPr>
                <w:p w14:paraId="4E412163" w14:textId="0C94249C" w:rsidR="00FE02C6" w:rsidRPr="00E95835" w:rsidRDefault="00FE02C6">
                  <w:pPr>
                    <w:spacing w:after="0" w:line="240" w:lineRule="auto"/>
                    <w:jc w:val="center"/>
                    <w:rPr>
                      <w:ins w:id="2034" w:author="King, Darryl" w:date="2021-08-10T12:20:00Z"/>
                      <w:rFonts w:ascii="Times New Roman" w:hAnsi="Times New Roman" w:cs="Times New Roman"/>
                      <w:sz w:val="18"/>
                      <w:szCs w:val="18"/>
                    </w:rPr>
                    <w:pPrChange w:id="2035" w:author="King, Darryl" w:date="2021-08-10T12:58:00Z">
                      <w:pPr>
                        <w:spacing w:after="0" w:line="240" w:lineRule="auto"/>
                      </w:pPr>
                    </w:pPrChange>
                  </w:pPr>
                </w:p>
              </w:tc>
              <w:tc>
                <w:tcPr>
                  <w:tcW w:w="782" w:type="dxa"/>
                  <w:tcPrChange w:id="2036" w:author="King, Darryl" w:date="2021-09-23T15:56:00Z">
                    <w:tcPr>
                      <w:tcW w:w="1097" w:type="dxa"/>
                    </w:tcPr>
                  </w:tcPrChange>
                </w:tcPr>
                <w:p w14:paraId="33AA9F9E" w14:textId="77777777" w:rsidR="00FE02C6" w:rsidRPr="00E95835" w:rsidRDefault="00FE02C6">
                  <w:pPr>
                    <w:spacing w:after="0" w:line="240" w:lineRule="auto"/>
                    <w:jc w:val="center"/>
                    <w:rPr>
                      <w:ins w:id="2037" w:author="King, Darryl" w:date="2021-08-10T12:20:00Z"/>
                      <w:rFonts w:ascii="Times New Roman" w:hAnsi="Times New Roman" w:cs="Times New Roman"/>
                      <w:sz w:val="18"/>
                      <w:szCs w:val="18"/>
                    </w:rPr>
                    <w:pPrChange w:id="2038" w:author="King, Darryl" w:date="2021-08-10T12:58:00Z">
                      <w:pPr>
                        <w:spacing w:after="0" w:line="240" w:lineRule="auto"/>
                      </w:pPr>
                    </w:pPrChange>
                  </w:pPr>
                </w:p>
              </w:tc>
            </w:tr>
            <w:tr w:rsidR="00FE02C6" w:rsidRPr="00E95835" w14:paraId="058F8A7F" w14:textId="77777777" w:rsidTr="00232C41">
              <w:trPr>
                <w:ins w:id="2039" w:author="King, Darryl" w:date="2021-08-10T12:19:00Z"/>
              </w:trPr>
              <w:tc>
                <w:tcPr>
                  <w:tcW w:w="317" w:type="dxa"/>
                  <w:tcPrChange w:id="2040" w:author="King, Darryl" w:date="2021-09-23T15:56:00Z">
                    <w:tcPr>
                      <w:tcW w:w="336" w:type="dxa"/>
                      <w:gridSpan w:val="2"/>
                    </w:tcPr>
                  </w:tcPrChange>
                </w:tcPr>
                <w:p w14:paraId="12715E81" w14:textId="77777777" w:rsidR="00FE02C6" w:rsidRPr="00E95835" w:rsidRDefault="00FE02C6" w:rsidP="00DB3F25">
                  <w:pPr>
                    <w:spacing w:after="0" w:line="240" w:lineRule="auto"/>
                    <w:rPr>
                      <w:ins w:id="2041" w:author="King, Darryl" w:date="2021-08-10T12:19:00Z"/>
                      <w:rFonts w:ascii="Times New Roman" w:hAnsi="Times New Roman" w:cs="Times New Roman"/>
                      <w:sz w:val="18"/>
                      <w:szCs w:val="18"/>
                    </w:rPr>
                  </w:pPr>
                </w:p>
              </w:tc>
              <w:tc>
                <w:tcPr>
                  <w:tcW w:w="4515" w:type="dxa"/>
                  <w:tcPrChange w:id="2042" w:author="King, Darryl" w:date="2021-09-23T15:56:00Z">
                    <w:tcPr>
                      <w:tcW w:w="4401" w:type="dxa"/>
                      <w:gridSpan w:val="2"/>
                    </w:tcPr>
                  </w:tcPrChange>
                </w:tcPr>
                <w:p w14:paraId="22434412" w14:textId="3CE48F01" w:rsidR="00FE02C6" w:rsidRDefault="00FE02C6" w:rsidP="00DB3F25">
                  <w:pPr>
                    <w:spacing w:after="0" w:line="240" w:lineRule="auto"/>
                    <w:rPr>
                      <w:ins w:id="2043" w:author="King, Darryl" w:date="2021-08-10T12:19:00Z"/>
                      <w:rFonts w:ascii="Times New Roman" w:hAnsi="Times New Roman" w:cs="Times New Roman"/>
                      <w:sz w:val="18"/>
                      <w:szCs w:val="18"/>
                    </w:rPr>
                  </w:pPr>
                  <w:ins w:id="2044" w:author="King, Darryl" w:date="2021-08-10T12:19:00Z">
                    <w:r>
                      <w:rPr>
                        <w:rFonts w:ascii="Times New Roman" w:hAnsi="Times New Roman" w:cs="Times New Roman"/>
                        <w:sz w:val="18"/>
                        <w:szCs w:val="18"/>
                      </w:rPr>
                      <w:t xml:space="preserve">     </w:t>
                    </w:r>
                  </w:ins>
                  <w:proofErr w:type="spellStart"/>
                  <w:ins w:id="2045" w:author="King, Darryl" w:date="2021-09-23T15:56:00Z">
                    <w:r w:rsidR="00232C41">
                      <w:rPr>
                        <w:rFonts w:ascii="Times New Roman" w:hAnsi="Times New Roman" w:cs="Times New Roman"/>
                        <w:sz w:val="18"/>
                        <w:szCs w:val="18"/>
                      </w:rPr>
                      <w:t>i</w:t>
                    </w:r>
                    <w:proofErr w:type="spellEnd"/>
                    <w:r w:rsidR="00232C41">
                      <w:rPr>
                        <w:rFonts w:ascii="Times New Roman" w:hAnsi="Times New Roman" w:cs="Times New Roman"/>
                        <w:sz w:val="18"/>
                        <w:szCs w:val="18"/>
                      </w:rPr>
                      <w:t xml:space="preserve">. </w:t>
                    </w:r>
                  </w:ins>
                  <w:ins w:id="2046" w:author="King, Darryl" w:date="2021-08-10T12:19:00Z">
                    <w:r>
                      <w:rPr>
                        <w:rFonts w:ascii="Times New Roman" w:hAnsi="Times New Roman" w:cs="Times New Roman"/>
                        <w:sz w:val="18"/>
                        <w:szCs w:val="18"/>
                      </w:rPr>
                      <w:t>Reserve requirement changes</w:t>
                    </w:r>
                  </w:ins>
                </w:p>
              </w:tc>
              <w:tc>
                <w:tcPr>
                  <w:tcW w:w="900" w:type="dxa"/>
                  <w:tcPrChange w:id="2047" w:author="King, Darryl" w:date="2021-09-23T15:56:00Z">
                    <w:tcPr>
                      <w:tcW w:w="1096" w:type="dxa"/>
                      <w:gridSpan w:val="2"/>
                    </w:tcPr>
                  </w:tcPrChange>
                </w:tcPr>
                <w:p w14:paraId="09972BC7" w14:textId="190AA54B" w:rsidR="00FE02C6" w:rsidRPr="00AC5260" w:rsidRDefault="0075421F">
                  <w:pPr>
                    <w:spacing w:after="0" w:line="240" w:lineRule="auto"/>
                    <w:jc w:val="center"/>
                    <w:rPr>
                      <w:ins w:id="2048" w:author="King, Darryl" w:date="2021-08-10T12:19:00Z"/>
                      <w:rFonts w:ascii="Times New Roman" w:hAnsi="Times New Roman" w:cs="Times New Roman"/>
                      <w:sz w:val="18"/>
                      <w:szCs w:val="18"/>
                    </w:rPr>
                    <w:pPrChange w:id="2049" w:author="King, Darryl" w:date="2021-08-10T12:58:00Z">
                      <w:pPr>
                        <w:spacing w:after="0" w:line="240" w:lineRule="auto"/>
                      </w:pPr>
                    </w:pPrChange>
                  </w:pPr>
                  <w:ins w:id="2050" w:author="King, Darryl" w:date="2021-08-10T13:32:00Z">
                    <w:r>
                      <w:rPr>
                        <w:rFonts w:ascii="Times New Roman" w:hAnsi="Times New Roman" w:cs="Times New Roman"/>
                        <w:sz w:val="18"/>
                        <w:szCs w:val="18"/>
                      </w:rPr>
                      <w:t>-2</w:t>
                    </w:r>
                  </w:ins>
                </w:p>
              </w:tc>
              <w:tc>
                <w:tcPr>
                  <w:tcW w:w="990" w:type="dxa"/>
                  <w:tcPrChange w:id="2051" w:author="King, Darryl" w:date="2021-09-23T15:56:00Z">
                    <w:tcPr>
                      <w:tcW w:w="1097" w:type="dxa"/>
                      <w:gridSpan w:val="2"/>
                    </w:tcPr>
                  </w:tcPrChange>
                </w:tcPr>
                <w:p w14:paraId="07771E7A" w14:textId="7AC643E0" w:rsidR="00FE02C6" w:rsidRPr="00AC5260" w:rsidRDefault="0075421F">
                  <w:pPr>
                    <w:spacing w:after="0" w:line="240" w:lineRule="auto"/>
                    <w:jc w:val="center"/>
                    <w:rPr>
                      <w:ins w:id="2052" w:author="King, Darryl" w:date="2021-08-10T12:19:00Z"/>
                      <w:rFonts w:ascii="Times New Roman" w:hAnsi="Times New Roman" w:cs="Times New Roman"/>
                      <w:sz w:val="18"/>
                      <w:szCs w:val="18"/>
                    </w:rPr>
                    <w:pPrChange w:id="2053" w:author="King, Darryl" w:date="2021-08-10T12:58:00Z">
                      <w:pPr>
                        <w:spacing w:after="0" w:line="240" w:lineRule="auto"/>
                      </w:pPr>
                    </w:pPrChange>
                  </w:pPr>
                  <w:ins w:id="2054" w:author="King, Darryl" w:date="2021-08-10T13:32:00Z">
                    <w:r>
                      <w:rPr>
                        <w:rFonts w:ascii="Times New Roman" w:hAnsi="Times New Roman" w:cs="Times New Roman"/>
                        <w:sz w:val="18"/>
                        <w:szCs w:val="18"/>
                      </w:rPr>
                      <w:t>0</w:t>
                    </w:r>
                  </w:ins>
                </w:p>
              </w:tc>
              <w:tc>
                <w:tcPr>
                  <w:tcW w:w="810" w:type="dxa"/>
                  <w:tcPrChange w:id="2055" w:author="King, Darryl" w:date="2021-09-23T15:56:00Z">
                    <w:tcPr>
                      <w:tcW w:w="1097" w:type="dxa"/>
                      <w:gridSpan w:val="2"/>
                    </w:tcPr>
                  </w:tcPrChange>
                </w:tcPr>
                <w:p w14:paraId="48E87DC7" w14:textId="77777777" w:rsidR="00FE02C6" w:rsidRPr="00E95835" w:rsidRDefault="00FE02C6" w:rsidP="009B3969">
                  <w:pPr>
                    <w:spacing w:after="0" w:line="240" w:lineRule="auto"/>
                    <w:jc w:val="center"/>
                    <w:rPr>
                      <w:ins w:id="2056" w:author="King, Darryl" w:date="2021-08-10T13:17:00Z"/>
                      <w:rFonts w:ascii="Times New Roman" w:hAnsi="Times New Roman" w:cs="Times New Roman"/>
                      <w:sz w:val="18"/>
                      <w:szCs w:val="18"/>
                    </w:rPr>
                  </w:pPr>
                </w:p>
              </w:tc>
              <w:tc>
                <w:tcPr>
                  <w:tcW w:w="810" w:type="dxa"/>
                  <w:tcPrChange w:id="2057" w:author="King, Darryl" w:date="2021-09-23T15:56:00Z">
                    <w:tcPr>
                      <w:tcW w:w="1097" w:type="dxa"/>
                      <w:gridSpan w:val="2"/>
                    </w:tcPr>
                  </w:tcPrChange>
                </w:tcPr>
                <w:p w14:paraId="7FD8F619" w14:textId="6E297E8B" w:rsidR="00FE02C6" w:rsidRPr="00E95835" w:rsidRDefault="00FE02C6">
                  <w:pPr>
                    <w:spacing w:after="0" w:line="240" w:lineRule="auto"/>
                    <w:jc w:val="center"/>
                    <w:rPr>
                      <w:ins w:id="2058" w:author="King, Darryl" w:date="2021-08-10T12:19:00Z"/>
                      <w:rFonts w:ascii="Times New Roman" w:hAnsi="Times New Roman" w:cs="Times New Roman"/>
                      <w:sz w:val="18"/>
                      <w:szCs w:val="18"/>
                    </w:rPr>
                    <w:pPrChange w:id="2059" w:author="King, Darryl" w:date="2021-08-10T12:58:00Z">
                      <w:pPr>
                        <w:spacing w:after="0" w:line="240" w:lineRule="auto"/>
                      </w:pPr>
                    </w:pPrChange>
                  </w:pPr>
                </w:p>
              </w:tc>
              <w:tc>
                <w:tcPr>
                  <w:tcW w:w="782" w:type="dxa"/>
                  <w:tcPrChange w:id="2060" w:author="King, Darryl" w:date="2021-09-23T15:56:00Z">
                    <w:tcPr>
                      <w:tcW w:w="1097" w:type="dxa"/>
                    </w:tcPr>
                  </w:tcPrChange>
                </w:tcPr>
                <w:p w14:paraId="41661DBC" w14:textId="77777777" w:rsidR="00FE02C6" w:rsidRPr="00E95835" w:rsidRDefault="00FE02C6">
                  <w:pPr>
                    <w:spacing w:after="0" w:line="240" w:lineRule="auto"/>
                    <w:jc w:val="center"/>
                    <w:rPr>
                      <w:ins w:id="2061" w:author="King, Darryl" w:date="2021-08-10T12:19:00Z"/>
                      <w:rFonts w:ascii="Times New Roman" w:hAnsi="Times New Roman" w:cs="Times New Roman"/>
                      <w:sz w:val="18"/>
                      <w:szCs w:val="18"/>
                    </w:rPr>
                    <w:pPrChange w:id="2062" w:author="King, Darryl" w:date="2021-08-10T12:58:00Z">
                      <w:pPr>
                        <w:spacing w:after="0" w:line="240" w:lineRule="auto"/>
                      </w:pPr>
                    </w:pPrChange>
                  </w:pPr>
                </w:p>
              </w:tc>
            </w:tr>
            <w:tr w:rsidR="00FE02C6" w:rsidRPr="00E95835" w14:paraId="4048D528" w14:textId="77777777" w:rsidTr="00232C41">
              <w:trPr>
                <w:ins w:id="2063" w:author="King, Darryl" w:date="2021-08-10T10:41:00Z"/>
              </w:trPr>
              <w:tc>
                <w:tcPr>
                  <w:tcW w:w="317" w:type="dxa"/>
                  <w:tcPrChange w:id="2064" w:author="King, Darryl" w:date="2021-09-23T15:56:00Z">
                    <w:tcPr>
                      <w:tcW w:w="336" w:type="dxa"/>
                      <w:gridSpan w:val="2"/>
                    </w:tcPr>
                  </w:tcPrChange>
                </w:tcPr>
                <w:p w14:paraId="3F9C97B1" w14:textId="77777777" w:rsidR="00FE02C6" w:rsidRPr="00E95835" w:rsidRDefault="00FE02C6" w:rsidP="00DB3F25">
                  <w:pPr>
                    <w:spacing w:after="0" w:line="240" w:lineRule="auto"/>
                    <w:rPr>
                      <w:ins w:id="2065" w:author="King, Darryl" w:date="2021-08-10T10:41:00Z"/>
                      <w:rFonts w:ascii="Times New Roman" w:hAnsi="Times New Roman" w:cs="Times New Roman"/>
                      <w:sz w:val="18"/>
                      <w:szCs w:val="18"/>
                      <w:rPrChange w:id="2066" w:author="King, Darryl" w:date="2021-08-10T10:47:00Z">
                        <w:rPr>
                          <w:ins w:id="2067" w:author="King, Darryl" w:date="2021-08-10T10:41:00Z"/>
                          <w:b/>
                          <w:bCs/>
                        </w:rPr>
                      </w:rPrChange>
                    </w:rPr>
                  </w:pPr>
                </w:p>
              </w:tc>
              <w:tc>
                <w:tcPr>
                  <w:tcW w:w="4515" w:type="dxa"/>
                  <w:tcPrChange w:id="2068" w:author="King, Darryl" w:date="2021-09-23T15:56:00Z">
                    <w:tcPr>
                      <w:tcW w:w="4401" w:type="dxa"/>
                      <w:gridSpan w:val="2"/>
                    </w:tcPr>
                  </w:tcPrChange>
                </w:tcPr>
                <w:p w14:paraId="757445DA" w14:textId="42EB079C" w:rsidR="00FE02C6" w:rsidRPr="00E95835" w:rsidRDefault="00FE02C6" w:rsidP="00DB3F25">
                  <w:pPr>
                    <w:spacing w:after="0" w:line="240" w:lineRule="auto"/>
                    <w:rPr>
                      <w:ins w:id="2069" w:author="King, Darryl" w:date="2021-08-10T10:41:00Z"/>
                      <w:rFonts w:ascii="Times New Roman" w:hAnsi="Times New Roman" w:cs="Times New Roman"/>
                      <w:sz w:val="18"/>
                      <w:szCs w:val="18"/>
                      <w:rPrChange w:id="2070" w:author="King, Darryl" w:date="2021-08-10T10:47:00Z">
                        <w:rPr>
                          <w:ins w:id="2071" w:author="King, Darryl" w:date="2021-08-10T10:41:00Z"/>
                          <w:b/>
                          <w:bCs/>
                        </w:rPr>
                      </w:rPrChange>
                    </w:rPr>
                  </w:pPr>
                  <w:ins w:id="2072" w:author="King, Darryl" w:date="2021-08-10T12:11:00Z">
                    <w:r>
                      <w:rPr>
                        <w:rFonts w:ascii="Times New Roman" w:hAnsi="Times New Roman" w:cs="Times New Roman"/>
                        <w:sz w:val="18"/>
                        <w:szCs w:val="18"/>
                      </w:rPr>
                      <w:t xml:space="preserve">     </w:t>
                    </w:r>
                  </w:ins>
                  <w:ins w:id="2073" w:author="King, Darryl" w:date="2021-09-23T15:56:00Z">
                    <w:r w:rsidR="00232C41">
                      <w:rPr>
                        <w:rFonts w:ascii="Times New Roman" w:hAnsi="Times New Roman" w:cs="Times New Roman"/>
                        <w:sz w:val="18"/>
                        <w:szCs w:val="18"/>
                      </w:rPr>
                      <w:t xml:space="preserve">j. </w:t>
                    </w:r>
                  </w:ins>
                  <w:ins w:id="2074" w:author="King, Darryl" w:date="2021-08-10T12:11:00Z">
                    <w:r>
                      <w:rPr>
                        <w:rFonts w:ascii="Times New Roman" w:hAnsi="Times New Roman" w:cs="Times New Roman"/>
                        <w:sz w:val="18"/>
                        <w:szCs w:val="18"/>
                      </w:rPr>
                      <w:t>Other transactions</w:t>
                    </w:r>
                  </w:ins>
                </w:p>
              </w:tc>
              <w:tc>
                <w:tcPr>
                  <w:tcW w:w="900" w:type="dxa"/>
                  <w:tcPrChange w:id="2075" w:author="King, Darryl" w:date="2021-09-23T15:56:00Z">
                    <w:tcPr>
                      <w:tcW w:w="1096" w:type="dxa"/>
                      <w:gridSpan w:val="2"/>
                    </w:tcPr>
                  </w:tcPrChange>
                </w:tcPr>
                <w:p w14:paraId="08A8B343" w14:textId="7F7146BE" w:rsidR="00FE02C6" w:rsidRPr="00E95835" w:rsidRDefault="00FE02C6">
                  <w:pPr>
                    <w:spacing w:after="0" w:line="240" w:lineRule="auto"/>
                    <w:jc w:val="center"/>
                    <w:rPr>
                      <w:ins w:id="2076" w:author="King, Darryl" w:date="2021-08-10T10:41:00Z"/>
                      <w:rFonts w:ascii="Times New Roman" w:hAnsi="Times New Roman" w:cs="Times New Roman"/>
                      <w:sz w:val="18"/>
                      <w:szCs w:val="18"/>
                      <w:rPrChange w:id="2077" w:author="King, Darryl" w:date="2021-08-10T10:47:00Z">
                        <w:rPr>
                          <w:ins w:id="2078" w:author="King, Darryl" w:date="2021-08-10T10:41:00Z"/>
                          <w:b/>
                          <w:bCs/>
                        </w:rPr>
                      </w:rPrChange>
                    </w:rPr>
                    <w:pPrChange w:id="2079" w:author="King, Darryl" w:date="2021-08-10T12:58:00Z">
                      <w:pPr>
                        <w:spacing w:after="0" w:line="240" w:lineRule="auto"/>
                      </w:pPr>
                    </w:pPrChange>
                  </w:pPr>
                  <w:ins w:id="2080" w:author="King, Darryl" w:date="2021-08-10T13:04:00Z">
                    <w:r>
                      <w:rPr>
                        <w:rFonts w:ascii="Times New Roman" w:hAnsi="Times New Roman" w:cs="Times New Roman"/>
                        <w:sz w:val="18"/>
                        <w:szCs w:val="18"/>
                      </w:rPr>
                      <w:t>0</w:t>
                    </w:r>
                  </w:ins>
                </w:p>
              </w:tc>
              <w:tc>
                <w:tcPr>
                  <w:tcW w:w="990" w:type="dxa"/>
                  <w:tcPrChange w:id="2081" w:author="King, Darryl" w:date="2021-09-23T15:56:00Z">
                    <w:tcPr>
                      <w:tcW w:w="1097" w:type="dxa"/>
                      <w:gridSpan w:val="2"/>
                    </w:tcPr>
                  </w:tcPrChange>
                </w:tcPr>
                <w:p w14:paraId="4AF1B694" w14:textId="2326E26F" w:rsidR="00FE02C6" w:rsidRPr="00E95835" w:rsidRDefault="0075421F">
                  <w:pPr>
                    <w:spacing w:after="0" w:line="240" w:lineRule="auto"/>
                    <w:jc w:val="center"/>
                    <w:rPr>
                      <w:ins w:id="2082" w:author="King, Darryl" w:date="2021-08-10T10:41:00Z"/>
                      <w:rFonts w:ascii="Times New Roman" w:hAnsi="Times New Roman" w:cs="Times New Roman"/>
                      <w:sz w:val="18"/>
                      <w:szCs w:val="18"/>
                      <w:rPrChange w:id="2083" w:author="King, Darryl" w:date="2021-08-10T10:47:00Z">
                        <w:rPr>
                          <w:ins w:id="2084" w:author="King, Darryl" w:date="2021-08-10T10:41:00Z"/>
                          <w:b/>
                          <w:bCs/>
                        </w:rPr>
                      </w:rPrChange>
                    </w:rPr>
                    <w:pPrChange w:id="2085" w:author="King, Darryl" w:date="2021-08-10T12:58:00Z">
                      <w:pPr>
                        <w:spacing w:after="0" w:line="240" w:lineRule="auto"/>
                      </w:pPr>
                    </w:pPrChange>
                  </w:pPr>
                  <w:ins w:id="2086" w:author="King, Darryl" w:date="2021-08-10T13:33:00Z">
                    <w:r>
                      <w:rPr>
                        <w:rFonts w:ascii="Times New Roman" w:hAnsi="Times New Roman" w:cs="Times New Roman"/>
                        <w:sz w:val="18"/>
                        <w:szCs w:val="18"/>
                      </w:rPr>
                      <w:t>0</w:t>
                    </w:r>
                  </w:ins>
                </w:p>
              </w:tc>
              <w:tc>
                <w:tcPr>
                  <w:tcW w:w="810" w:type="dxa"/>
                  <w:tcPrChange w:id="2087" w:author="King, Darryl" w:date="2021-09-23T15:56:00Z">
                    <w:tcPr>
                      <w:tcW w:w="1097" w:type="dxa"/>
                      <w:gridSpan w:val="2"/>
                    </w:tcPr>
                  </w:tcPrChange>
                </w:tcPr>
                <w:p w14:paraId="7310607D" w14:textId="77777777" w:rsidR="00FE02C6" w:rsidRPr="00AC5260" w:rsidRDefault="00FE02C6" w:rsidP="009B3969">
                  <w:pPr>
                    <w:spacing w:after="0" w:line="240" w:lineRule="auto"/>
                    <w:jc w:val="center"/>
                    <w:rPr>
                      <w:ins w:id="2088" w:author="King, Darryl" w:date="2021-08-10T13:17:00Z"/>
                      <w:rFonts w:ascii="Times New Roman" w:hAnsi="Times New Roman" w:cs="Times New Roman"/>
                      <w:sz w:val="18"/>
                      <w:szCs w:val="18"/>
                    </w:rPr>
                  </w:pPr>
                </w:p>
              </w:tc>
              <w:tc>
                <w:tcPr>
                  <w:tcW w:w="810" w:type="dxa"/>
                  <w:tcPrChange w:id="2089" w:author="King, Darryl" w:date="2021-09-23T15:56:00Z">
                    <w:tcPr>
                      <w:tcW w:w="1097" w:type="dxa"/>
                      <w:gridSpan w:val="2"/>
                    </w:tcPr>
                  </w:tcPrChange>
                </w:tcPr>
                <w:p w14:paraId="35F6302C" w14:textId="1A2E08B2" w:rsidR="00FE02C6" w:rsidRPr="00E95835" w:rsidRDefault="00FE02C6">
                  <w:pPr>
                    <w:spacing w:after="0" w:line="240" w:lineRule="auto"/>
                    <w:jc w:val="center"/>
                    <w:rPr>
                      <w:ins w:id="2090" w:author="King, Darryl" w:date="2021-08-10T10:41:00Z"/>
                      <w:rFonts w:ascii="Times New Roman" w:hAnsi="Times New Roman" w:cs="Times New Roman"/>
                      <w:sz w:val="18"/>
                      <w:szCs w:val="18"/>
                      <w:rPrChange w:id="2091" w:author="King, Darryl" w:date="2021-08-10T10:47:00Z">
                        <w:rPr>
                          <w:ins w:id="2092" w:author="King, Darryl" w:date="2021-08-10T10:41:00Z"/>
                          <w:b/>
                          <w:bCs/>
                        </w:rPr>
                      </w:rPrChange>
                    </w:rPr>
                    <w:pPrChange w:id="2093" w:author="King, Darryl" w:date="2021-08-10T12:58:00Z">
                      <w:pPr>
                        <w:spacing w:after="0" w:line="240" w:lineRule="auto"/>
                      </w:pPr>
                    </w:pPrChange>
                  </w:pPr>
                </w:p>
              </w:tc>
              <w:tc>
                <w:tcPr>
                  <w:tcW w:w="782" w:type="dxa"/>
                  <w:tcPrChange w:id="2094" w:author="King, Darryl" w:date="2021-09-23T15:56:00Z">
                    <w:tcPr>
                      <w:tcW w:w="1097" w:type="dxa"/>
                    </w:tcPr>
                  </w:tcPrChange>
                </w:tcPr>
                <w:p w14:paraId="40A2CABF" w14:textId="77777777" w:rsidR="00FE02C6" w:rsidRPr="00E95835" w:rsidRDefault="00FE02C6">
                  <w:pPr>
                    <w:spacing w:after="0" w:line="240" w:lineRule="auto"/>
                    <w:jc w:val="center"/>
                    <w:rPr>
                      <w:ins w:id="2095" w:author="King, Darryl" w:date="2021-08-10T10:41:00Z"/>
                      <w:rFonts w:ascii="Times New Roman" w:hAnsi="Times New Roman" w:cs="Times New Roman"/>
                      <w:sz w:val="18"/>
                      <w:szCs w:val="18"/>
                      <w:rPrChange w:id="2096" w:author="King, Darryl" w:date="2021-08-10T10:47:00Z">
                        <w:rPr>
                          <w:ins w:id="2097" w:author="King, Darryl" w:date="2021-08-10T10:41:00Z"/>
                          <w:b/>
                          <w:bCs/>
                        </w:rPr>
                      </w:rPrChange>
                    </w:rPr>
                    <w:pPrChange w:id="2098" w:author="King, Darryl" w:date="2021-08-10T12:58:00Z">
                      <w:pPr>
                        <w:spacing w:after="0" w:line="240" w:lineRule="auto"/>
                      </w:pPr>
                    </w:pPrChange>
                  </w:pPr>
                </w:p>
              </w:tc>
            </w:tr>
            <w:tr w:rsidR="00FE02C6" w:rsidRPr="00E95835" w14:paraId="429B5864" w14:textId="77777777" w:rsidTr="00232C41">
              <w:trPr>
                <w:ins w:id="2099" w:author="King, Darryl" w:date="2021-08-10T10:41:00Z"/>
              </w:trPr>
              <w:tc>
                <w:tcPr>
                  <w:tcW w:w="317" w:type="dxa"/>
                  <w:tcPrChange w:id="2100" w:author="King, Darryl" w:date="2021-09-23T15:56:00Z">
                    <w:tcPr>
                      <w:tcW w:w="336" w:type="dxa"/>
                      <w:gridSpan w:val="2"/>
                    </w:tcPr>
                  </w:tcPrChange>
                </w:tcPr>
                <w:p w14:paraId="45263C38" w14:textId="77777777" w:rsidR="00FE02C6" w:rsidRPr="00E95835" w:rsidRDefault="00FE02C6" w:rsidP="00DB3F25">
                  <w:pPr>
                    <w:spacing w:after="0" w:line="240" w:lineRule="auto"/>
                    <w:rPr>
                      <w:ins w:id="2101" w:author="King, Darryl" w:date="2021-08-10T10:41:00Z"/>
                      <w:rFonts w:ascii="Times New Roman" w:hAnsi="Times New Roman" w:cs="Times New Roman"/>
                      <w:sz w:val="18"/>
                      <w:szCs w:val="18"/>
                      <w:rPrChange w:id="2102" w:author="King, Darryl" w:date="2021-08-10T10:47:00Z">
                        <w:rPr>
                          <w:ins w:id="2103" w:author="King, Darryl" w:date="2021-08-10T10:41:00Z"/>
                          <w:b/>
                          <w:bCs/>
                        </w:rPr>
                      </w:rPrChange>
                    </w:rPr>
                  </w:pPr>
                </w:p>
              </w:tc>
              <w:tc>
                <w:tcPr>
                  <w:tcW w:w="4515" w:type="dxa"/>
                  <w:tcPrChange w:id="2104" w:author="King, Darryl" w:date="2021-09-23T15:56:00Z">
                    <w:tcPr>
                      <w:tcW w:w="4401" w:type="dxa"/>
                      <w:gridSpan w:val="2"/>
                    </w:tcPr>
                  </w:tcPrChange>
                </w:tcPr>
                <w:p w14:paraId="0F85BF2E" w14:textId="4D46ABEB" w:rsidR="00FE02C6" w:rsidRDefault="00232C41" w:rsidP="00DB3F25">
                  <w:pPr>
                    <w:spacing w:after="0" w:line="240" w:lineRule="auto"/>
                    <w:rPr>
                      <w:ins w:id="2105" w:author="King, Darryl" w:date="2021-09-23T15:58:00Z"/>
                      <w:rFonts w:ascii="Times New Roman" w:hAnsi="Times New Roman" w:cs="Times New Roman"/>
                      <w:b/>
                      <w:bCs/>
                      <w:color w:val="FF0000"/>
                      <w:sz w:val="18"/>
                      <w:szCs w:val="18"/>
                    </w:rPr>
                  </w:pPr>
                  <w:ins w:id="2106" w:author="King, Darryl" w:date="2021-09-23T15:59:00Z">
                    <w:r>
                      <w:rPr>
                        <w:rFonts w:ascii="Times New Roman" w:hAnsi="Times New Roman" w:cs="Times New Roman"/>
                        <w:b/>
                        <w:bCs/>
                        <w:color w:val="FF0000"/>
                        <w:sz w:val="18"/>
                        <w:szCs w:val="18"/>
                      </w:rPr>
                      <w:t xml:space="preserve">B. </w:t>
                    </w:r>
                  </w:ins>
                  <w:ins w:id="2107" w:author="King, Darryl" w:date="2021-08-10T12:12:00Z">
                    <w:r w:rsidR="00FE02C6" w:rsidRPr="00DC62BB">
                      <w:rPr>
                        <w:rFonts w:ascii="Times New Roman" w:hAnsi="Times New Roman" w:cs="Times New Roman"/>
                        <w:b/>
                        <w:bCs/>
                        <w:color w:val="FF0000"/>
                        <w:sz w:val="18"/>
                        <w:szCs w:val="18"/>
                        <w:rPrChange w:id="2108" w:author="King, Darryl" w:date="2021-08-10T13:09:00Z">
                          <w:rPr>
                            <w:rFonts w:ascii="Times New Roman" w:hAnsi="Times New Roman" w:cs="Times New Roman"/>
                            <w:b/>
                            <w:bCs/>
                            <w:sz w:val="18"/>
                            <w:szCs w:val="18"/>
                          </w:rPr>
                        </w:rPrChange>
                      </w:rPr>
                      <w:t>Forecasted</w:t>
                    </w:r>
                  </w:ins>
                  <w:ins w:id="2109" w:author="King, Darryl" w:date="2021-08-10T12:11:00Z">
                    <w:r w:rsidR="00FE02C6" w:rsidRPr="00DC62BB">
                      <w:rPr>
                        <w:rFonts w:ascii="Times New Roman" w:hAnsi="Times New Roman" w:cs="Times New Roman"/>
                        <w:b/>
                        <w:bCs/>
                        <w:color w:val="FF0000"/>
                        <w:sz w:val="18"/>
                        <w:szCs w:val="18"/>
                        <w:rPrChange w:id="2110" w:author="King, Darryl" w:date="2021-08-10T13:09:00Z">
                          <w:rPr>
                            <w:rFonts w:ascii="Times New Roman" w:hAnsi="Times New Roman" w:cs="Times New Roman"/>
                            <w:b/>
                            <w:bCs/>
                            <w:sz w:val="18"/>
                            <w:szCs w:val="18"/>
                          </w:rPr>
                        </w:rPrChange>
                      </w:rPr>
                      <w:t xml:space="preserve"> Reserves </w:t>
                    </w:r>
                  </w:ins>
                  <w:ins w:id="2111" w:author="King, Darryl" w:date="2021-09-23T16:04:00Z">
                    <w:r w:rsidR="003C31B1" w:rsidRPr="00DC62BB">
                      <w:rPr>
                        <w:rFonts w:ascii="Times New Roman" w:hAnsi="Times New Roman" w:cs="Times New Roman"/>
                        <w:b/>
                        <w:bCs/>
                        <w:color w:val="FF0000"/>
                        <w:sz w:val="18"/>
                        <w:szCs w:val="18"/>
                      </w:rPr>
                      <w:t>Pre-</w:t>
                    </w:r>
                  </w:ins>
                  <w:ins w:id="2112" w:author="King, Darryl" w:date="2021-08-10T12:11:00Z">
                    <w:r w:rsidR="00FE02C6" w:rsidRPr="00DC62BB">
                      <w:rPr>
                        <w:rFonts w:ascii="Times New Roman" w:hAnsi="Times New Roman" w:cs="Times New Roman"/>
                        <w:b/>
                        <w:bCs/>
                        <w:color w:val="FF0000"/>
                        <w:sz w:val="18"/>
                        <w:szCs w:val="18"/>
                        <w:rPrChange w:id="2113" w:author="King, Darryl" w:date="2021-08-10T13:09:00Z">
                          <w:rPr>
                            <w:rFonts w:ascii="Times New Roman" w:hAnsi="Times New Roman" w:cs="Times New Roman"/>
                            <w:b/>
                            <w:bCs/>
                            <w:sz w:val="18"/>
                            <w:szCs w:val="18"/>
                          </w:rPr>
                        </w:rPrChange>
                      </w:rPr>
                      <w:t>Central Bank Operations</w:t>
                    </w:r>
                  </w:ins>
                </w:p>
                <w:p w14:paraId="66E0FE44" w14:textId="2A3AB134" w:rsidR="00232C41" w:rsidRPr="00DC62BB" w:rsidRDefault="00232C41" w:rsidP="00DB3F25">
                  <w:pPr>
                    <w:spacing w:after="0" w:line="240" w:lineRule="auto"/>
                    <w:rPr>
                      <w:ins w:id="2114" w:author="King, Darryl" w:date="2021-08-10T10:41:00Z"/>
                      <w:rFonts w:ascii="Times New Roman" w:hAnsi="Times New Roman" w:cs="Times New Roman"/>
                      <w:color w:val="FF0000"/>
                      <w:sz w:val="18"/>
                      <w:szCs w:val="18"/>
                      <w:rPrChange w:id="2115" w:author="King, Darryl" w:date="2021-08-10T13:09:00Z">
                        <w:rPr>
                          <w:ins w:id="2116" w:author="King, Darryl" w:date="2021-08-10T10:41:00Z"/>
                          <w:b/>
                          <w:bCs/>
                        </w:rPr>
                      </w:rPrChange>
                    </w:rPr>
                  </w:pPr>
                  <w:ins w:id="2117" w:author="King, Darryl" w:date="2021-09-23T15:58:00Z">
                    <w:r>
                      <w:rPr>
                        <w:rFonts w:ascii="Times New Roman" w:hAnsi="Times New Roman" w:cs="Times New Roman"/>
                        <w:color w:val="FF0000"/>
                        <w:sz w:val="18"/>
                        <w:szCs w:val="18"/>
                      </w:rPr>
                      <w:t xml:space="preserve">  = </w:t>
                    </w:r>
                  </w:ins>
                  <w:ins w:id="2118" w:author="King, Darryl" w:date="2021-09-23T16:00:00Z">
                    <w:r>
                      <w:rPr>
                        <w:rFonts w:ascii="Times New Roman" w:hAnsi="Times New Roman" w:cs="Times New Roman"/>
                        <w:color w:val="FF0000"/>
                        <w:sz w:val="18"/>
                        <w:szCs w:val="18"/>
                      </w:rPr>
                      <w:t>A + 1 + 2</w:t>
                    </w:r>
                  </w:ins>
                </w:p>
              </w:tc>
              <w:tc>
                <w:tcPr>
                  <w:tcW w:w="900" w:type="dxa"/>
                  <w:tcPrChange w:id="2119" w:author="King, Darryl" w:date="2021-09-23T15:56:00Z">
                    <w:tcPr>
                      <w:tcW w:w="1096" w:type="dxa"/>
                      <w:gridSpan w:val="2"/>
                    </w:tcPr>
                  </w:tcPrChange>
                </w:tcPr>
                <w:p w14:paraId="6087734F" w14:textId="232B41EA" w:rsidR="00FE02C6" w:rsidRPr="0075421F" w:rsidRDefault="00FE02C6">
                  <w:pPr>
                    <w:spacing w:after="0" w:line="240" w:lineRule="auto"/>
                    <w:jc w:val="center"/>
                    <w:rPr>
                      <w:ins w:id="2120" w:author="King, Darryl" w:date="2021-08-10T10:41:00Z"/>
                      <w:rFonts w:ascii="Times New Roman" w:hAnsi="Times New Roman" w:cs="Times New Roman"/>
                      <w:b/>
                      <w:bCs/>
                      <w:color w:val="FF0000"/>
                      <w:sz w:val="18"/>
                      <w:szCs w:val="18"/>
                      <w:rPrChange w:id="2121" w:author="King, Darryl" w:date="2021-08-10T13:35:00Z">
                        <w:rPr>
                          <w:ins w:id="2122" w:author="King, Darryl" w:date="2021-08-10T10:41:00Z"/>
                          <w:b/>
                          <w:bCs/>
                        </w:rPr>
                      </w:rPrChange>
                    </w:rPr>
                    <w:pPrChange w:id="2123" w:author="King, Darryl" w:date="2021-08-10T12:58:00Z">
                      <w:pPr>
                        <w:spacing w:after="0" w:line="240" w:lineRule="auto"/>
                      </w:pPr>
                    </w:pPrChange>
                  </w:pPr>
                  <w:ins w:id="2124" w:author="King, Darryl" w:date="2021-08-10T13:05:00Z">
                    <w:r w:rsidRPr="0075421F">
                      <w:rPr>
                        <w:rFonts w:ascii="Times New Roman" w:hAnsi="Times New Roman" w:cs="Times New Roman"/>
                        <w:b/>
                        <w:bCs/>
                        <w:color w:val="FF0000"/>
                        <w:sz w:val="18"/>
                        <w:szCs w:val="18"/>
                        <w:rPrChange w:id="2125" w:author="King, Darryl" w:date="2021-08-10T13:35:00Z">
                          <w:rPr>
                            <w:rFonts w:ascii="Times New Roman" w:hAnsi="Times New Roman" w:cs="Times New Roman"/>
                            <w:sz w:val="18"/>
                            <w:szCs w:val="18"/>
                          </w:rPr>
                        </w:rPrChange>
                      </w:rPr>
                      <w:t>-</w:t>
                    </w:r>
                  </w:ins>
                  <w:ins w:id="2126" w:author="King, Darryl" w:date="2021-08-10T13:08:00Z">
                    <w:r w:rsidRPr="0075421F">
                      <w:rPr>
                        <w:rFonts w:ascii="Times New Roman" w:hAnsi="Times New Roman" w:cs="Times New Roman"/>
                        <w:b/>
                        <w:bCs/>
                        <w:color w:val="FF0000"/>
                        <w:sz w:val="18"/>
                        <w:szCs w:val="18"/>
                        <w:rPrChange w:id="2127" w:author="King, Darryl" w:date="2021-08-10T13:35:00Z">
                          <w:rPr>
                            <w:rFonts w:ascii="Times New Roman" w:hAnsi="Times New Roman" w:cs="Times New Roman"/>
                            <w:sz w:val="18"/>
                            <w:szCs w:val="18"/>
                          </w:rPr>
                        </w:rPrChange>
                      </w:rPr>
                      <w:t>1</w:t>
                    </w:r>
                  </w:ins>
                  <w:ins w:id="2128" w:author="King, Darryl" w:date="2021-08-10T13:32:00Z">
                    <w:r w:rsidR="0075421F" w:rsidRPr="0075421F">
                      <w:rPr>
                        <w:rFonts w:ascii="Times New Roman" w:hAnsi="Times New Roman" w:cs="Times New Roman"/>
                        <w:b/>
                        <w:bCs/>
                        <w:color w:val="FF0000"/>
                        <w:sz w:val="18"/>
                        <w:szCs w:val="18"/>
                        <w:rPrChange w:id="2129" w:author="King, Darryl" w:date="2021-08-10T13:35:00Z">
                          <w:rPr>
                            <w:rFonts w:ascii="Times New Roman" w:hAnsi="Times New Roman" w:cs="Times New Roman"/>
                            <w:color w:val="FF0000"/>
                            <w:sz w:val="18"/>
                            <w:szCs w:val="18"/>
                          </w:rPr>
                        </w:rPrChange>
                      </w:rPr>
                      <w:t>3</w:t>
                    </w:r>
                  </w:ins>
                </w:p>
              </w:tc>
              <w:tc>
                <w:tcPr>
                  <w:tcW w:w="990" w:type="dxa"/>
                  <w:tcPrChange w:id="2130" w:author="King, Darryl" w:date="2021-09-23T15:56:00Z">
                    <w:tcPr>
                      <w:tcW w:w="1097" w:type="dxa"/>
                      <w:gridSpan w:val="2"/>
                    </w:tcPr>
                  </w:tcPrChange>
                </w:tcPr>
                <w:p w14:paraId="475F7A29" w14:textId="653E3356" w:rsidR="00FE02C6" w:rsidRPr="0075421F" w:rsidRDefault="008B51C6">
                  <w:pPr>
                    <w:spacing w:after="0" w:line="240" w:lineRule="auto"/>
                    <w:jc w:val="center"/>
                    <w:rPr>
                      <w:ins w:id="2131" w:author="King, Darryl" w:date="2021-08-10T10:41:00Z"/>
                      <w:rFonts w:ascii="Times New Roman" w:hAnsi="Times New Roman" w:cs="Times New Roman"/>
                      <w:b/>
                      <w:bCs/>
                      <w:color w:val="FF0000"/>
                      <w:sz w:val="18"/>
                      <w:szCs w:val="18"/>
                      <w:rPrChange w:id="2132" w:author="King, Darryl" w:date="2021-08-10T13:35:00Z">
                        <w:rPr>
                          <w:ins w:id="2133" w:author="King, Darryl" w:date="2021-08-10T10:41:00Z"/>
                          <w:b/>
                          <w:bCs/>
                        </w:rPr>
                      </w:rPrChange>
                    </w:rPr>
                    <w:pPrChange w:id="2134" w:author="King, Darryl" w:date="2021-08-10T12:58:00Z">
                      <w:pPr>
                        <w:spacing w:after="0" w:line="240" w:lineRule="auto"/>
                      </w:pPr>
                    </w:pPrChange>
                  </w:pPr>
                  <w:ins w:id="2135" w:author="King, Darryl" w:date="2021-08-11T16:42:00Z">
                    <w:r>
                      <w:rPr>
                        <w:rFonts w:ascii="Times New Roman" w:hAnsi="Times New Roman" w:cs="Times New Roman"/>
                        <w:b/>
                        <w:bCs/>
                        <w:color w:val="FF0000"/>
                        <w:sz w:val="18"/>
                        <w:szCs w:val="18"/>
                      </w:rPr>
                      <w:t>4</w:t>
                    </w:r>
                  </w:ins>
                </w:p>
              </w:tc>
              <w:tc>
                <w:tcPr>
                  <w:tcW w:w="810" w:type="dxa"/>
                  <w:tcPrChange w:id="2136" w:author="King, Darryl" w:date="2021-09-23T15:56:00Z">
                    <w:tcPr>
                      <w:tcW w:w="1097" w:type="dxa"/>
                      <w:gridSpan w:val="2"/>
                    </w:tcPr>
                  </w:tcPrChange>
                </w:tcPr>
                <w:p w14:paraId="392033AE" w14:textId="77777777" w:rsidR="00FE02C6" w:rsidRPr="00AC5260" w:rsidRDefault="00FE02C6" w:rsidP="009B3969">
                  <w:pPr>
                    <w:spacing w:after="0" w:line="240" w:lineRule="auto"/>
                    <w:jc w:val="center"/>
                    <w:rPr>
                      <w:ins w:id="2137" w:author="King, Darryl" w:date="2021-08-10T13:17:00Z"/>
                      <w:rFonts w:ascii="Times New Roman" w:hAnsi="Times New Roman" w:cs="Times New Roman"/>
                      <w:sz w:val="18"/>
                      <w:szCs w:val="18"/>
                    </w:rPr>
                  </w:pPr>
                </w:p>
              </w:tc>
              <w:tc>
                <w:tcPr>
                  <w:tcW w:w="810" w:type="dxa"/>
                  <w:tcPrChange w:id="2138" w:author="King, Darryl" w:date="2021-09-23T15:56:00Z">
                    <w:tcPr>
                      <w:tcW w:w="1097" w:type="dxa"/>
                      <w:gridSpan w:val="2"/>
                    </w:tcPr>
                  </w:tcPrChange>
                </w:tcPr>
                <w:p w14:paraId="34DE5647" w14:textId="565294B8" w:rsidR="00FE02C6" w:rsidRPr="00E95835" w:rsidRDefault="00FE02C6">
                  <w:pPr>
                    <w:spacing w:after="0" w:line="240" w:lineRule="auto"/>
                    <w:jc w:val="center"/>
                    <w:rPr>
                      <w:ins w:id="2139" w:author="King, Darryl" w:date="2021-08-10T10:41:00Z"/>
                      <w:rFonts w:ascii="Times New Roman" w:hAnsi="Times New Roman" w:cs="Times New Roman"/>
                      <w:sz w:val="18"/>
                      <w:szCs w:val="18"/>
                      <w:rPrChange w:id="2140" w:author="King, Darryl" w:date="2021-08-10T10:47:00Z">
                        <w:rPr>
                          <w:ins w:id="2141" w:author="King, Darryl" w:date="2021-08-10T10:41:00Z"/>
                          <w:b/>
                          <w:bCs/>
                        </w:rPr>
                      </w:rPrChange>
                    </w:rPr>
                    <w:pPrChange w:id="2142" w:author="King, Darryl" w:date="2021-08-10T12:58:00Z">
                      <w:pPr>
                        <w:spacing w:after="0" w:line="240" w:lineRule="auto"/>
                      </w:pPr>
                    </w:pPrChange>
                  </w:pPr>
                </w:p>
              </w:tc>
              <w:tc>
                <w:tcPr>
                  <w:tcW w:w="782" w:type="dxa"/>
                  <w:tcPrChange w:id="2143" w:author="King, Darryl" w:date="2021-09-23T15:56:00Z">
                    <w:tcPr>
                      <w:tcW w:w="1097" w:type="dxa"/>
                    </w:tcPr>
                  </w:tcPrChange>
                </w:tcPr>
                <w:p w14:paraId="50A0C466" w14:textId="77777777" w:rsidR="00FE02C6" w:rsidRPr="00E95835" w:rsidRDefault="00FE02C6">
                  <w:pPr>
                    <w:spacing w:after="0" w:line="240" w:lineRule="auto"/>
                    <w:jc w:val="center"/>
                    <w:rPr>
                      <w:ins w:id="2144" w:author="King, Darryl" w:date="2021-08-10T10:41:00Z"/>
                      <w:rFonts w:ascii="Times New Roman" w:hAnsi="Times New Roman" w:cs="Times New Roman"/>
                      <w:sz w:val="18"/>
                      <w:szCs w:val="18"/>
                      <w:rPrChange w:id="2145" w:author="King, Darryl" w:date="2021-08-10T10:47:00Z">
                        <w:rPr>
                          <w:ins w:id="2146" w:author="King, Darryl" w:date="2021-08-10T10:41:00Z"/>
                          <w:b/>
                          <w:bCs/>
                        </w:rPr>
                      </w:rPrChange>
                    </w:rPr>
                    <w:pPrChange w:id="2147" w:author="King, Darryl" w:date="2021-08-10T12:58:00Z">
                      <w:pPr>
                        <w:spacing w:after="0" w:line="240" w:lineRule="auto"/>
                      </w:pPr>
                    </w:pPrChange>
                  </w:pPr>
                </w:p>
              </w:tc>
            </w:tr>
            <w:tr w:rsidR="00FE02C6" w:rsidRPr="00E95835" w14:paraId="77E14138" w14:textId="77777777" w:rsidTr="00232C41">
              <w:trPr>
                <w:ins w:id="2148" w:author="King, Darryl" w:date="2021-08-10T12:53:00Z"/>
              </w:trPr>
              <w:tc>
                <w:tcPr>
                  <w:tcW w:w="317" w:type="dxa"/>
                  <w:tcPrChange w:id="2149" w:author="King, Darryl" w:date="2021-09-23T15:56:00Z">
                    <w:tcPr>
                      <w:tcW w:w="336" w:type="dxa"/>
                      <w:gridSpan w:val="2"/>
                    </w:tcPr>
                  </w:tcPrChange>
                </w:tcPr>
                <w:p w14:paraId="5796D01D" w14:textId="77777777" w:rsidR="00FE02C6" w:rsidRPr="00E95835" w:rsidRDefault="00FE02C6" w:rsidP="00DB3F25">
                  <w:pPr>
                    <w:spacing w:after="0" w:line="240" w:lineRule="auto"/>
                    <w:rPr>
                      <w:ins w:id="2150" w:author="King, Darryl" w:date="2021-08-10T12:53:00Z"/>
                      <w:rFonts w:ascii="Times New Roman" w:hAnsi="Times New Roman" w:cs="Times New Roman"/>
                      <w:sz w:val="18"/>
                      <w:szCs w:val="18"/>
                    </w:rPr>
                  </w:pPr>
                </w:p>
              </w:tc>
              <w:tc>
                <w:tcPr>
                  <w:tcW w:w="4515" w:type="dxa"/>
                  <w:tcPrChange w:id="2151" w:author="King, Darryl" w:date="2021-09-23T15:56:00Z">
                    <w:tcPr>
                      <w:tcW w:w="4401" w:type="dxa"/>
                      <w:gridSpan w:val="2"/>
                    </w:tcPr>
                  </w:tcPrChange>
                </w:tcPr>
                <w:p w14:paraId="4FBADA20" w14:textId="77777777" w:rsidR="00FE02C6" w:rsidRDefault="00FE02C6" w:rsidP="00DB3F25">
                  <w:pPr>
                    <w:spacing w:after="0" w:line="240" w:lineRule="auto"/>
                    <w:rPr>
                      <w:ins w:id="2152" w:author="King, Darryl" w:date="2021-08-10T12:53:00Z"/>
                      <w:rFonts w:ascii="Times New Roman" w:hAnsi="Times New Roman" w:cs="Times New Roman"/>
                      <w:sz w:val="18"/>
                      <w:szCs w:val="18"/>
                    </w:rPr>
                  </w:pPr>
                </w:p>
              </w:tc>
              <w:tc>
                <w:tcPr>
                  <w:tcW w:w="900" w:type="dxa"/>
                  <w:tcPrChange w:id="2153" w:author="King, Darryl" w:date="2021-09-23T15:56:00Z">
                    <w:tcPr>
                      <w:tcW w:w="1096" w:type="dxa"/>
                      <w:gridSpan w:val="2"/>
                    </w:tcPr>
                  </w:tcPrChange>
                </w:tcPr>
                <w:p w14:paraId="4E4EE58D" w14:textId="77777777" w:rsidR="00FE02C6" w:rsidRPr="00AC5260" w:rsidRDefault="00FE02C6">
                  <w:pPr>
                    <w:spacing w:after="0" w:line="240" w:lineRule="auto"/>
                    <w:jc w:val="center"/>
                    <w:rPr>
                      <w:ins w:id="2154" w:author="King, Darryl" w:date="2021-08-10T12:53:00Z"/>
                      <w:rFonts w:ascii="Times New Roman" w:hAnsi="Times New Roman" w:cs="Times New Roman"/>
                      <w:sz w:val="18"/>
                      <w:szCs w:val="18"/>
                    </w:rPr>
                    <w:pPrChange w:id="2155" w:author="King, Darryl" w:date="2021-08-10T12:58:00Z">
                      <w:pPr>
                        <w:spacing w:after="0" w:line="240" w:lineRule="auto"/>
                      </w:pPr>
                    </w:pPrChange>
                  </w:pPr>
                </w:p>
              </w:tc>
              <w:tc>
                <w:tcPr>
                  <w:tcW w:w="990" w:type="dxa"/>
                  <w:tcPrChange w:id="2156" w:author="King, Darryl" w:date="2021-09-23T15:56:00Z">
                    <w:tcPr>
                      <w:tcW w:w="1097" w:type="dxa"/>
                      <w:gridSpan w:val="2"/>
                    </w:tcPr>
                  </w:tcPrChange>
                </w:tcPr>
                <w:p w14:paraId="43C92997" w14:textId="77777777" w:rsidR="00FE02C6" w:rsidRPr="00E95835" w:rsidRDefault="00FE02C6">
                  <w:pPr>
                    <w:spacing w:after="0" w:line="240" w:lineRule="auto"/>
                    <w:jc w:val="center"/>
                    <w:rPr>
                      <w:ins w:id="2157" w:author="King, Darryl" w:date="2021-08-10T12:53:00Z"/>
                      <w:rFonts w:ascii="Times New Roman" w:hAnsi="Times New Roman" w:cs="Times New Roman"/>
                      <w:sz w:val="18"/>
                      <w:szCs w:val="18"/>
                    </w:rPr>
                    <w:pPrChange w:id="2158" w:author="King, Darryl" w:date="2021-08-10T12:58:00Z">
                      <w:pPr>
                        <w:spacing w:after="0" w:line="240" w:lineRule="auto"/>
                      </w:pPr>
                    </w:pPrChange>
                  </w:pPr>
                </w:p>
              </w:tc>
              <w:tc>
                <w:tcPr>
                  <w:tcW w:w="810" w:type="dxa"/>
                  <w:tcPrChange w:id="2159" w:author="King, Darryl" w:date="2021-09-23T15:56:00Z">
                    <w:tcPr>
                      <w:tcW w:w="1097" w:type="dxa"/>
                      <w:gridSpan w:val="2"/>
                    </w:tcPr>
                  </w:tcPrChange>
                </w:tcPr>
                <w:p w14:paraId="6C9D84E6" w14:textId="77777777" w:rsidR="00FE02C6" w:rsidRPr="00E95835" w:rsidRDefault="00FE02C6" w:rsidP="009B3969">
                  <w:pPr>
                    <w:spacing w:after="0" w:line="240" w:lineRule="auto"/>
                    <w:jc w:val="center"/>
                    <w:rPr>
                      <w:ins w:id="2160" w:author="King, Darryl" w:date="2021-08-10T13:17:00Z"/>
                      <w:rFonts w:ascii="Times New Roman" w:hAnsi="Times New Roman" w:cs="Times New Roman"/>
                      <w:sz w:val="18"/>
                      <w:szCs w:val="18"/>
                    </w:rPr>
                  </w:pPr>
                </w:p>
              </w:tc>
              <w:tc>
                <w:tcPr>
                  <w:tcW w:w="810" w:type="dxa"/>
                  <w:tcPrChange w:id="2161" w:author="King, Darryl" w:date="2021-09-23T15:56:00Z">
                    <w:tcPr>
                      <w:tcW w:w="1097" w:type="dxa"/>
                      <w:gridSpan w:val="2"/>
                    </w:tcPr>
                  </w:tcPrChange>
                </w:tcPr>
                <w:p w14:paraId="174D57C1" w14:textId="236B7613" w:rsidR="00FE02C6" w:rsidRPr="00E95835" w:rsidRDefault="00FE02C6">
                  <w:pPr>
                    <w:spacing w:after="0" w:line="240" w:lineRule="auto"/>
                    <w:jc w:val="center"/>
                    <w:rPr>
                      <w:ins w:id="2162" w:author="King, Darryl" w:date="2021-08-10T12:53:00Z"/>
                      <w:rFonts w:ascii="Times New Roman" w:hAnsi="Times New Roman" w:cs="Times New Roman"/>
                      <w:sz w:val="18"/>
                      <w:szCs w:val="18"/>
                    </w:rPr>
                    <w:pPrChange w:id="2163" w:author="King, Darryl" w:date="2021-08-10T12:58:00Z">
                      <w:pPr>
                        <w:spacing w:after="0" w:line="240" w:lineRule="auto"/>
                      </w:pPr>
                    </w:pPrChange>
                  </w:pPr>
                </w:p>
              </w:tc>
              <w:tc>
                <w:tcPr>
                  <w:tcW w:w="782" w:type="dxa"/>
                  <w:tcPrChange w:id="2164" w:author="King, Darryl" w:date="2021-09-23T15:56:00Z">
                    <w:tcPr>
                      <w:tcW w:w="1097" w:type="dxa"/>
                    </w:tcPr>
                  </w:tcPrChange>
                </w:tcPr>
                <w:p w14:paraId="0D2C4F0C" w14:textId="77777777" w:rsidR="00FE02C6" w:rsidRPr="00E95835" w:rsidRDefault="00FE02C6">
                  <w:pPr>
                    <w:spacing w:after="0" w:line="240" w:lineRule="auto"/>
                    <w:jc w:val="center"/>
                    <w:rPr>
                      <w:ins w:id="2165" w:author="King, Darryl" w:date="2021-08-10T12:53:00Z"/>
                      <w:rFonts w:ascii="Times New Roman" w:hAnsi="Times New Roman" w:cs="Times New Roman"/>
                      <w:sz w:val="18"/>
                      <w:szCs w:val="18"/>
                    </w:rPr>
                    <w:pPrChange w:id="2166" w:author="King, Darryl" w:date="2021-08-10T12:58:00Z">
                      <w:pPr>
                        <w:spacing w:after="0" w:line="240" w:lineRule="auto"/>
                      </w:pPr>
                    </w:pPrChange>
                  </w:pPr>
                </w:p>
              </w:tc>
            </w:tr>
            <w:tr w:rsidR="00FE02C6" w:rsidRPr="00E95835" w14:paraId="3D387BBA" w14:textId="77777777" w:rsidTr="00232C41">
              <w:trPr>
                <w:ins w:id="2167" w:author="King, Darryl" w:date="2021-08-10T10:41:00Z"/>
              </w:trPr>
              <w:tc>
                <w:tcPr>
                  <w:tcW w:w="317" w:type="dxa"/>
                  <w:tcPrChange w:id="2168" w:author="King, Darryl" w:date="2021-09-23T15:56:00Z">
                    <w:tcPr>
                      <w:tcW w:w="336" w:type="dxa"/>
                      <w:gridSpan w:val="2"/>
                    </w:tcPr>
                  </w:tcPrChange>
                </w:tcPr>
                <w:p w14:paraId="5C9ADE46" w14:textId="77777777" w:rsidR="00FE02C6" w:rsidRPr="00E95835" w:rsidRDefault="00FE02C6" w:rsidP="00DB3F25">
                  <w:pPr>
                    <w:spacing w:after="0" w:line="240" w:lineRule="auto"/>
                    <w:rPr>
                      <w:ins w:id="2169" w:author="King, Darryl" w:date="2021-08-10T10:41:00Z"/>
                      <w:rFonts w:ascii="Times New Roman" w:hAnsi="Times New Roman" w:cs="Times New Roman"/>
                      <w:sz w:val="18"/>
                      <w:szCs w:val="18"/>
                      <w:rPrChange w:id="2170" w:author="King, Darryl" w:date="2021-08-10T10:47:00Z">
                        <w:rPr>
                          <w:ins w:id="2171" w:author="King, Darryl" w:date="2021-08-10T10:41:00Z"/>
                          <w:b/>
                          <w:bCs/>
                        </w:rPr>
                      </w:rPrChange>
                    </w:rPr>
                  </w:pPr>
                </w:p>
              </w:tc>
              <w:tc>
                <w:tcPr>
                  <w:tcW w:w="4515" w:type="dxa"/>
                  <w:tcPrChange w:id="2172" w:author="King, Darryl" w:date="2021-09-23T15:56:00Z">
                    <w:tcPr>
                      <w:tcW w:w="4401" w:type="dxa"/>
                      <w:gridSpan w:val="2"/>
                    </w:tcPr>
                  </w:tcPrChange>
                </w:tcPr>
                <w:p w14:paraId="3C4E1D7D" w14:textId="7E310DA2" w:rsidR="00FE02C6" w:rsidRPr="00DC62BB" w:rsidRDefault="00232C41" w:rsidP="00DB3F25">
                  <w:pPr>
                    <w:spacing w:after="0" w:line="240" w:lineRule="auto"/>
                    <w:rPr>
                      <w:ins w:id="2173" w:author="King, Darryl" w:date="2021-08-10T10:41:00Z"/>
                      <w:rFonts w:ascii="Times New Roman" w:hAnsi="Times New Roman" w:cs="Times New Roman"/>
                      <w:b/>
                      <w:bCs/>
                      <w:color w:val="FF0000"/>
                      <w:sz w:val="18"/>
                      <w:szCs w:val="18"/>
                      <w:rPrChange w:id="2174" w:author="King, Darryl" w:date="2021-08-10T13:10:00Z">
                        <w:rPr>
                          <w:ins w:id="2175" w:author="King, Darryl" w:date="2021-08-10T10:41:00Z"/>
                          <w:b/>
                          <w:bCs/>
                        </w:rPr>
                      </w:rPrChange>
                    </w:rPr>
                  </w:pPr>
                  <w:ins w:id="2176" w:author="King, Darryl" w:date="2021-09-23T16:00:00Z">
                    <w:r>
                      <w:rPr>
                        <w:rFonts w:ascii="Times New Roman" w:hAnsi="Times New Roman" w:cs="Times New Roman"/>
                        <w:b/>
                        <w:bCs/>
                        <w:color w:val="FF0000"/>
                        <w:sz w:val="18"/>
                        <w:szCs w:val="18"/>
                      </w:rPr>
                      <w:t xml:space="preserve">C. </w:t>
                    </w:r>
                  </w:ins>
                  <w:ins w:id="2177" w:author="King, Darryl" w:date="2021-08-10T12:13:00Z">
                    <w:r w:rsidR="00FE02C6" w:rsidRPr="00DC62BB">
                      <w:rPr>
                        <w:rFonts w:ascii="Times New Roman" w:hAnsi="Times New Roman" w:cs="Times New Roman"/>
                        <w:b/>
                        <w:bCs/>
                        <w:color w:val="FF0000"/>
                        <w:sz w:val="18"/>
                        <w:szCs w:val="18"/>
                        <w:rPrChange w:id="2178" w:author="King, Darryl" w:date="2021-08-10T13:10:00Z">
                          <w:rPr>
                            <w:rFonts w:ascii="Times New Roman" w:hAnsi="Times New Roman" w:cs="Times New Roman"/>
                            <w:sz w:val="18"/>
                            <w:szCs w:val="18"/>
                          </w:rPr>
                        </w:rPrChange>
                      </w:rPr>
                      <w:t>Forecasted</w:t>
                    </w:r>
                  </w:ins>
                  <w:ins w:id="2179" w:author="King, Darryl" w:date="2021-08-10T12:14:00Z">
                    <w:r w:rsidR="00FE02C6" w:rsidRPr="00DC62BB">
                      <w:rPr>
                        <w:rFonts w:ascii="Times New Roman" w:hAnsi="Times New Roman" w:cs="Times New Roman"/>
                        <w:b/>
                        <w:bCs/>
                        <w:color w:val="FF0000"/>
                        <w:sz w:val="18"/>
                        <w:szCs w:val="18"/>
                        <w:rPrChange w:id="2180" w:author="King, Darryl" w:date="2021-08-10T13:10:00Z">
                          <w:rPr>
                            <w:rFonts w:ascii="Times New Roman" w:hAnsi="Times New Roman" w:cs="Times New Roman"/>
                            <w:sz w:val="18"/>
                            <w:szCs w:val="18"/>
                          </w:rPr>
                        </w:rPrChange>
                      </w:rPr>
                      <w:t xml:space="preserve"> Demand </w:t>
                    </w:r>
                  </w:ins>
                </w:p>
              </w:tc>
              <w:tc>
                <w:tcPr>
                  <w:tcW w:w="900" w:type="dxa"/>
                  <w:tcPrChange w:id="2181" w:author="King, Darryl" w:date="2021-09-23T15:56:00Z">
                    <w:tcPr>
                      <w:tcW w:w="1096" w:type="dxa"/>
                      <w:gridSpan w:val="2"/>
                    </w:tcPr>
                  </w:tcPrChange>
                </w:tcPr>
                <w:p w14:paraId="1BCE1A21" w14:textId="6DC95063" w:rsidR="00FE02C6" w:rsidRPr="00DC62BB" w:rsidRDefault="00FE02C6">
                  <w:pPr>
                    <w:spacing w:after="0" w:line="240" w:lineRule="auto"/>
                    <w:jc w:val="center"/>
                    <w:rPr>
                      <w:ins w:id="2182" w:author="King, Darryl" w:date="2021-08-10T10:41:00Z"/>
                      <w:rFonts w:ascii="Times New Roman" w:hAnsi="Times New Roman" w:cs="Times New Roman"/>
                      <w:color w:val="FF0000"/>
                      <w:sz w:val="18"/>
                      <w:szCs w:val="18"/>
                      <w:rPrChange w:id="2183" w:author="King, Darryl" w:date="2021-08-10T13:10:00Z">
                        <w:rPr>
                          <w:ins w:id="2184" w:author="King, Darryl" w:date="2021-08-10T10:41:00Z"/>
                          <w:b/>
                          <w:bCs/>
                        </w:rPr>
                      </w:rPrChange>
                    </w:rPr>
                    <w:pPrChange w:id="2185" w:author="King, Darryl" w:date="2021-08-10T12:58:00Z">
                      <w:pPr>
                        <w:spacing w:after="0" w:line="240" w:lineRule="auto"/>
                      </w:pPr>
                    </w:pPrChange>
                  </w:pPr>
                  <w:ins w:id="2186" w:author="King, Darryl" w:date="2021-08-10T13:00:00Z">
                    <w:r w:rsidRPr="00DC62BB">
                      <w:rPr>
                        <w:rFonts w:ascii="Times New Roman" w:hAnsi="Times New Roman" w:cs="Times New Roman"/>
                        <w:color w:val="FF0000"/>
                        <w:sz w:val="18"/>
                        <w:szCs w:val="18"/>
                        <w:rPrChange w:id="2187" w:author="King, Darryl" w:date="2021-08-10T13:10:00Z">
                          <w:rPr>
                            <w:rFonts w:ascii="Times New Roman" w:hAnsi="Times New Roman" w:cs="Times New Roman"/>
                            <w:sz w:val="18"/>
                            <w:szCs w:val="18"/>
                          </w:rPr>
                        </w:rPrChange>
                      </w:rPr>
                      <w:t>2</w:t>
                    </w:r>
                  </w:ins>
                  <w:ins w:id="2188" w:author="King, Darryl" w:date="2021-08-10T13:01:00Z">
                    <w:r w:rsidRPr="00DC62BB">
                      <w:rPr>
                        <w:rFonts w:ascii="Times New Roman" w:hAnsi="Times New Roman" w:cs="Times New Roman"/>
                        <w:color w:val="FF0000"/>
                        <w:sz w:val="18"/>
                        <w:szCs w:val="18"/>
                        <w:rPrChange w:id="2189" w:author="King, Darryl" w:date="2021-08-10T13:10:00Z">
                          <w:rPr>
                            <w:rFonts w:ascii="Times New Roman" w:hAnsi="Times New Roman" w:cs="Times New Roman"/>
                            <w:sz w:val="18"/>
                            <w:szCs w:val="18"/>
                          </w:rPr>
                        </w:rPrChange>
                      </w:rPr>
                      <w:t>0</w:t>
                    </w:r>
                  </w:ins>
                </w:p>
              </w:tc>
              <w:tc>
                <w:tcPr>
                  <w:tcW w:w="990" w:type="dxa"/>
                  <w:tcPrChange w:id="2190" w:author="King, Darryl" w:date="2021-09-23T15:56:00Z">
                    <w:tcPr>
                      <w:tcW w:w="1097" w:type="dxa"/>
                      <w:gridSpan w:val="2"/>
                    </w:tcPr>
                  </w:tcPrChange>
                </w:tcPr>
                <w:p w14:paraId="4CCD3609" w14:textId="2A39C1CC" w:rsidR="00FE02C6" w:rsidRPr="00E95835" w:rsidRDefault="0075421F">
                  <w:pPr>
                    <w:spacing w:after="0" w:line="240" w:lineRule="auto"/>
                    <w:jc w:val="center"/>
                    <w:rPr>
                      <w:ins w:id="2191" w:author="King, Darryl" w:date="2021-08-10T10:41:00Z"/>
                      <w:rFonts w:ascii="Times New Roman" w:hAnsi="Times New Roman" w:cs="Times New Roman"/>
                      <w:sz w:val="18"/>
                      <w:szCs w:val="18"/>
                      <w:rPrChange w:id="2192" w:author="King, Darryl" w:date="2021-08-10T10:47:00Z">
                        <w:rPr>
                          <w:ins w:id="2193" w:author="King, Darryl" w:date="2021-08-10T10:41:00Z"/>
                          <w:b/>
                          <w:bCs/>
                        </w:rPr>
                      </w:rPrChange>
                    </w:rPr>
                    <w:pPrChange w:id="2194" w:author="King, Darryl" w:date="2021-08-10T12:58:00Z">
                      <w:pPr>
                        <w:spacing w:after="0" w:line="240" w:lineRule="auto"/>
                      </w:pPr>
                    </w:pPrChange>
                  </w:pPr>
                  <w:ins w:id="2195" w:author="King, Darryl" w:date="2021-08-10T13:34:00Z">
                    <w:r>
                      <w:rPr>
                        <w:rFonts w:ascii="Times New Roman" w:hAnsi="Times New Roman" w:cs="Times New Roman"/>
                        <w:sz w:val="18"/>
                        <w:szCs w:val="18"/>
                      </w:rPr>
                      <w:t>21</w:t>
                    </w:r>
                  </w:ins>
                </w:p>
              </w:tc>
              <w:tc>
                <w:tcPr>
                  <w:tcW w:w="810" w:type="dxa"/>
                  <w:tcPrChange w:id="2196" w:author="King, Darryl" w:date="2021-09-23T15:56:00Z">
                    <w:tcPr>
                      <w:tcW w:w="1097" w:type="dxa"/>
                      <w:gridSpan w:val="2"/>
                    </w:tcPr>
                  </w:tcPrChange>
                </w:tcPr>
                <w:p w14:paraId="15B41D55" w14:textId="77777777" w:rsidR="00FE02C6" w:rsidRPr="00AC5260" w:rsidRDefault="00FE02C6" w:rsidP="009B3969">
                  <w:pPr>
                    <w:spacing w:after="0" w:line="240" w:lineRule="auto"/>
                    <w:jc w:val="center"/>
                    <w:rPr>
                      <w:ins w:id="2197" w:author="King, Darryl" w:date="2021-08-10T13:17:00Z"/>
                      <w:rFonts w:ascii="Times New Roman" w:hAnsi="Times New Roman" w:cs="Times New Roman"/>
                      <w:sz w:val="18"/>
                      <w:szCs w:val="18"/>
                    </w:rPr>
                  </w:pPr>
                </w:p>
              </w:tc>
              <w:tc>
                <w:tcPr>
                  <w:tcW w:w="810" w:type="dxa"/>
                  <w:tcPrChange w:id="2198" w:author="King, Darryl" w:date="2021-09-23T15:56:00Z">
                    <w:tcPr>
                      <w:tcW w:w="1097" w:type="dxa"/>
                      <w:gridSpan w:val="2"/>
                    </w:tcPr>
                  </w:tcPrChange>
                </w:tcPr>
                <w:p w14:paraId="779ECD22" w14:textId="72006F20" w:rsidR="00FE02C6" w:rsidRPr="00E95835" w:rsidRDefault="00FE02C6">
                  <w:pPr>
                    <w:spacing w:after="0" w:line="240" w:lineRule="auto"/>
                    <w:jc w:val="center"/>
                    <w:rPr>
                      <w:ins w:id="2199" w:author="King, Darryl" w:date="2021-08-10T10:41:00Z"/>
                      <w:rFonts w:ascii="Times New Roman" w:hAnsi="Times New Roman" w:cs="Times New Roman"/>
                      <w:sz w:val="18"/>
                      <w:szCs w:val="18"/>
                      <w:rPrChange w:id="2200" w:author="King, Darryl" w:date="2021-08-10T10:47:00Z">
                        <w:rPr>
                          <w:ins w:id="2201" w:author="King, Darryl" w:date="2021-08-10T10:41:00Z"/>
                          <w:b/>
                          <w:bCs/>
                        </w:rPr>
                      </w:rPrChange>
                    </w:rPr>
                    <w:pPrChange w:id="2202" w:author="King, Darryl" w:date="2021-08-10T12:58:00Z">
                      <w:pPr>
                        <w:spacing w:after="0" w:line="240" w:lineRule="auto"/>
                      </w:pPr>
                    </w:pPrChange>
                  </w:pPr>
                </w:p>
              </w:tc>
              <w:tc>
                <w:tcPr>
                  <w:tcW w:w="782" w:type="dxa"/>
                  <w:tcPrChange w:id="2203" w:author="King, Darryl" w:date="2021-09-23T15:56:00Z">
                    <w:tcPr>
                      <w:tcW w:w="1097" w:type="dxa"/>
                    </w:tcPr>
                  </w:tcPrChange>
                </w:tcPr>
                <w:p w14:paraId="223097B3" w14:textId="77777777" w:rsidR="00FE02C6" w:rsidRPr="00E95835" w:rsidRDefault="00FE02C6">
                  <w:pPr>
                    <w:spacing w:after="0" w:line="240" w:lineRule="auto"/>
                    <w:jc w:val="center"/>
                    <w:rPr>
                      <w:ins w:id="2204" w:author="King, Darryl" w:date="2021-08-10T10:41:00Z"/>
                      <w:rFonts w:ascii="Times New Roman" w:hAnsi="Times New Roman" w:cs="Times New Roman"/>
                      <w:sz w:val="18"/>
                      <w:szCs w:val="18"/>
                      <w:rPrChange w:id="2205" w:author="King, Darryl" w:date="2021-08-10T10:47:00Z">
                        <w:rPr>
                          <w:ins w:id="2206" w:author="King, Darryl" w:date="2021-08-10T10:41:00Z"/>
                          <w:b/>
                          <w:bCs/>
                        </w:rPr>
                      </w:rPrChange>
                    </w:rPr>
                    <w:pPrChange w:id="2207" w:author="King, Darryl" w:date="2021-08-10T12:58:00Z">
                      <w:pPr>
                        <w:spacing w:after="0" w:line="240" w:lineRule="auto"/>
                      </w:pPr>
                    </w:pPrChange>
                  </w:pPr>
                </w:p>
              </w:tc>
            </w:tr>
            <w:tr w:rsidR="00FE02C6" w:rsidRPr="00E95835" w14:paraId="30488BFF" w14:textId="77777777" w:rsidTr="00232C41">
              <w:trPr>
                <w:ins w:id="2208" w:author="King, Darryl" w:date="2021-08-10T12:54:00Z"/>
              </w:trPr>
              <w:tc>
                <w:tcPr>
                  <w:tcW w:w="317" w:type="dxa"/>
                  <w:tcPrChange w:id="2209" w:author="King, Darryl" w:date="2021-09-23T15:56:00Z">
                    <w:tcPr>
                      <w:tcW w:w="336" w:type="dxa"/>
                      <w:gridSpan w:val="2"/>
                    </w:tcPr>
                  </w:tcPrChange>
                </w:tcPr>
                <w:p w14:paraId="3BA79A16" w14:textId="77777777" w:rsidR="00FE02C6" w:rsidRPr="00E95835" w:rsidRDefault="00FE02C6" w:rsidP="00DB3F25">
                  <w:pPr>
                    <w:spacing w:after="0" w:line="240" w:lineRule="auto"/>
                    <w:rPr>
                      <w:ins w:id="2210" w:author="King, Darryl" w:date="2021-08-10T12:54:00Z"/>
                      <w:rFonts w:ascii="Times New Roman" w:hAnsi="Times New Roman" w:cs="Times New Roman"/>
                      <w:sz w:val="18"/>
                      <w:szCs w:val="18"/>
                    </w:rPr>
                  </w:pPr>
                </w:p>
              </w:tc>
              <w:tc>
                <w:tcPr>
                  <w:tcW w:w="4515" w:type="dxa"/>
                  <w:tcPrChange w:id="2211" w:author="King, Darryl" w:date="2021-09-23T15:56:00Z">
                    <w:tcPr>
                      <w:tcW w:w="4401" w:type="dxa"/>
                      <w:gridSpan w:val="2"/>
                    </w:tcPr>
                  </w:tcPrChange>
                </w:tcPr>
                <w:p w14:paraId="27CF0660" w14:textId="77777777" w:rsidR="00FE02C6" w:rsidRDefault="00FE02C6" w:rsidP="00DB3F25">
                  <w:pPr>
                    <w:spacing w:after="0" w:line="240" w:lineRule="auto"/>
                    <w:rPr>
                      <w:ins w:id="2212" w:author="King, Darryl" w:date="2021-08-10T12:54:00Z"/>
                      <w:rFonts w:ascii="Times New Roman" w:hAnsi="Times New Roman" w:cs="Times New Roman"/>
                      <w:sz w:val="18"/>
                      <w:szCs w:val="18"/>
                    </w:rPr>
                  </w:pPr>
                </w:p>
              </w:tc>
              <w:tc>
                <w:tcPr>
                  <w:tcW w:w="900" w:type="dxa"/>
                  <w:tcPrChange w:id="2213" w:author="King, Darryl" w:date="2021-09-23T15:56:00Z">
                    <w:tcPr>
                      <w:tcW w:w="1096" w:type="dxa"/>
                      <w:gridSpan w:val="2"/>
                    </w:tcPr>
                  </w:tcPrChange>
                </w:tcPr>
                <w:p w14:paraId="4C34562F" w14:textId="77777777" w:rsidR="00FE02C6" w:rsidRPr="00AC5260" w:rsidRDefault="00FE02C6">
                  <w:pPr>
                    <w:spacing w:after="0" w:line="240" w:lineRule="auto"/>
                    <w:jc w:val="center"/>
                    <w:rPr>
                      <w:ins w:id="2214" w:author="King, Darryl" w:date="2021-08-10T12:54:00Z"/>
                      <w:rFonts w:ascii="Times New Roman" w:hAnsi="Times New Roman" w:cs="Times New Roman"/>
                      <w:sz w:val="18"/>
                      <w:szCs w:val="18"/>
                    </w:rPr>
                    <w:pPrChange w:id="2215" w:author="King, Darryl" w:date="2021-08-10T12:58:00Z">
                      <w:pPr>
                        <w:spacing w:after="0" w:line="240" w:lineRule="auto"/>
                      </w:pPr>
                    </w:pPrChange>
                  </w:pPr>
                </w:p>
              </w:tc>
              <w:tc>
                <w:tcPr>
                  <w:tcW w:w="990" w:type="dxa"/>
                  <w:tcPrChange w:id="2216" w:author="King, Darryl" w:date="2021-09-23T15:56:00Z">
                    <w:tcPr>
                      <w:tcW w:w="1097" w:type="dxa"/>
                      <w:gridSpan w:val="2"/>
                    </w:tcPr>
                  </w:tcPrChange>
                </w:tcPr>
                <w:p w14:paraId="0EDB2397" w14:textId="77777777" w:rsidR="00FE02C6" w:rsidRPr="00E95835" w:rsidRDefault="00FE02C6">
                  <w:pPr>
                    <w:spacing w:after="0" w:line="240" w:lineRule="auto"/>
                    <w:jc w:val="center"/>
                    <w:rPr>
                      <w:ins w:id="2217" w:author="King, Darryl" w:date="2021-08-10T12:54:00Z"/>
                      <w:rFonts w:ascii="Times New Roman" w:hAnsi="Times New Roman" w:cs="Times New Roman"/>
                      <w:sz w:val="18"/>
                      <w:szCs w:val="18"/>
                    </w:rPr>
                    <w:pPrChange w:id="2218" w:author="King, Darryl" w:date="2021-08-10T12:58:00Z">
                      <w:pPr>
                        <w:spacing w:after="0" w:line="240" w:lineRule="auto"/>
                      </w:pPr>
                    </w:pPrChange>
                  </w:pPr>
                </w:p>
              </w:tc>
              <w:tc>
                <w:tcPr>
                  <w:tcW w:w="810" w:type="dxa"/>
                  <w:tcPrChange w:id="2219" w:author="King, Darryl" w:date="2021-09-23T15:56:00Z">
                    <w:tcPr>
                      <w:tcW w:w="1097" w:type="dxa"/>
                      <w:gridSpan w:val="2"/>
                    </w:tcPr>
                  </w:tcPrChange>
                </w:tcPr>
                <w:p w14:paraId="61B1DF62" w14:textId="77777777" w:rsidR="00FE02C6" w:rsidRPr="00E95835" w:rsidRDefault="00FE02C6" w:rsidP="009B3969">
                  <w:pPr>
                    <w:spacing w:after="0" w:line="240" w:lineRule="auto"/>
                    <w:jc w:val="center"/>
                    <w:rPr>
                      <w:ins w:id="2220" w:author="King, Darryl" w:date="2021-08-10T13:17:00Z"/>
                      <w:rFonts w:ascii="Times New Roman" w:hAnsi="Times New Roman" w:cs="Times New Roman"/>
                      <w:sz w:val="18"/>
                      <w:szCs w:val="18"/>
                    </w:rPr>
                  </w:pPr>
                </w:p>
              </w:tc>
              <w:tc>
                <w:tcPr>
                  <w:tcW w:w="810" w:type="dxa"/>
                  <w:tcPrChange w:id="2221" w:author="King, Darryl" w:date="2021-09-23T15:56:00Z">
                    <w:tcPr>
                      <w:tcW w:w="1097" w:type="dxa"/>
                      <w:gridSpan w:val="2"/>
                    </w:tcPr>
                  </w:tcPrChange>
                </w:tcPr>
                <w:p w14:paraId="07F11B85" w14:textId="39D5FF5A" w:rsidR="00FE02C6" w:rsidRPr="00E95835" w:rsidRDefault="00FE02C6">
                  <w:pPr>
                    <w:spacing w:after="0" w:line="240" w:lineRule="auto"/>
                    <w:jc w:val="center"/>
                    <w:rPr>
                      <w:ins w:id="2222" w:author="King, Darryl" w:date="2021-08-10T12:54:00Z"/>
                      <w:rFonts w:ascii="Times New Roman" w:hAnsi="Times New Roman" w:cs="Times New Roman"/>
                      <w:sz w:val="18"/>
                      <w:szCs w:val="18"/>
                    </w:rPr>
                    <w:pPrChange w:id="2223" w:author="King, Darryl" w:date="2021-08-10T12:58:00Z">
                      <w:pPr>
                        <w:spacing w:after="0" w:line="240" w:lineRule="auto"/>
                      </w:pPr>
                    </w:pPrChange>
                  </w:pPr>
                </w:p>
              </w:tc>
              <w:tc>
                <w:tcPr>
                  <w:tcW w:w="782" w:type="dxa"/>
                  <w:tcPrChange w:id="2224" w:author="King, Darryl" w:date="2021-09-23T15:56:00Z">
                    <w:tcPr>
                      <w:tcW w:w="1097" w:type="dxa"/>
                    </w:tcPr>
                  </w:tcPrChange>
                </w:tcPr>
                <w:p w14:paraId="47B9719E" w14:textId="77777777" w:rsidR="00FE02C6" w:rsidRPr="00E95835" w:rsidRDefault="00FE02C6">
                  <w:pPr>
                    <w:spacing w:after="0" w:line="240" w:lineRule="auto"/>
                    <w:jc w:val="center"/>
                    <w:rPr>
                      <w:ins w:id="2225" w:author="King, Darryl" w:date="2021-08-10T12:54:00Z"/>
                      <w:rFonts w:ascii="Times New Roman" w:hAnsi="Times New Roman" w:cs="Times New Roman"/>
                      <w:sz w:val="18"/>
                      <w:szCs w:val="18"/>
                    </w:rPr>
                    <w:pPrChange w:id="2226" w:author="King, Darryl" w:date="2021-08-10T12:58:00Z">
                      <w:pPr>
                        <w:spacing w:after="0" w:line="240" w:lineRule="auto"/>
                      </w:pPr>
                    </w:pPrChange>
                  </w:pPr>
                </w:p>
              </w:tc>
            </w:tr>
            <w:tr w:rsidR="00FE02C6" w:rsidRPr="00E95835" w14:paraId="50BD4E51" w14:textId="77777777" w:rsidTr="00232C41">
              <w:trPr>
                <w:ins w:id="2227" w:author="King, Darryl" w:date="2021-08-10T10:41:00Z"/>
              </w:trPr>
              <w:tc>
                <w:tcPr>
                  <w:tcW w:w="317" w:type="dxa"/>
                  <w:tcPrChange w:id="2228" w:author="King, Darryl" w:date="2021-09-23T15:56:00Z">
                    <w:tcPr>
                      <w:tcW w:w="336" w:type="dxa"/>
                      <w:gridSpan w:val="2"/>
                    </w:tcPr>
                  </w:tcPrChange>
                </w:tcPr>
                <w:p w14:paraId="3AEF7646" w14:textId="77777777" w:rsidR="00FE02C6" w:rsidRPr="00E95835" w:rsidRDefault="00FE02C6" w:rsidP="00DB3F25">
                  <w:pPr>
                    <w:spacing w:after="0" w:line="240" w:lineRule="auto"/>
                    <w:rPr>
                      <w:ins w:id="2229" w:author="King, Darryl" w:date="2021-08-10T10:41:00Z"/>
                      <w:rFonts w:ascii="Times New Roman" w:hAnsi="Times New Roman" w:cs="Times New Roman"/>
                      <w:sz w:val="18"/>
                      <w:szCs w:val="18"/>
                      <w:rPrChange w:id="2230" w:author="King, Darryl" w:date="2021-08-10T10:47:00Z">
                        <w:rPr>
                          <w:ins w:id="2231" w:author="King, Darryl" w:date="2021-08-10T10:41:00Z"/>
                          <w:b/>
                          <w:bCs/>
                        </w:rPr>
                      </w:rPrChange>
                    </w:rPr>
                  </w:pPr>
                </w:p>
              </w:tc>
              <w:tc>
                <w:tcPr>
                  <w:tcW w:w="4515" w:type="dxa"/>
                  <w:tcPrChange w:id="2232" w:author="King, Darryl" w:date="2021-09-23T15:56:00Z">
                    <w:tcPr>
                      <w:tcW w:w="4401" w:type="dxa"/>
                      <w:gridSpan w:val="2"/>
                    </w:tcPr>
                  </w:tcPrChange>
                </w:tcPr>
                <w:p w14:paraId="0D552986" w14:textId="2A0195F4" w:rsidR="00FE02C6" w:rsidRDefault="008B48B3" w:rsidP="00DB3F25">
                  <w:pPr>
                    <w:spacing w:after="0" w:line="240" w:lineRule="auto"/>
                    <w:rPr>
                      <w:ins w:id="2233" w:author="King, Darryl" w:date="2021-09-23T16:00:00Z"/>
                      <w:rFonts w:ascii="Times New Roman" w:hAnsi="Times New Roman" w:cs="Times New Roman"/>
                      <w:b/>
                      <w:bCs/>
                      <w:color w:val="FF0000"/>
                      <w:sz w:val="18"/>
                      <w:szCs w:val="18"/>
                    </w:rPr>
                  </w:pPr>
                  <w:ins w:id="2234" w:author="King, Darryl" w:date="2021-09-23T16:01:00Z">
                    <w:r>
                      <w:rPr>
                        <w:rFonts w:ascii="Times New Roman" w:hAnsi="Times New Roman" w:cs="Times New Roman"/>
                        <w:b/>
                        <w:bCs/>
                        <w:color w:val="FF0000"/>
                        <w:sz w:val="18"/>
                        <w:szCs w:val="18"/>
                      </w:rPr>
                      <w:t xml:space="preserve">D. </w:t>
                    </w:r>
                  </w:ins>
                  <w:ins w:id="2235" w:author="King, Darryl" w:date="2021-08-10T12:15:00Z">
                    <w:r w:rsidR="00FE02C6" w:rsidRPr="00DC62BB">
                      <w:rPr>
                        <w:rFonts w:ascii="Times New Roman" w:hAnsi="Times New Roman" w:cs="Times New Roman"/>
                        <w:b/>
                        <w:bCs/>
                        <w:color w:val="FF0000"/>
                        <w:sz w:val="18"/>
                        <w:szCs w:val="18"/>
                        <w:rPrChange w:id="2236" w:author="King, Darryl" w:date="2021-08-10T13:10:00Z">
                          <w:rPr>
                            <w:rFonts w:ascii="Times New Roman" w:hAnsi="Times New Roman" w:cs="Times New Roman"/>
                            <w:sz w:val="18"/>
                            <w:szCs w:val="18"/>
                          </w:rPr>
                        </w:rPrChange>
                      </w:rPr>
                      <w:t>Forecasted Excess Supply (+) / demand (-)</w:t>
                    </w:r>
                  </w:ins>
                </w:p>
                <w:p w14:paraId="0F991DE5" w14:textId="1D099132" w:rsidR="00232C41" w:rsidRPr="00DC62BB" w:rsidRDefault="008B48B3" w:rsidP="00DB3F25">
                  <w:pPr>
                    <w:spacing w:after="0" w:line="240" w:lineRule="auto"/>
                    <w:rPr>
                      <w:ins w:id="2237" w:author="King, Darryl" w:date="2021-08-10T10:41:00Z"/>
                      <w:rFonts w:ascii="Times New Roman" w:hAnsi="Times New Roman" w:cs="Times New Roman"/>
                      <w:b/>
                      <w:bCs/>
                      <w:color w:val="FF0000"/>
                      <w:sz w:val="18"/>
                      <w:szCs w:val="18"/>
                      <w:rPrChange w:id="2238" w:author="King, Darryl" w:date="2021-08-10T13:10:00Z">
                        <w:rPr>
                          <w:ins w:id="2239" w:author="King, Darryl" w:date="2021-08-10T10:41:00Z"/>
                          <w:b/>
                          <w:bCs/>
                        </w:rPr>
                      </w:rPrChange>
                    </w:rPr>
                  </w:pPr>
                  <w:ins w:id="2240" w:author="King, Darryl" w:date="2021-09-23T16:01:00Z">
                    <w:r>
                      <w:rPr>
                        <w:rFonts w:ascii="Times New Roman" w:hAnsi="Times New Roman" w:cs="Times New Roman"/>
                        <w:b/>
                        <w:bCs/>
                        <w:color w:val="FF0000"/>
                        <w:sz w:val="18"/>
                        <w:szCs w:val="18"/>
                      </w:rPr>
                      <w:t xml:space="preserve">  </w:t>
                    </w:r>
                  </w:ins>
                  <w:ins w:id="2241" w:author="King, Darryl" w:date="2021-09-23T16:00:00Z">
                    <w:r w:rsidR="00232C41">
                      <w:rPr>
                        <w:rFonts w:ascii="Times New Roman" w:hAnsi="Times New Roman" w:cs="Times New Roman"/>
                        <w:b/>
                        <w:bCs/>
                        <w:color w:val="FF0000"/>
                        <w:sz w:val="18"/>
                        <w:szCs w:val="18"/>
                      </w:rPr>
                      <w:t xml:space="preserve">= B - </w:t>
                    </w:r>
                  </w:ins>
                  <w:ins w:id="2242" w:author="King, Darryl" w:date="2021-09-23T16:01:00Z">
                    <w:r w:rsidR="00232C41">
                      <w:rPr>
                        <w:rFonts w:ascii="Times New Roman" w:hAnsi="Times New Roman" w:cs="Times New Roman"/>
                        <w:b/>
                        <w:bCs/>
                        <w:color w:val="FF0000"/>
                        <w:sz w:val="18"/>
                        <w:szCs w:val="18"/>
                      </w:rPr>
                      <w:t>C</w:t>
                    </w:r>
                  </w:ins>
                </w:p>
              </w:tc>
              <w:tc>
                <w:tcPr>
                  <w:tcW w:w="900" w:type="dxa"/>
                  <w:tcPrChange w:id="2243" w:author="King, Darryl" w:date="2021-09-23T15:56:00Z">
                    <w:tcPr>
                      <w:tcW w:w="1096" w:type="dxa"/>
                      <w:gridSpan w:val="2"/>
                    </w:tcPr>
                  </w:tcPrChange>
                </w:tcPr>
                <w:p w14:paraId="001C9218" w14:textId="217B5612" w:rsidR="00FE02C6" w:rsidRPr="00DC62BB" w:rsidRDefault="00FE02C6">
                  <w:pPr>
                    <w:spacing w:after="0" w:line="240" w:lineRule="auto"/>
                    <w:jc w:val="center"/>
                    <w:rPr>
                      <w:ins w:id="2244" w:author="King, Darryl" w:date="2021-08-10T10:41:00Z"/>
                      <w:rFonts w:ascii="Times New Roman" w:hAnsi="Times New Roman" w:cs="Times New Roman"/>
                      <w:color w:val="FF0000"/>
                      <w:sz w:val="18"/>
                      <w:szCs w:val="18"/>
                      <w:rPrChange w:id="2245" w:author="King, Darryl" w:date="2021-08-10T13:10:00Z">
                        <w:rPr>
                          <w:ins w:id="2246" w:author="King, Darryl" w:date="2021-08-10T10:41:00Z"/>
                          <w:b/>
                          <w:bCs/>
                        </w:rPr>
                      </w:rPrChange>
                    </w:rPr>
                    <w:pPrChange w:id="2247" w:author="King, Darryl" w:date="2021-08-10T12:58:00Z">
                      <w:pPr>
                        <w:spacing w:after="0" w:line="240" w:lineRule="auto"/>
                      </w:pPr>
                    </w:pPrChange>
                  </w:pPr>
                  <w:ins w:id="2248" w:author="King, Darryl" w:date="2021-08-10T13:08:00Z">
                    <w:r w:rsidRPr="00DC62BB">
                      <w:rPr>
                        <w:rFonts w:ascii="Times New Roman" w:hAnsi="Times New Roman" w:cs="Times New Roman"/>
                        <w:color w:val="FF0000"/>
                        <w:sz w:val="18"/>
                        <w:szCs w:val="18"/>
                        <w:rPrChange w:id="2249" w:author="King, Darryl" w:date="2021-08-10T13:10:00Z">
                          <w:rPr>
                            <w:rFonts w:ascii="Times New Roman" w:hAnsi="Times New Roman" w:cs="Times New Roman"/>
                            <w:sz w:val="18"/>
                            <w:szCs w:val="18"/>
                          </w:rPr>
                        </w:rPrChange>
                      </w:rPr>
                      <w:t>-3</w:t>
                    </w:r>
                  </w:ins>
                  <w:ins w:id="2250" w:author="King, Darryl" w:date="2021-08-10T13:32:00Z">
                    <w:r w:rsidR="0075421F">
                      <w:rPr>
                        <w:rFonts w:ascii="Times New Roman" w:hAnsi="Times New Roman" w:cs="Times New Roman"/>
                        <w:color w:val="FF0000"/>
                        <w:sz w:val="18"/>
                        <w:szCs w:val="18"/>
                      </w:rPr>
                      <w:t>3</w:t>
                    </w:r>
                  </w:ins>
                </w:p>
              </w:tc>
              <w:tc>
                <w:tcPr>
                  <w:tcW w:w="990" w:type="dxa"/>
                  <w:tcPrChange w:id="2251" w:author="King, Darryl" w:date="2021-09-23T15:56:00Z">
                    <w:tcPr>
                      <w:tcW w:w="1097" w:type="dxa"/>
                      <w:gridSpan w:val="2"/>
                    </w:tcPr>
                  </w:tcPrChange>
                </w:tcPr>
                <w:p w14:paraId="631D4329" w14:textId="17346300" w:rsidR="00FE02C6" w:rsidRPr="00E95835" w:rsidRDefault="008B51C6">
                  <w:pPr>
                    <w:spacing w:after="0" w:line="240" w:lineRule="auto"/>
                    <w:jc w:val="center"/>
                    <w:rPr>
                      <w:ins w:id="2252" w:author="King, Darryl" w:date="2021-08-10T10:41:00Z"/>
                      <w:rFonts w:ascii="Times New Roman" w:hAnsi="Times New Roman" w:cs="Times New Roman"/>
                      <w:sz w:val="18"/>
                      <w:szCs w:val="18"/>
                      <w:rPrChange w:id="2253" w:author="King, Darryl" w:date="2021-08-10T10:47:00Z">
                        <w:rPr>
                          <w:ins w:id="2254" w:author="King, Darryl" w:date="2021-08-10T10:41:00Z"/>
                          <w:b/>
                          <w:bCs/>
                        </w:rPr>
                      </w:rPrChange>
                    </w:rPr>
                    <w:pPrChange w:id="2255" w:author="King, Darryl" w:date="2021-08-10T12:58:00Z">
                      <w:pPr>
                        <w:spacing w:after="0" w:line="240" w:lineRule="auto"/>
                      </w:pPr>
                    </w:pPrChange>
                  </w:pPr>
                  <w:ins w:id="2256" w:author="King, Darryl" w:date="2021-08-11T16:42:00Z">
                    <w:r>
                      <w:rPr>
                        <w:rFonts w:ascii="Times New Roman" w:hAnsi="Times New Roman" w:cs="Times New Roman"/>
                        <w:sz w:val="18"/>
                        <w:szCs w:val="18"/>
                      </w:rPr>
                      <w:t>-17</w:t>
                    </w:r>
                  </w:ins>
                </w:p>
              </w:tc>
              <w:tc>
                <w:tcPr>
                  <w:tcW w:w="810" w:type="dxa"/>
                  <w:tcPrChange w:id="2257" w:author="King, Darryl" w:date="2021-09-23T15:56:00Z">
                    <w:tcPr>
                      <w:tcW w:w="1097" w:type="dxa"/>
                      <w:gridSpan w:val="2"/>
                    </w:tcPr>
                  </w:tcPrChange>
                </w:tcPr>
                <w:p w14:paraId="74044299" w14:textId="77777777" w:rsidR="00FE02C6" w:rsidRPr="00AC5260" w:rsidRDefault="00FE02C6" w:rsidP="009B3969">
                  <w:pPr>
                    <w:spacing w:after="0" w:line="240" w:lineRule="auto"/>
                    <w:jc w:val="center"/>
                    <w:rPr>
                      <w:ins w:id="2258" w:author="King, Darryl" w:date="2021-08-10T13:17:00Z"/>
                      <w:rFonts w:ascii="Times New Roman" w:hAnsi="Times New Roman" w:cs="Times New Roman"/>
                      <w:sz w:val="18"/>
                      <w:szCs w:val="18"/>
                    </w:rPr>
                  </w:pPr>
                </w:p>
              </w:tc>
              <w:tc>
                <w:tcPr>
                  <w:tcW w:w="810" w:type="dxa"/>
                  <w:tcPrChange w:id="2259" w:author="King, Darryl" w:date="2021-09-23T15:56:00Z">
                    <w:tcPr>
                      <w:tcW w:w="1097" w:type="dxa"/>
                      <w:gridSpan w:val="2"/>
                    </w:tcPr>
                  </w:tcPrChange>
                </w:tcPr>
                <w:p w14:paraId="74A66EAF" w14:textId="7FD39B93" w:rsidR="00FE02C6" w:rsidRPr="00E95835" w:rsidRDefault="00FE02C6">
                  <w:pPr>
                    <w:spacing w:after="0" w:line="240" w:lineRule="auto"/>
                    <w:jc w:val="center"/>
                    <w:rPr>
                      <w:ins w:id="2260" w:author="King, Darryl" w:date="2021-08-10T10:41:00Z"/>
                      <w:rFonts w:ascii="Times New Roman" w:hAnsi="Times New Roman" w:cs="Times New Roman"/>
                      <w:sz w:val="18"/>
                      <w:szCs w:val="18"/>
                      <w:rPrChange w:id="2261" w:author="King, Darryl" w:date="2021-08-10T10:47:00Z">
                        <w:rPr>
                          <w:ins w:id="2262" w:author="King, Darryl" w:date="2021-08-10T10:41:00Z"/>
                          <w:b/>
                          <w:bCs/>
                        </w:rPr>
                      </w:rPrChange>
                    </w:rPr>
                    <w:pPrChange w:id="2263" w:author="King, Darryl" w:date="2021-08-10T12:58:00Z">
                      <w:pPr>
                        <w:spacing w:after="0" w:line="240" w:lineRule="auto"/>
                      </w:pPr>
                    </w:pPrChange>
                  </w:pPr>
                </w:p>
              </w:tc>
              <w:tc>
                <w:tcPr>
                  <w:tcW w:w="782" w:type="dxa"/>
                  <w:tcPrChange w:id="2264" w:author="King, Darryl" w:date="2021-09-23T15:56:00Z">
                    <w:tcPr>
                      <w:tcW w:w="1097" w:type="dxa"/>
                    </w:tcPr>
                  </w:tcPrChange>
                </w:tcPr>
                <w:p w14:paraId="2FF1224A" w14:textId="77777777" w:rsidR="00FE02C6" w:rsidRPr="00E95835" w:rsidRDefault="00FE02C6">
                  <w:pPr>
                    <w:spacing w:after="0" w:line="240" w:lineRule="auto"/>
                    <w:jc w:val="center"/>
                    <w:rPr>
                      <w:ins w:id="2265" w:author="King, Darryl" w:date="2021-08-10T10:41:00Z"/>
                      <w:rFonts w:ascii="Times New Roman" w:hAnsi="Times New Roman" w:cs="Times New Roman"/>
                      <w:sz w:val="18"/>
                      <w:szCs w:val="18"/>
                      <w:rPrChange w:id="2266" w:author="King, Darryl" w:date="2021-08-10T10:47:00Z">
                        <w:rPr>
                          <w:ins w:id="2267" w:author="King, Darryl" w:date="2021-08-10T10:41:00Z"/>
                          <w:b/>
                          <w:bCs/>
                        </w:rPr>
                      </w:rPrChange>
                    </w:rPr>
                    <w:pPrChange w:id="2268" w:author="King, Darryl" w:date="2021-08-10T12:58:00Z">
                      <w:pPr>
                        <w:spacing w:after="0" w:line="240" w:lineRule="auto"/>
                      </w:pPr>
                    </w:pPrChange>
                  </w:pPr>
                </w:p>
              </w:tc>
            </w:tr>
            <w:tr w:rsidR="00FE02C6" w:rsidRPr="00E95835" w14:paraId="73FC91B4" w14:textId="77777777" w:rsidTr="00232C41">
              <w:trPr>
                <w:ins w:id="2269" w:author="King, Darryl" w:date="2021-08-10T10:41:00Z"/>
              </w:trPr>
              <w:tc>
                <w:tcPr>
                  <w:tcW w:w="317" w:type="dxa"/>
                  <w:tcPrChange w:id="2270" w:author="King, Darryl" w:date="2021-09-23T15:56:00Z">
                    <w:tcPr>
                      <w:tcW w:w="336" w:type="dxa"/>
                      <w:gridSpan w:val="2"/>
                    </w:tcPr>
                  </w:tcPrChange>
                </w:tcPr>
                <w:p w14:paraId="097266AD" w14:textId="77777777" w:rsidR="00FE02C6" w:rsidRPr="00E95835" w:rsidRDefault="00FE02C6" w:rsidP="00DB3F25">
                  <w:pPr>
                    <w:spacing w:after="0" w:line="240" w:lineRule="auto"/>
                    <w:rPr>
                      <w:ins w:id="2271" w:author="King, Darryl" w:date="2021-08-10T10:41:00Z"/>
                      <w:rFonts w:ascii="Times New Roman" w:hAnsi="Times New Roman" w:cs="Times New Roman"/>
                      <w:sz w:val="18"/>
                      <w:szCs w:val="18"/>
                      <w:rPrChange w:id="2272" w:author="King, Darryl" w:date="2021-08-10T10:47:00Z">
                        <w:rPr>
                          <w:ins w:id="2273" w:author="King, Darryl" w:date="2021-08-10T10:41:00Z"/>
                          <w:b/>
                          <w:bCs/>
                        </w:rPr>
                      </w:rPrChange>
                    </w:rPr>
                  </w:pPr>
                </w:p>
              </w:tc>
              <w:tc>
                <w:tcPr>
                  <w:tcW w:w="4515" w:type="dxa"/>
                  <w:tcPrChange w:id="2274" w:author="King, Darryl" w:date="2021-09-23T15:56:00Z">
                    <w:tcPr>
                      <w:tcW w:w="4401" w:type="dxa"/>
                      <w:gridSpan w:val="2"/>
                    </w:tcPr>
                  </w:tcPrChange>
                </w:tcPr>
                <w:p w14:paraId="04D9A7E2" w14:textId="3024E403" w:rsidR="00FE02C6" w:rsidRPr="00E95835" w:rsidRDefault="00FE02C6" w:rsidP="00DB3F25">
                  <w:pPr>
                    <w:spacing w:after="0" w:line="240" w:lineRule="auto"/>
                    <w:rPr>
                      <w:ins w:id="2275" w:author="King, Darryl" w:date="2021-08-10T10:41:00Z"/>
                      <w:rFonts w:ascii="Times New Roman" w:hAnsi="Times New Roman" w:cs="Times New Roman"/>
                      <w:sz w:val="18"/>
                      <w:szCs w:val="18"/>
                      <w:rPrChange w:id="2276" w:author="King, Darryl" w:date="2021-08-10T10:47:00Z">
                        <w:rPr>
                          <w:ins w:id="2277" w:author="King, Darryl" w:date="2021-08-10T10:41:00Z"/>
                          <w:b/>
                          <w:bCs/>
                        </w:rPr>
                      </w:rPrChange>
                    </w:rPr>
                  </w:pPr>
                </w:p>
              </w:tc>
              <w:tc>
                <w:tcPr>
                  <w:tcW w:w="900" w:type="dxa"/>
                  <w:tcPrChange w:id="2278" w:author="King, Darryl" w:date="2021-09-23T15:56:00Z">
                    <w:tcPr>
                      <w:tcW w:w="1096" w:type="dxa"/>
                      <w:gridSpan w:val="2"/>
                    </w:tcPr>
                  </w:tcPrChange>
                </w:tcPr>
                <w:p w14:paraId="2D0A42F3" w14:textId="77777777" w:rsidR="00FE02C6" w:rsidRPr="00E95835" w:rsidRDefault="00FE02C6">
                  <w:pPr>
                    <w:spacing w:after="0" w:line="240" w:lineRule="auto"/>
                    <w:jc w:val="center"/>
                    <w:rPr>
                      <w:ins w:id="2279" w:author="King, Darryl" w:date="2021-08-10T10:41:00Z"/>
                      <w:rFonts w:ascii="Times New Roman" w:hAnsi="Times New Roman" w:cs="Times New Roman"/>
                      <w:sz w:val="18"/>
                      <w:szCs w:val="18"/>
                      <w:rPrChange w:id="2280" w:author="King, Darryl" w:date="2021-08-10T10:47:00Z">
                        <w:rPr>
                          <w:ins w:id="2281" w:author="King, Darryl" w:date="2021-08-10T10:41:00Z"/>
                          <w:b/>
                          <w:bCs/>
                        </w:rPr>
                      </w:rPrChange>
                    </w:rPr>
                    <w:pPrChange w:id="2282" w:author="King, Darryl" w:date="2021-08-10T12:58:00Z">
                      <w:pPr>
                        <w:spacing w:after="0" w:line="240" w:lineRule="auto"/>
                      </w:pPr>
                    </w:pPrChange>
                  </w:pPr>
                </w:p>
              </w:tc>
              <w:tc>
                <w:tcPr>
                  <w:tcW w:w="990" w:type="dxa"/>
                  <w:tcPrChange w:id="2283" w:author="King, Darryl" w:date="2021-09-23T15:56:00Z">
                    <w:tcPr>
                      <w:tcW w:w="1097" w:type="dxa"/>
                      <w:gridSpan w:val="2"/>
                    </w:tcPr>
                  </w:tcPrChange>
                </w:tcPr>
                <w:p w14:paraId="7DB72071" w14:textId="77777777" w:rsidR="00FE02C6" w:rsidRPr="00E95835" w:rsidRDefault="00FE02C6">
                  <w:pPr>
                    <w:spacing w:after="0" w:line="240" w:lineRule="auto"/>
                    <w:jc w:val="center"/>
                    <w:rPr>
                      <w:ins w:id="2284" w:author="King, Darryl" w:date="2021-08-10T10:41:00Z"/>
                      <w:rFonts w:ascii="Times New Roman" w:hAnsi="Times New Roman" w:cs="Times New Roman"/>
                      <w:sz w:val="18"/>
                      <w:szCs w:val="18"/>
                      <w:rPrChange w:id="2285" w:author="King, Darryl" w:date="2021-08-10T10:47:00Z">
                        <w:rPr>
                          <w:ins w:id="2286" w:author="King, Darryl" w:date="2021-08-10T10:41:00Z"/>
                          <w:b/>
                          <w:bCs/>
                        </w:rPr>
                      </w:rPrChange>
                    </w:rPr>
                    <w:pPrChange w:id="2287" w:author="King, Darryl" w:date="2021-08-10T12:58:00Z">
                      <w:pPr>
                        <w:spacing w:after="0" w:line="240" w:lineRule="auto"/>
                      </w:pPr>
                    </w:pPrChange>
                  </w:pPr>
                </w:p>
              </w:tc>
              <w:tc>
                <w:tcPr>
                  <w:tcW w:w="810" w:type="dxa"/>
                  <w:tcPrChange w:id="2288" w:author="King, Darryl" w:date="2021-09-23T15:56:00Z">
                    <w:tcPr>
                      <w:tcW w:w="1097" w:type="dxa"/>
                      <w:gridSpan w:val="2"/>
                    </w:tcPr>
                  </w:tcPrChange>
                </w:tcPr>
                <w:p w14:paraId="42618AD7" w14:textId="77777777" w:rsidR="00FE02C6" w:rsidRPr="00AC5260" w:rsidRDefault="00FE02C6" w:rsidP="009B3969">
                  <w:pPr>
                    <w:spacing w:after="0" w:line="240" w:lineRule="auto"/>
                    <w:jc w:val="center"/>
                    <w:rPr>
                      <w:ins w:id="2289" w:author="King, Darryl" w:date="2021-08-10T13:17:00Z"/>
                      <w:rFonts w:ascii="Times New Roman" w:hAnsi="Times New Roman" w:cs="Times New Roman"/>
                      <w:sz w:val="18"/>
                      <w:szCs w:val="18"/>
                    </w:rPr>
                  </w:pPr>
                </w:p>
              </w:tc>
              <w:tc>
                <w:tcPr>
                  <w:tcW w:w="810" w:type="dxa"/>
                  <w:tcPrChange w:id="2290" w:author="King, Darryl" w:date="2021-09-23T15:56:00Z">
                    <w:tcPr>
                      <w:tcW w:w="1097" w:type="dxa"/>
                      <w:gridSpan w:val="2"/>
                    </w:tcPr>
                  </w:tcPrChange>
                </w:tcPr>
                <w:p w14:paraId="756489C8" w14:textId="627BCC82" w:rsidR="00FE02C6" w:rsidRPr="00E95835" w:rsidRDefault="00FE02C6">
                  <w:pPr>
                    <w:spacing w:after="0" w:line="240" w:lineRule="auto"/>
                    <w:jc w:val="center"/>
                    <w:rPr>
                      <w:ins w:id="2291" w:author="King, Darryl" w:date="2021-08-10T10:41:00Z"/>
                      <w:rFonts w:ascii="Times New Roman" w:hAnsi="Times New Roman" w:cs="Times New Roman"/>
                      <w:sz w:val="18"/>
                      <w:szCs w:val="18"/>
                      <w:rPrChange w:id="2292" w:author="King, Darryl" w:date="2021-08-10T10:47:00Z">
                        <w:rPr>
                          <w:ins w:id="2293" w:author="King, Darryl" w:date="2021-08-10T10:41:00Z"/>
                          <w:b/>
                          <w:bCs/>
                        </w:rPr>
                      </w:rPrChange>
                    </w:rPr>
                    <w:pPrChange w:id="2294" w:author="King, Darryl" w:date="2021-08-10T12:58:00Z">
                      <w:pPr>
                        <w:spacing w:after="0" w:line="240" w:lineRule="auto"/>
                      </w:pPr>
                    </w:pPrChange>
                  </w:pPr>
                </w:p>
              </w:tc>
              <w:tc>
                <w:tcPr>
                  <w:tcW w:w="782" w:type="dxa"/>
                  <w:tcPrChange w:id="2295" w:author="King, Darryl" w:date="2021-09-23T15:56:00Z">
                    <w:tcPr>
                      <w:tcW w:w="1097" w:type="dxa"/>
                    </w:tcPr>
                  </w:tcPrChange>
                </w:tcPr>
                <w:p w14:paraId="2D06ABE1" w14:textId="77777777" w:rsidR="00FE02C6" w:rsidRPr="00E95835" w:rsidRDefault="00FE02C6">
                  <w:pPr>
                    <w:spacing w:after="0" w:line="240" w:lineRule="auto"/>
                    <w:jc w:val="center"/>
                    <w:rPr>
                      <w:ins w:id="2296" w:author="King, Darryl" w:date="2021-08-10T10:41:00Z"/>
                      <w:rFonts w:ascii="Times New Roman" w:hAnsi="Times New Roman" w:cs="Times New Roman"/>
                      <w:sz w:val="18"/>
                      <w:szCs w:val="18"/>
                      <w:rPrChange w:id="2297" w:author="King, Darryl" w:date="2021-08-10T10:47:00Z">
                        <w:rPr>
                          <w:ins w:id="2298" w:author="King, Darryl" w:date="2021-08-10T10:41:00Z"/>
                          <w:b/>
                          <w:bCs/>
                        </w:rPr>
                      </w:rPrChange>
                    </w:rPr>
                    <w:pPrChange w:id="2299" w:author="King, Darryl" w:date="2021-08-10T12:58:00Z">
                      <w:pPr>
                        <w:spacing w:after="0" w:line="240" w:lineRule="auto"/>
                      </w:pPr>
                    </w:pPrChange>
                  </w:pPr>
                </w:p>
              </w:tc>
            </w:tr>
            <w:tr w:rsidR="00FE02C6" w:rsidRPr="00E95835" w14:paraId="387A2811" w14:textId="77777777" w:rsidTr="00232C41">
              <w:trPr>
                <w:ins w:id="2300" w:author="King, Darryl" w:date="2021-08-10T10:41:00Z"/>
              </w:trPr>
              <w:tc>
                <w:tcPr>
                  <w:tcW w:w="317" w:type="dxa"/>
                  <w:tcPrChange w:id="2301" w:author="King, Darryl" w:date="2021-09-23T15:56:00Z">
                    <w:tcPr>
                      <w:tcW w:w="336" w:type="dxa"/>
                      <w:gridSpan w:val="2"/>
                    </w:tcPr>
                  </w:tcPrChange>
                </w:tcPr>
                <w:p w14:paraId="19BA8F0B" w14:textId="77777777" w:rsidR="00FE02C6" w:rsidRPr="00E95835" w:rsidRDefault="00FE02C6" w:rsidP="00DB3F25">
                  <w:pPr>
                    <w:spacing w:after="0" w:line="240" w:lineRule="auto"/>
                    <w:rPr>
                      <w:ins w:id="2302" w:author="King, Darryl" w:date="2021-08-10T10:41:00Z"/>
                      <w:rFonts w:ascii="Times New Roman" w:hAnsi="Times New Roman" w:cs="Times New Roman"/>
                      <w:sz w:val="18"/>
                      <w:szCs w:val="18"/>
                      <w:rPrChange w:id="2303" w:author="King, Darryl" w:date="2021-08-10T10:47:00Z">
                        <w:rPr>
                          <w:ins w:id="2304" w:author="King, Darryl" w:date="2021-08-10T10:41:00Z"/>
                          <w:b/>
                          <w:bCs/>
                        </w:rPr>
                      </w:rPrChange>
                    </w:rPr>
                  </w:pPr>
                </w:p>
              </w:tc>
              <w:tc>
                <w:tcPr>
                  <w:tcW w:w="4515" w:type="dxa"/>
                  <w:tcPrChange w:id="2305" w:author="King, Darryl" w:date="2021-09-23T15:56:00Z">
                    <w:tcPr>
                      <w:tcW w:w="4401" w:type="dxa"/>
                      <w:gridSpan w:val="2"/>
                    </w:tcPr>
                  </w:tcPrChange>
                </w:tcPr>
                <w:p w14:paraId="29D49003" w14:textId="762031E9" w:rsidR="00FE02C6" w:rsidRDefault="003C31B1" w:rsidP="00DB3F25">
                  <w:pPr>
                    <w:spacing w:after="0" w:line="240" w:lineRule="auto"/>
                    <w:rPr>
                      <w:ins w:id="2306" w:author="King, Darryl" w:date="2021-09-23T16:02:00Z"/>
                      <w:rFonts w:ascii="Times New Roman" w:hAnsi="Times New Roman" w:cs="Times New Roman"/>
                      <w:b/>
                      <w:bCs/>
                      <w:color w:val="FF0000"/>
                      <w:sz w:val="18"/>
                      <w:szCs w:val="18"/>
                    </w:rPr>
                  </w:pPr>
                  <w:ins w:id="2307" w:author="King, Darryl" w:date="2021-09-23T16:02:00Z">
                    <w:r>
                      <w:rPr>
                        <w:rFonts w:ascii="Times New Roman" w:hAnsi="Times New Roman" w:cs="Times New Roman"/>
                        <w:b/>
                        <w:bCs/>
                        <w:color w:val="FF0000"/>
                        <w:sz w:val="18"/>
                        <w:szCs w:val="18"/>
                      </w:rPr>
                      <w:t xml:space="preserve">E. </w:t>
                    </w:r>
                  </w:ins>
                  <w:ins w:id="2308" w:author="King, Darryl" w:date="2021-08-10T12:17:00Z">
                    <w:r w:rsidR="00FE02C6" w:rsidRPr="00FE02C6">
                      <w:rPr>
                        <w:rFonts w:ascii="Times New Roman" w:hAnsi="Times New Roman" w:cs="Times New Roman"/>
                        <w:b/>
                        <w:bCs/>
                        <w:color w:val="FF0000"/>
                        <w:sz w:val="18"/>
                        <w:szCs w:val="18"/>
                        <w:rPrChange w:id="2309" w:author="King, Darryl" w:date="2021-08-10T13:15:00Z">
                          <w:rPr>
                            <w:rFonts w:ascii="Times New Roman" w:hAnsi="Times New Roman" w:cs="Times New Roman"/>
                            <w:sz w:val="18"/>
                            <w:szCs w:val="18"/>
                          </w:rPr>
                        </w:rPrChange>
                      </w:rPr>
                      <w:t xml:space="preserve">Central Bank Operations </w:t>
                    </w:r>
                  </w:ins>
                  <w:ins w:id="2310" w:author="King, Darryl" w:date="2021-08-10T12:54:00Z">
                    <w:r w:rsidR="00FE02C6" w:rsidRPr="00FE02C6">
                      <w:rPr>
                        <w:rFonts w:ascii="Times New Roman" w:hAnsi="Times New Roman" w:cs="Times New Roman"/>
                        <w:b/>
                        <w:bCs/>
                        <w:color w:val="FF0000"/>
                        <w:sz w:val="18"/>
                        <w:szCs w:val="18"/>
                        <w:rPrChange w:id="2311" w:author="King, Darryl" w:date="2021-08-10T13:15:00Z">
                          <w:rPr>
                            <w:rFonts w:ascii="Times New Roman" w:hAnsi="Times New Roman" w:cs="Times New Roman"/>
                            <w:b/>
                            <w:bCs/>
                            <w:sz w:val="18"/>
                            <w:szCs w:val="18"/>
                          </w:rPr>
                        </w:rPrChange>
                      </w:rPr>
                      <w:t xml:space="preserve">– Calibration </w:t>
                    </w:r>
                  </w:ins>
                </w:p>
                <w:p w14:paraId="250E5D42" w14:textId="0C6F1799" w:rsidR="007B199D" w:rsidRPr="00FE02C6" w:rsidRDefault="003C31B1" w:rsidP="00DB3F25">
                  <w:pPr>
                    <w:spacing w:after="0" w:line="240" w:lineRule="auto"/>
                    <w:rPr>
                      <w:ins w:id="2312" w:author="King, Darryl" w:date="2021-08-10T10:41:00Z"/>
                      <w:rFonts w:ascii="Times New Roman" w:hAnsi="Times New Roman" w:cs="Times New Roman"/>
                      <w:b/>
                      <w:bCs/>
                      <w:color w:val="FF0000"/>
                      <w:sz w:val="18"/>
                      <w:szCs w:val="18"/>
                      <w:rPrChange w:id="2313" w:author="King, Darryl" w:date="2021-08-10T13:15:00Z">
                        <w:rPr>
                          <w:ins w:id="2314" w:author="King, Darryl" w:date="2021-08-10T10:41:00Z"/>
                          <w:b/>
                          <w:bCs/>
                        </w:rPr>
                      </w:rPrChange>
                    </w:rPr>
                  </w:pPr>
                  <w:ins w:id="2315" w:author="King, Darryl" w:date="2021-09-23T16:03:00Z">
                    <w:r>
                      <w:rPr>
                        <w:rFonts w:ascii="Times New Roman" w:hAnsi="Times New Roman" w:cs="Times New Roman"/>
                        <w:b/>
                        <w:bCs/>
                        <w:color w:val="FF0000"/>
                        <w:sz w:val="18"/>
                        <w:szCs w:val="18"/>
                      </w:rPr>
                      <w:t xml:space="preserve">  = k + l + m</w:t>
                    </w:r>
                  </w:ins>
                </w:p>
              </w:tc>
              <w:tc>
                <w:tcPr>
                  <w:tcW w:w="900" w:type="dxa"/>
                  <w:tcPrChange w:id="2316" w:author="King, Darryl" w:date="2021-09-23T15:56:00Z">
                    <w:tcPr>
                      <w:tcW w:w="1096" w:type="dxa"/>
                      <w:gridSpan w:val="2"/>
                    </w:tcPr>
                  </w:tcPrChange>
                </w:tcPr>
                <w:p w14:paraId="331C72A9" w14:textId="3B829A99" w:rsidR="00FE02C6" w:rsidRPr="0075421F" w:rsidRDefault="00FE02C6">
                  <w:pPr>
                    <w:spacing w:after="0" w:line="240" w:lineRule="auto"/>
                    <w:jc w:val="center"/>
                    <w:rPr>
                      <w:ins w:id="2317" w:author="King, Darryl" w:date="2021-08-10T10:41:00Z"/>
                      <w:rFonts w:ascii="Times New Roman" w:hAnsi="Times New Roman" w:cs="Times New Roman"/>
                      <w:b/>
                      <w:bCs/>
                      <w:color w:val="FF0000"/>
                      <w:sz w:val="18"/>
                      <w:szCs w:val="18"/>
                      <w:rPrChange w:id="2318" w:author="King, Darryl" w:date="2021-08-10T13:35:00Z">
                        <w:rPr>
                          <w:ins w:id="2319" w:author="King, Darryl" w:date="2021-08-10T10:41:00Z"/>
                          <w:b/>
                          <w:bCs/>
                        </w:rPr>
                      </w:rPrChange>
                    </w:rPr>
                    <w:pPrChange w:id="2320" w:author="King, Darryl" w:date="2021-08-10T12:58:00Z">
                      <w:pPr>
                        <w:spacing w:after="0" w:line="240" w:lineRule="auto"/>
                      </w:pPr>
                    </w:pPrChange>
                  </w:pPr>
                  <w:ins w:id="2321" w:author="King, Darryl" w:date="2021-08-10T13:10:00Z">
                    <w:r w:rsidRPr="0075421F">
                      <w:rPr>
                        <w:rFonts w:ascii="Times New Roman" w:hAnsi="Times New Roman" w:cs="Times New Roman"/>
                        <w:b/>
                        <w:bCs/>
                        <w:color w:val="FF0000"/>
                        <w:sz w:val="18"/>
                        <w:szCs w:val="18"/>
                        <w:rPrChange w:id="2322" w:author="King, Darryl" w:date="2021-08-10T13:35:00Z">
                          <w:rPr>
                            <w:rFonts w:ascii="Times New Roman" w:hAnsi="Times New Roman" w:cs="Times New Roman"/>
                            <w:sz w:val="18"/>
                            <w:szCs w:val="18"/>
                          </w:rPr>
                        </w:rPrChange>
                      </w:rPr>
                      <w:t>3</w:t>
                    </w:r>
                  </w:ins>
                  <w:ins w:id="2323" w:author="King, Darryl" w:date="2021-08-10T13:32:00Z">
                    <w:r w:rsidR="0075421F" w:rsidRPr="0075421F">
                      <w:rPr>
                        <w:rFonts w:ascii="Times New Roman" w:hAnsi="Times New Roman" w:cs="Times New Roman"/>
                        <w:b/>
                        <w:bCs/>
                        <w:color w:val="FF0000"/>
                        <w:sz w:val="18"/>
                        <w:szCs w:val="18"/>
                        <w:rPrChange w:id="2324" w:author="King, Darryl" w:date="2021-08-10T13:35:00Z">
                          <w:rPr>
                            <w:rFonts w:ascii="Times New Roman" w:hAnsi="Times New Roman" w:cs="Times New Roman"/>
                            <w:color w:val="FF0000"/>
                            <w:sz w:val="18"/>
                            <w:szCs w:val="18"/>
                          </w:rPr>
                        </w:rPrChange>
                      </w:rPr>
                      <w:t>3</w:t>
                    </w:r>
                  </w:ins>
                </w:p>
              </w:tc>
              <w:tc>
                <w:tcPr>
                  <w:tcW w:w="990" w:type="dxa"/>
                  <w:tcPrChange w:id="2325" w:author="King, Darryl" w:date="2021-09-23T15:56:00Z">
                    <w:tcPr>
                      <w:tcW w:w="1097" w:type="dxa"/>
                      <w:gridSpan w:val="2"/>
                    </w:tcPr>
                  </w:tcPrChange>
                </w:tcPr>
                <w:p w14:paraId="65679462" w14:textId="770771D3" w:rsidR="00FE02C6" w:rsidRPr="0075421F" w:rsidRDefault="008B51C6">
                  <w:pPr>
                    <w:spacing w:after="0" w:line="240" w:lineRule="auto"/>
                    <w:jc w:val="center"/>
                    <w:rPr>
                      <w:ins w:id="2326" w:author="King, Darryl" w:date="2021-08-10T10:41:00Z"/>
                      <w:rFonts w:ascii="Times New Roman" w:hAnsi="Times New Roman" w:cs="Times New Roman"/>
                      <w:b/>
                      <w:bCs/>
                      <w:color w:val="FF0000"/>
                      <w:sz w:val="18"/>
                      <w:szCs w:val="18"/>
                      <w:rPrChange w:id="2327" w:author="King, Darryl" w:date="2021-08-10T13:35:00Z">
                        <w:rPr>
                          <w:ins w:id="2328" w:author="King, Darryl" w:date="2021-08-10T10:41:00Z"/>
                          <w:b/>
                          <w:bCs/>
                        </w:rPr>
                      </w:rPrChange>
                    </w:rPr>
                    <w:pPrChange w:id="2329" w:author="King, Darryl" w:date="2021-08-10T12:58:00Z">
                      <w:pPr>
                        <w:spacing w:after="0" w:line="240" w:lineRule="auto"/>
                      </w:pPr>
                    </w:pPrChange>
                  </w:pPr>
                  <w:ins w:id="2330" w:author="King, Darryl" w:date="2021-08-11T16:43:00Z">
                    <w:r>
                      <w:rPr>
                        <w:rFonts w:ascii="Times New Roman" w:hAnsi="Times New Roman" w:cs="Times New Roman"/>
                        <w:b/>
                        <w:bCs/>
                        <w:color w:val="FF0000"/>
                        <w:sz w:val="18"/>
                        <w:szCs w:val="18"/>
                      </w:rPr>
                      <w:t>17</w:t>
                    </w:r>
                  </w:ins>
                </w:p>
              </w:tc>
              <w:tc>
                <w:tcPr>
                  <w:tcW w:w="810" w:type="dxa"/>
                  <w:tcPrChange w:id="2331" w:author="King, Darryl" w:date="2021-09-23T15:56:00Z">
                    <w:tcPr>
                      <w:tcW w:w="1097" w:type="dxa"/>
                      <w:gridSpan w:val="2"/>
                    </w:tcPr>
                  </w:tcPrChange>
                </w:tcPr>
                <w:p w14:paraId="441D2A9C" w14:textId="77777777" w:rsidR="00FE02C6" w:rsidRPr="00AC5260" w:rsidRDefault="00FE02C6" w:rsidP="009B3969">
                  <w:pPr>
                    <w:spacing w:after="0" w:line="240" w:lineRule="auto"/>
                    <w:jc w:val="center"/>
                    <w:rPr>
                      <w:ins w:id="2332" w:author="King, Darryl" w:date="2021-08-10T13:17:00Z"/>
                      <w:rFonts w:ascii="Times New Roman" w:hAnsi="Times New Roman" w:cs="Times New Roman"/>
                      <w:sz w:val="18"/>
                      <w:szCs w:val="18"/>
                    </w:rPr>
                  </w:pPr>
                </w:p>
              </w:tc>
              <w:tc>
                <w:tcPr>
                  <w:tcW w:w="810" w:type="dxa"/>
                  <w:tcPrChange w:id="2333" w:author="King, Darryl" w:date="2021-09-23T15:56:00Z">
                    <w:tcPr>
                      <w:tcW w:w="1097" w:type="dxa"/>
                      <w:gridSpan w:val="2"/>
                    </w:tcPr>
                  </w:tcPrChange>
                </w:tcPr>
                <w:p w14:paraId="51B46F62" w14:textId="33183E5C" w:rsidR="00FE02C6" w:rsidRPr="00E95835" w:rsidRDefault="00FE02C6">
                  <w:pPr>
                    <w:spacing w:after="0" w:line="240" w:lineRule="auto"/>
                    <w:jc w:val="center"/>
                    <w:rPr>
                      <w:ins w:id="2334" w:author="King, Darryl" w:date="2021-08-10T10:41:00Z"/>
                      <w:rFonts w:ascii="Times New Roman" w:hAnsi="Times New Roman" w:cs="Times New Roman"/>
                      <w:sz w:val="18"/>
                      <w:szCs w:val="18"/>
                      <w:rPrChange w:id="2335" w:author="King, Darryl" w:date="2021-08-10T10:47:00Z">
                        <w:rPr>
                          <w:ins w:id="2336" w:author="King, Darryl" w:date="2021-08-10T10:41:00Z"/>
                          <w:b/>
                          <w:bCs/>
                        </w:rPr>
                      </w:rPrChange>
                    </w:rPr>
                    <w:pPrChange w:id="2337" w:author="King, Darryl" w:date="2021-08-10T12:58:00Z">
                      <w:pPr>
                        <w:spacing w:after="0" w:line="240" w:lineRule="auto"/>
                      </w:pPr>
                    </w:pPrChange>
                  </w:pPr>
                </w:p>
              </w:tc>
              <w:tc>
                <w:tcPr>
                  <w:tcW w:w="782" w:type="dxa"/>
                  <w:tcPrChange w:id="2338" w:author="King, Darryl" w:date="2021-09-23T15:56:00Z">
                    <w:tcPr>
                      <w:tcW w:w="1097" w:type="dxa"/>
                    </w:tcPr>
                  </w:tcPrChange>
                </w:tcPr>
                <w:p w14:paraId="1221DF24" w14:textId="77777777" w:rsidR="00FE02C6" w:rsidRPr="00E95835" w:rsidRDefault="00FE02C6">
                  <w:pPr>
                    <w:spacing w:after="0" w:line="240" w:lineRule="auto"/>
                    <w:jc w:val="center"/>
                    <w:rPr>
                      <w:ins w:id="2339" w:author="King, Darryl" w:date="2021-08-10T10:41:00Z"/>
                      <w:rFonts w:ascii="Times New Roman" w:hAnsi="Times New Roman" w:cs="Times New Roman"/>
                      <w:sz w:val="18"/>
                      <w:szCs w:val="18"/>
                      <w:rPrChange w:id="2340" w:author="King, Darryl" w:date="2021-08-10T10:47:00Z">
                        <w:rPr>
                          <w:ins w:id="2341" w:author="King, Darryl" w:date="2021-08-10T10:41:00Z"/>
                          <w:b/>
                          <w:bCs/>
                        </w:rPr>
                      </w:rPrChange>
                    </w:rPr>
                    <w:pPrChange w:id="2342" w:author="King, Darryl" w:date="2021-08-10T12:58:00Z">
                      <w:pPr>
                        <w:spacing w:after="0" w:line="240" w:lineRule="auto"/>
                      </w:pPr>
                    </w:pPrChange>
                  </w:pPr>
                </w:p>
              </w:tc>
            </w:tr>
            <w:tr w:rsidR="00FE02C6" w:rsidRPr="00E95835" w14:paraId="26AF1037" w14:textId="77777777" w:rsidTr="00232C41">
              <w:trPr>
                <w:ins w:id="2343" w:author="King, Darryl" w:date="2021-08-10T10:41:00Z"/>
              </w:trPr>
              <w:tc>
                <w:tcPr>
                  <w:tcW w:w="317" w:type="dxa"/>
                  <w:tcPrChange w:id="2344" w:author="King, Darryl" w:date="2021-09-23T15:56:00Z">
                    <w:tcPr>
                      <w:tcW w:w="336" w:type="dxa"/>
                      <w:gridSpan w:val="2"/>
                    </w:tcPr>
                  </w:tcPrChange>
                </w:tcPr>
                <w:p w14:paraId="415FF2A9" w14:textId="77777777" w:rsidR="00FE02C6" w:rsidRPr="00E95835" w:rsidRDefault="00FE02C6" w:rsidP="00DB3F25">
                  <w:pPr>
                    <w:spacing w:after="0" w:line="240" w:lineRule="auto"/>
                    <w:rPr>
                      <w:ins w:id="2345" w:author="King, Darryl" w:date="2021-08-10T10:41:00Z"/>
                      <w:rFonts w:ascii="Times New Roman" w:hAnsi="Times New Roman" w:cs="Times New Roman"/>
                      <w:sz w:val="18"/>
                      <w:szCs w:val="18"/>
                      <w:rPrChange w:id="2346" w:author="King, Darryl" w:date="2021-08-10T10:47:00Z">
                        <w:rPr>
                          <w:ins w:id="2347" w:author="King, Darryl" w:date="2021-08-10T10:41:00Z"/>
                          <w:b/>
                          <w:bCs/>
                        </w:rPr>
                      </w:rPrChange>
                    </w:rPr>
                  </w:pPr>
                </w:p>
              </w:tc>
              <w:tc>
                <w:tcPr>
                  <w:tcW w:w="4515" w:type="dxa"/>
                  <w:tcPrChange w:id="2348" w:author="King, Darryl" w:date="2021-09-23T15:56:00Z">
                    <w:tcPr>
                      <w:tcW w:w="4401" w:type="dxa"/>
                      <w:gridSpan w:val="2"/>
                    </w:tcPr>
                  </w:tcPrChange>
                </w:tcPr>
                <w:p w14:paraId="18ED191C" w14:textId="73F1092B" w:rsidR="00FE02C6" w:rsidRPr="00E95835" w:rsidRDefault="00FE02C6" w:rsidP="00DB3F25">
                  <w:pPr>
                    <w:spacing w:after="0" w:line="240" w:lineRule="auto"/>
                    <w:rPr>
                      <w:ins w:id="2349" w:author="King, Darryl" w:date="2021-08-10T10:41:00Z"/>
                      <w:rFonts w:ascii="Times New Roman" w:hAnsi="Times New Roman" w:cs="Times New Roman"/>
                      <w:sz w:val="18"/>
                      <w:szCs w:val="18"/>
                      <w:rPrChange w:id="2350" w:author="King, Darryl" w:date="2021-08-10T10:47:00Z">
                        <w:rPr>
                          <w:ins w:id="2351" w:author="King, Darryl" w:date="2021-08-10T10:41:00Z"/>
                          <w:b/>
                          <w:bCs/>
                        </w:rPr>
                      </w:rPrChange>
                    </w:rPr>
                  </w:pPr>
                  <w:ins w:id="2352" w:author="King, Darryl" w:date="2021-08-10T12:17:00Z">
                    <w:r>
                      <w:rPr>
                        <w:rFonts w:ascii="Times New Roman" w:hAnsi="Times New Roman" w:cs="Times New Roman"/>
                        <w:sz w:val="18"/>
                        <w:szCs w:val="18"/>
                      </w:rPr>
                      <w:t xml:space="preserve">  </w:t>
                    </w:r>
                  </w:ins>
                  <w:ins w:id="2353" w:author="King, Darryl" w:date="2021-09-23T16:03:00Z">
                    <w:r w:rsidR="003C31B1">
                      <w:rPr>
                        <w:rFonts w:ascii="Times New Roman" w:hAnsi="Times New Roman" w:cs="Times New Roman"/>
                        <w:sz w:val="18"/>
                        <w:szCs w:val="18"/>
                      </w:rPr>
                      <w:t xml:space="preserve">k. </w:t>
                    </w:r>
                  </w:ins>
                  <w:ins w:id="2354" w:author="King, Darryl" w:date="2021-08-10T12:17:00Z">
                    <w:r>
                      <w:rPr>
                        <w:rFonts w:ascii="Times New Roman" w:hAnsi="Times New Roman" w:cs="Times New Roman"/>
                        <w:sz w:val="18"/>
                        <w:szCs w:val="18"/>
                      </w:rPr>
                      <w:t>Repos (+), reverse repos (-</w:t>
                    </w:r>
                  </w:ins>
                  <w:ins w:id="2355" w:author="King, Darryl" w:date="2021-08-10T12:20:00Z">
                    <w:r>
                      <w:rPr>
                        <w:rFonts w:ascii="Times New Roman" w:hAnsi="Times New Roman" w:cs="Times New Roman"/>
                        <w:sz w:val="18"/>
                        <w:szCs w:val="18"/>
                      </w:rPr>
                      <w:t>)</w:t>
                    </w:r>
                  </w:ins>
                </w:p>
              </w:tc>
              <w:tc>
                <w:tcPr>
                  <w:tcW w:w="900" w:type="dxa"/>
                  <w:tcPrChange w:id="2356" w:author="King, Darryl" w:date="2021-09-23T15:56:00Z">
                    <w:tcPr>
                      <w:tcW w:w="1096" w:type="dxa"/>
                      <w:gridSpan w:val="2"/>
                    </w:tcPr>
                  </w:tcPrChange>
                </w:tcPr>
                <w:p w14:paraId="5AE9073C" w14:textId="533386C6" w:rsidR="00FE02C6" w:rsidRPr="00E95835" w:rsidRDefault="00FE02C6">
                  <w:pPr>
                    <w:spacing w:after="0" w:line="240" w:lineRule="auto"/>
                    <w:jc w:val="center"/>
                    <w:rPr>
                      <w:ins w:id="2357" w:author="King, Darryl" w:date="2021-08-10T10:41:00Z"/>
                      <w:rFonts w:ascii="Times New Roman" w:hAnsi="Times New Roman" w:cs="Times New Roman"/>
                      <w:sz w:val="18"/>
                      <w:szCs w:val="18"/>
                      <w:rPrChange w:id="2358" w:author="King, Darryl" w:date="2021-08-10T10:47:00Z">
                        <w:rPr>
                          <w:ins w:id="2359" w:author="King, Darryl" w:date="2021-08-10T10:41:00Z"/>
                          <w:b/>
                          <w:bCs/>
                        </w:rPr>
                      </w:rPrChange>
                    </w:rPr>
                    <w:pPrChange w:id="2360" w:author="King, Darryl" w:date="2021-08-10T12:58:00Z">
                      <w:pPr>
                        <w:spacing w:after="0" w:line="240" w:lineRule="auto"/>
                      </w:pPr>
                    </w:pPrChange>
                  </w:pPr>
                  <w:ins w:id="2361" w:author="King, Darryl" w:date="2021-08-10T13:08:00Z">
                    <w:r>
                      <w:rPr>
                        <w:rFonts w:ascii="Times New Roman" w:hAnsi="Times New Roman" w:cs="Times New Roman"/>
                        <w:sz w:val="18"/>
                        <w:szCs w:val="18"/>
                      </w:rPr>
                      <w:t>3</w:t>
                    </w:r>
                  </w:ins>
                  <w:ins w:id="2362" w:author="King, Darryl" w:date="2021-08-10T13:32:00Z">
                    <w:r w:rsidR="0075421F">
                      <w:rPr>
                        <w:rFonts w:ascii="Times New Roman" w:hAnsi="Times New Roman" w:cs="Times New Roman"/>
                        <w:sz w:val="18"/>
                        <w:szCs w:val="18"/>
                      </w:rPr>
                      <w:t>3</w:t>
                    </w:r>
                  </w:ins>
                </w:p>
              </w:tc>
              <w:tc>
                <w:tcPr>
                  <w:tcW w:w="990" w:type="dxa"/>
                  <w:tcPrChange w:id="2363" w:author="King, Darryl" w:date="2021-09-23T15:56:00Z">
                    <w:tcPr>
                      <w:tcW w:w="1097" w:type="dxa"/>
                      <w:gridSpan w:val="2"/>
                    </w:tcPr>
                  </w:tcPrChange>
                </w:tcPr>
                <w:p w14:paraId="38C76E40" w14:textId="36848A69" w:rsidR="00FE02C6" w:rsidRPr="00E95835" w:rsidRDefault="008B51C6">
                  <w:pPr>
                    <w:spacing w:after="0" w:line="240" w:lineRule="auto"/>
                    <w:jc w:val="center"/>
                    <w:rPr>
                      <w:ins w:id="2364" w:author="King, Darryl" w:date="2021-08-10T10:41:00Z"/>
                      <w:rFonts w:ascii="Times New Roman" w:hAnsi="Times New Roman" w:cs="Times New Roman"/>
                      <w:sz w:val="18"/>
                      <w:szCs w:val="18"/>
                      <w:rPrChange w:id="2365" w:author="King, Darryl" w:date="2021-08-10T10:47:00Z">
                        <w:rPr>
                          <w:ins w:id="2366" w:author="King, Darryl" w:date="2021-08-10T10:41:00Z"/>
                          <w:b/>
                          <w:bCs/>
                        </w:rPr>
                      </w:rPrChange>
                    </w:rPr>
                    <w:pPrChange w:id="2367" w:author="King, Darryl" w:date="2021-08-10T12:58:00Z">
                      <w:pPr>
                        <w:spacing w:after="0" w:line="240" w:lineRule="auto"/>
                      </w:pPr>
                    </w:pPrChange>
                  </w:pPr>
                  <w:ins w:id="2368" w:author="King, Darryl" w:date="2021-08-11T16:43:00Z">
                    <w:r>
                      <w:rPr>
                        <w:rFonts w:ascii="Times New Roman" w:hAnsi="Times New Roman" w:cs="Times New Roman"/>
                        <w:sz w:val="18"/>
                        <w:szCs w:val="18"/>
                      </w:rPr>
                      <w:t>17</w:t>
                    </w:r>
                  </w:ins>
                </w:p>
              </w:tc>
              <w:tc>
                <w:tcPr>
                  <w:tcW w:w="810" w:type="dxa"/>
                  <w:tcPrChange w:id="2369" w:author="King, Darryl" w:date="2021-09-23T15:56:00Z">
                    <w:tcPr>
                      <w:tcW w:w="1097" w:type="dxa"/>
                      <w:gridSpan w:val="2"/>
                    </w:tcPr>
                  </w:tcPrChange>
                </w:tcPr>
                <w:p w14:paraId="3120DB83" w14:textId="77777777" w:rsidR="00FE02C6" w:rsidRPr="00AC5260" w:rsidRDefault="00FE02C6" w:rsidP="009B3969">
                  <w:pPr>
                    <w:spacing w:after="0" w:line="240" w:lineRule="auto"/>
                    <w:jc w:val="center"/>
                    <w:rPr>
                      <w:ins w:id="2370" w:author="King, Darryl" w:date="2021-08-10T13:17:00Z"/>
                      <w:rFonts w:ascii="Times New Roman" w:hAnsi="Times New Roman" w:cs="Times New Roman"/>
                      <w:sz w:val="18"/>
                      <w:szCs w:val="18"/>
                    </w:rPr>
                  </w:pPr>
                </w:p>
              </w:tc>
              <w:tc>
                <w:tcPr>
                  <w:tcW w:w="810" w:type="dxa"/>
                  <w:tcPrChange w:id="2371" w:author="King, Darryl" w:date="2021-09-23T15:56:00Z">
                    <w:tcPr>
                      <w:tcW w:w="1097" w:type="dxa"/>
                      <w:gridSpan w:val="2"/>
                    </w:tcPr>
                  </w:tcPrChange>
                </w:tcPr>
                <w:p w14:paraId="55DD64D7" w14:textId="2DF87EAF" w:rsidR="00FE02C6" w:rsidRPr="00E95835" w:rsidRDefault="00FE02C6">
                  <w:pPr>
                    <w:spacing w:after="0" w:line="240" w:lineRule="auto"/>
                    <w:jc w:val="center"/>
                    <w:rPr>
                      <w:ins w:id="2372" w:author="King, Darryl" w:date="2021-08-10T10:41:00Z"/>
                      <w:rFonts w:ascii="Times New Roman" w:hAnsi="Times New Roman" w:cs="Times New Roman"/>
                      <w:sz w:val="18"/>
                      <w:szCs w:val="18"/>
                      <w:rPrChange w:id="2373" w:author="King, Darryl" w:date="2021-08-10T10:47:00Z">
                        <w:rPr>
                          <w:ins w:id="2374" w:author="King, Darryl" w:date="2021-08-10T10:41:00Z"/>
                          <w:b/>
                          <w:bCs/>
                        </w:rPr>
                      </w:rPrChange>
                    </w:rPr>
                    <w:pPrChange w:id="2375" w:author="King, Darryl" w:date="2021-08-10T12:58:00Z">
                      <w:pPr>
                        <w:spacing w:after="0" w:line="240" w:lineRule="auto"/>
                      </w:pPr>
                    </w:pPrChange>
                  </w:pPr>
                </w:p>
              </w:tc>
              <w:tc>
                <w:tcPr>
                  <w:tcW w:w="782" w:type="dxa"/>
                  <w:tcPrChange w:id="2376" w:author="King, Darryl" w:date="2021-09-23T15:56:00Z">
                    <w:tcPr>
                      <w:tcW w:w="1097" w:type="dxa"/>
                    </w:tcPr>
                  </w:tcPrChange>
                </w:tcPr>
                <w:p w14:paraId="297272E9" w14:textId="77777777" w:rsidR="00FE02C6" w:rsidRPr="00E95835" w:rsidRDefault="00FE02C6">
                  <w:pPr>
                    <w:spacing w:after="0" w:line="240" w:lineRule="auto"/>
                    <w:jc w:val="center"/>
                    <w:rPr>
                      <w:ins w:id="2377" w:author="King, Darryl" w:date="2021-08-10T10:41:00Z"/>
                      <w:rFonts w:ascii="Times New Roman" w:hAnsi="Times New Roman" w:cs="Times New Roman"/>
                      <w:sz w:val="18"/>
                      <w:szCs w:val="18"/>
                      <w:rPrChange w:id="2378" w:author="King, Darryl" w:date="2021-08-10T10:47:00Z">
                        <w:rPr>
                          <w:ins w:id="2379" w:author="King, Darryl" w:date="2021-08-10T10:41:00Z"/>
                          <w:b/>
                          <w:bCs/>
                        </w:rPr>
                      </w:rPrChange>
                    </w:rPr>
                    <w:pPrChange w:id="2380" w:author="King, Darryl" w:date="2021-08-10T12:58:00Z">
                      <w:pPr>
                        <w:spacing w:after="0" w:line="240" w:lineRule="auto"/>
                      </w:pPr>
                    </w:pPrChange>
                  </w:pPr>
                </w:p>
              </w:tc>
            </w:tr>
            <w:tr w:rsidR="00FE02C6" w:rsidRPr="00E95835" w14:paraId="3AEA5CA5" w14:textId="77777777" w:rsidTr="00232C41">
              <w:trPr>
                <w:ins w:id="2381" w:author="King, Darryl" w:date="2021-08-10T10:41:00Z"/>
              </w:trPr>
              <w:tc>
                <w:tcPr>
                  <w:tcW w:w="317" w:type="dxa"/>
                  <w:tcPrChange w:id="2382" w:author="King, Darryl" w:date="2021-09-23T15:56:00Z">
                    <w:tcPr>
                      <w:tcW w:w="336" w:type="dxa"/>
                      <w:gridSpan w:val="2"/>
                    </w:tcPr>
                  </w:tcPrChange>
                </w:tcPr>
                <w:p w14:paraId="250DD0F8" w14:textId="77777777" w:rsidR="00FE02C6" w:rsidRPr="00E95835" w:rsidRDefault="00FE02C6" w:rsidP="00DB3F25">
                  <w:pPr>
                    <w:spacing w:after="0" w:line="240" w:lineRule="auto"/>
                    <w:rPr>
                      <w:ins w:id="2383" w:author="King, Darryl" w:date="2021-08-10T10:41:00Z"/>
                      <w:rFonts w:ascii="Times New Roman" w:hAnsi="Times New Roman" w:cs="Times New Roman"/>
                      <w:sz w:val="18"/>
                      <w:szCs w:val="18"/>
                      <w:rPrChange w:id="2384" w:author="King, Darryl" w:date="2021-08-10T10:47:00Z">
                        <w:rPr>
                          <w:ins w:id="2385" w:author="King, Darryl" w:date="2021-08-10T10:41:00Z"/>
                          <w:b/>
                          <w:bCs/>
                        </w:rPr>
                      </w:rPrChange>
                    </w:rPr>
                  </w:pPr>
                </w:p>
              </w:tc>
              <w:tc>
                <w:tcPr>
                  <w:tcW w:w="4515" w:type="dxa"/>
                  <w:tcPrChange w:id="2386" w:author="King, Darryl" w:date="2021-09-23T15:56:00Z">
                    <w:tcPr>
                      <w:tcW w:w="4401" w:type="dxa"/>
                      <w:gridSpan w:val="2"/>
                    </w:tcPr>
                  </w:tcPrChange>
                </w:tcPr>
                <w:p w14:paraId="1E167C68" w14:textId="334348B3" w:rsidR="00FE02C6" w:rsidRPr="00E95835" w:rsidRDefault="00FE02C6" w:rsidP="00DB3F25">
                  <w:pPr>
                    <w:spacing w:after="0" w:line="240" w:lineRule="auto"/>
                    <w:rPr>
                      <w:ins w:id="2387" w:author="King, Darryl" w:date="2021-08-10T10:41:00Z"/>
                      <w:rFonts w:ascii="Times New Roman" w:hAnsi="Times New Roman" w:cs="Times New Roman"/>
                      <w:sz w:val="18"/>
                      <w:szCs w:val="18"/>
                      <w:rPrChange w:id="2388" w:author="King, Darryl" w:date="2021-08-10T10:47:00Z">
                        <w:rPr>
                          <w:ins w:id="2389" w:author="King, Darryl" w:date="2021-08-10T10:41:00Z"/>
                          <w:b/>
                          <w:bCs/>
                        </w:rPr>
                      </w:rPrChange>
                    </w:rPr>
                  </w:pPr>
                  <w:ins w:id="2390" w:author="King, Darryl" w:date="2021-08-10T12:18:00Z">
                    <w:r>
                      <w:rPr>
                        <w:rFonts w:ascii="Times New Roman" w:hAnsi="Times New Roman" w:cs="Times New Roman"/>
                        <w:sz w:val="18"/>
                        <w:szCs w:val="18"/>
                      </w:rPr>
                      <w:t xml:space="preserve">  </w:t>
                    </w:r>
                  </w:ins>
                  <w:ins w:id="2391" w:author="King, Darryl" w:date="2021-09-23T16:03:00Z">
                    <w:r w:rsidR="003C31B1">
                      <w:rPr>
                        <w:rFonts w:ascii="Times New Roman" w:hAnsi="Times New Roman" w:cs="Times New Roman"/>
                        <w:sz w:val="18"/>
                        <w:szCs w:val="18"/>
                      </w:rPr>
                      <w:t xml:space="preserve">l. </w:t>
                    </w:r>
                  </w:ins>
                  <w:ins w:id="2392" w:author="King, Darryl" w:date="2021-08-10T12:17:00Z">
                    <w:r>
                      <w:rPr>
                        <w:rFonts w:ascii="Times New Roman" w:hAnsi="Times New Roman" w:cs="Times New Roman"/>
                        <w:sz w:val="18"/>
                        <w:szCs w:val="18"/>
                      </w:rPr>
                      <w:t>Secondary</w:t>
                    </w:r>
                  </w:ins>
                  <w:ins w:id="2393" w:author="King, Darryl" w:date="2021-08-10T12:18:00Z">
                    <w:r>
                      <w:rPr>
                        <w:rFonts w:ascii="Times New Roman" w:hAnsi="Times New Roman" w:cs="Times New Roman"/>
                        <w:sz w:val="18"/>
                        <w:szCs w:val="18"/>
                      </w:rPr>
                      <w:t xml:space="preserve"> </w:t>
                    </w:r>
                  </w:ins>
                  <w:ins w:id="2394" w:author="King, Darryl" w:date="2021-08-10T12:17:00Z">
                    <w:r>
                      <w:rPr>
                        <w:rFonts w:ascii="Times New Roman" w:hAnsi="Times New Roman" w:cs="Times New Roman"/>
                        <w:sz w:val="18"/>
                        <w:szCs w:val="18"/>
                      </w:rPr>
                      <w:t>market purch</w:t>
                    </w:r>
                  </w:ins>
                  <w:ins w:id="2395" w:author="King, Darryl" w:date="2021-08-10T12:18:00Z">
                    <w:r>
                      <w:rPr>
                        <w:rFonts w:ascii="Times New Roman" w:hAnsi="Times New Roman" w:cs="Times New Roman"/>
                        <w:sz w:val="18"/>
                        <w:szCs w:val="18"/>
                      </w:rPr>
                      <w:t>ases (+), sales (-)</w:t>
                    </w:r>
                  </w:ins>
                </w:p>
              </w:tc>
              <w:tc>
                <w:tcPr>
                  <w:tcW w:w="900" w:type="dxa"/>
                  <w:tcPrChange w:id="2396" w:author="King, Darryl" w:date="2021-09-23T15:56:00Z">
                    <w:tcPr>
                      <w:tcW w:w="1096" w:type="dxa"/>
                      <w:gridSpan w:val="2"/>
                    </w:tcPr>
                  </w:tcPrChange>
                </w:tcPr>
                <w:p w14:paraId="5FAF721A" w14:textId="50E62052" w:rsidR="00FE02C6" w:rsidRPr="00E95835" w:rsidRDefault="00FE02C6">
                  <w:pPr>
                    <w:spacing w:after="0" w:line="240" w:lineRule="auto"/>
                    <w:jc w:val="center"/>
                    <w:rPr>
                      <w:ins w:id="2397" w:author="King, Darryl" w:date="2021-08-10T10:41:00Z"/>
                      <w:rFonts w:ascii="Times New Roman" w:hAnsi="Times New Roman" w:cs="Times New Roman"/>
                      <w:sz w:val="18"/>
                      <w:szCs w:val="18"/>
                      <w:rPrChange w:id="2398" w:author="King, Darryl" w:date="2021-08-10T10:47:00Z">
                        <w:rPr>
                          <w:ins w:id="2399" w:author="King, Darryl" w:date="2021-08-10T10:41:00Z"/>
                          <w:b/>
                          <w:bCs/>
                        </w:rPr>
                      </w:rPrChange>
                    </w:rPr>
                    <w:pPrChange w:id="2400" w:author="King, Darryl" w:date="2021-08-10T12:58:00Z">
                      <w:pPr>
                        <w:spacing w:after="0" w:line="240" w:lineRule="auto"/>
                      </w:pPr>
                    </w:pPrChange>
                  </w:pPr>
                  <w:ins w:id="2401" w:author="King, Darryl" w:date="2021-08-10T13:10:00Z">
                    <w:r>
                      <w:rPr>
                        <w:rFonts w:ascii="Times New Roman" w:hAnsi="Times New Roman" w:cs="Times New Roman"/>
                        <w:sz w:val="18"/>
                        <w:szCs w:val="18"/>
                      </w:rPr>
                      <w:t>0</w:t>
                    </w:r>
                  </w:ins>
                </w:p>
              </w:tc>
              <w:tc>
                <w:tcPr>
                  <w:tcW w:w="990" w:type="dxa"/>
                  <w:tcPrChange w:id="2402" w:author="King, Darryl" w:date="2021-09-23T15:56:00Z">
                    <w:tcPr>
                      <w:tcW w:w="1097" w:type="dxa"/>
                      <w:gridSpan w:val="2"/>
                    </w:tcPr>
                  </w:tcPrChange>
                </w:tcPr>
                <w:p w14:paraId="68B944DB" w14:textId="57977B3B" w:rsidR="00FE02C6" w:rsidRPr="00E95835" w:rsidRDefault="0075421F">
                  <w:pPr>
                    <w:spacing w:after="0" w:line="240" w:lineRule="auto"/>
                    <w:jc w:val="center"/>
                    <w:rPr>
                      <w:ins w:id="2403" w:author="King, Darryl" w:date="2021-08-10T10:41:00Z"/>
                      <w:rFonts w:ascii="Times New Roman" w:hAnsi="Times New Roman" w:cs="Times New Roman"/>
                      <w:sz w:val="18"/>
                      <w:szCs w:val="18"/>
                      <w:rPrChange w:id="2404" w:author="King, Darryl" w:date="2021-08-10T10:47:00Z">
                        <w:rPr>
                          <w:ins w:id="2405" w:author="King, Darryl" w:date="2021-08-10T10:41:00Z"/>
                          <w:b/>
                          <w:bCs/>
                        </w:rPr>
                      </w:rPrChange>
                    </w:rPr>
                    <w:pPrChange w:id="2406" w:author="King, Darryl" w:date="2021-08-10T12:58:00Z">
                      <w:pPr>
                        <w:spacing w:after="0" w:line="240" w:lineRule="auto"/>
                      </w:pPr>
                    </w:pPrChange>
                  </w:pPr>
                  <w:ins w:id="2407" w:author="King, Darryl" w:date="2021-08-10T13:35:00Z">
                    <w:r>
                      <w:rPr>
                        <w:rFonts w:ascii="Times New Roman" w:hAnsi="Times New Roman" w:cs="Times New Roman"/>
                        <w:sz w:val="18"/>
                        <w:szCs w:val="18"/>
                      </w:rPr>
                      <w:t>0</w:t>
                    </w:r>
                  </w:ins>
                </w:p>
              </w:tc>
              <w:tc>
                <w:tcPr>
                  <w:tcW w:w="810" w:type="dxa"/>
                  <w:tcPrChange w:id="2408" w:author="King, Darryl" w:date="2021-09-23T15:56:00Z">
                    <w:tcPr>
                      <w:tcW w:w="1097" w:type="dxa"/>
                      <w:gridSpan w:val="2"/>
                    </w:tcPr>
                  </w:tcPrChange>
                </w:tcPr>
                <w:p w14:paraId="00EC180B" w14:textId="77777777" w:rsidR="00FE02C6" w:rsidRPr="00AC5260" w:rsidRDefault="00FE02C6" w:rsidP="009B3969">
                  <w:pPr>
                    <w:spacing w:after="0" w:line="240" w:lineRule="auto"/>
                    <w:jc w:val="center"/>
                    <w:rPr>
                      <w:ins w:id="2409" w:author="King, Darryl" w:date="2021-08-10T13:17:00Z"/>
                      <w:rFonts w:ascii="Times New Roman" w:hAnsi="Times New Roman" w:cs="Times New Roman"/>
                      <w:sz w:val="18"/>
                      <w:szCs w:val="18"/>
                    </w:rPr>
                  </w:pPr>
                </w:p>
              </w:tc>
              <w:tc>
                <w:tcPr>
                  <w:tcW w:w="810" w:type="dxa"/>
                  <w:tcPrChange w:id="2410" w:author="King, Darryl" w:date="2021-09-23T15:56:00Z">
                    <w:tcPr>
                      <w:tcW w:w="1097" w:type="dxa"/>
                      <w:gridSpan w:val="2"/>
                    </w:tcPr>
                  </w:tcPrChange>
                </w:tcPr>
                <w:p w14:paraId="2693779A" w14:textId="5492058F" w:rsidR="00FE02C6" w:rsidRPr="00E95835" w:rsidRDefault="00FE02C6">
                  <w:pPr>
                    <w:spacing w:after="0" w:line="240" w:lineRule="auto"/>
                    <w:jc w:val="center"/>
                    <w:rPr>
                      <w:ins w:id="2411" w:author="King, Darryl" w:date="2021-08-10T10:41:00Z"/>
                      <w:rFonts w:ascii="Times New Roman" w:hAnsi="Times New Roman" w:cs="Times New Roman"/>
                      <w:sz w:val="18"/>
                      <w:szCs w:val="18"/>
                      <w:rPrChange w:id="2412" w:author="King, Darryl" w:date="2021-08-10T10:47:00Z">
                        <w:rPr>
                          <w:ins w:id="2413" w:author="King, Darryl" w:date="2021-08-10T10:41:00Z"/>
                          <w:b/>
                          <w:bCs/>
                        </w:rPr>
                      </w:rPrChange>
                    </w:rPr>
                    <w:pPrChange w:id="2414" w:author="King, Darryl" w:date="2021-08-10T12:58:00Z">
                      <w:pPr>
                        <w:spacing w:after="0" w:line="240" w:lineRule="auto"/>
                      </w:pPr>
                    </w:pPrChange>
                  </w:pPr>
                </w:p>
              </w:tc>
              <w:tc>
                <w:tcPr>
                  <w:tcW w:w="782" w:type="dxa"/>
                  <w:tcPrChange w:id="2415" w:author="King, Darryl" w:date="2021-09-23T15:56:00Z">
                    <w:tcPr>
                      <w:tcW w:w="1097" w:type="dxa"/>
                    </w:tcPr>
                  </w:tcPrChange>
                </w:tcPr>
                <w:p w14:paraId="026013F5" w14:textId="77777777" w:rsidR="00FE02C6" w:rsidRPr="00E95835" w:rsidRDefault="00FE02C6">
                  <w:pPr>
                    <w:spacing w:after="0" w:line="240" w:lineRule="auto"/>
                    <w:jc w:val="center"/>
                    <w:rPr>
                      <w:ins w:id="2416" w:author="King, Darryl" w:date="2021-08-10T10:41:00Z"/>
                      <w:rFonts w:ascii="Times New Roman" w:hAnsi="Times New Roman" w:cs="Times New Roman"/>
                      <w:sz w:val="18"/>
                      <w:szCs w:val="18"/>
                      <w:rPrChange w:id="2417" w:author="King, Darryl" w:date="2021-08-10T10:47:00Z">
                        <w:rPr>
                          <w:ins w:id="2418" w:author="King, Darryl" w:date="2021-08-10T10:41:00Z"/>
                          <w:b/>
                          <w:bCs/>
                        </w:rPr>
                      </w:rPrChange>
                    </w:rPr>
                    <w:pPrChange w:id="2419" w:author="King, Darryl" w:date="2021-08-10T12:58:00Z">
                      <w:pPr>
                        <w:spacing w:after="0" w:line="240" w:lineRule="auto"/>
                      </w:pPr>
                    </w:pPrChange>
                  </w:pPr>
                </w:p>
              </w:tc>
            </w:tr>
            <w:tr w:rsidR="00FE02C6" w:rsidRPr="00E95835" w14:paraId="718FB350" w14:textId="77777777" w:rsidTr="00232C41">
              <w:trPr>
                <w:ins w:id="2420" w:author="King, Darryl" w:date="2021-08-10T10:41:00Z"/>
              </w:trPr>
              <w:tc>
                <w:tcPr>
                  <w:tcW w:w="317" w:type="dxa"/>
                  <w:tcPrChange w:id="2421" w:author="King, Darryl" w:date="2021-09-23T15:56:00Z">
                    <w:tcPr>
                      <w:tcW w:w="336" w:type="dxa"/>
                      <w:gridSpan w:val="2"/>
                    </w:tcPr>
                  </w:tcPrChange>
                </w:tcPr>
                <w:p w14:paraId="4BF0FA16" w14:textId="77777777" w:rsidR="00FE02C6" w:rsidRPr="00E95835" w:rsidRDefault="00FE02C6" w:rsidP="00DB3F25">
                  <w:pPr>
                    <w:spacing w:after="0" w:line="240" w:lineRule="auto"/>
                    <w:rPr>
                      <w:ins w:id="2422" w:author="King, Darryl" w:date="2021-08-10T10:41:00Z"/>
                      <w:rFonts w:ascii="Times New Roman" w:hAnsi="Times New Roman" w:cs="Times New Roman"/>
                      <w:sz w:val="18"/>
                      <w:szCs w:val="18"/>
                      <w:rPrChange w:id="2423" w:author="King, Darryl" w:date="2021-08-10T10:47:00Z">
                        <w:rPr>
                          <w:ins w:id="2424" w:author="King, Darryl" w:date="2021-08-10T10:41:00Z"/>
                          <w:b/>
                          <w:bCs/>
                        </w:rPr>
                      </w:rPrChange>
                    </w:rPr>
                  </w:pPr>
                </w:p>
              </w:tc>
              <w:tc>
                <w:tcPr>
                  <w:tcW w:w="4515" w:type="dxa"/>
                  <w:tcPrChange w:id="2425" w:author="King, Darryl" w:date="2021-09-23T15:56:00Z">
                    <w:tcPr>
                      <w:tcW w:w="4401" w:type="dxa"/>
                      <w:gridSpan w:val="2"/>
                    </w:tcPr>
                  </w:tcPrChange>
                </w:tcPr>
                <w:p w14:paraId="76B70E28" w14:textId="5A361CB9" w:rsidR="00FE02C6" w:rsidRPr="00E95835" w:rsidRDefault="00FE02C6" w:rsidP="00DB3F25">
                  <w:pPr>
                    <w:spacing w:after="0" w:line="240" w:lineRule="auto"/>
                    <w:rPr>
                      <w:ins w:id="2426" w:author="King, Darryl" w:date="2021-08-10T10:41:00Z"/>
                      <w:rFonts w:ascii="Times New Roman" w:hAnsi="Times New Roman" w:cs="Times New Roman"/>
                      <w:sz w:val="18"/>
                      <w:szCs w:val="18"/>
                      <w:rPrChange w:id="2427" w:author="King, Darryl" w:date="2021-08-10T10:47:00Z">
                        <w:rPr>
                          <w:ins w:id="2428" w:author="King, Darryl" w:date="2021-08-10T10:41:00Z"/>
                          <w:b/>
                          <w:bCs/>
                        </w:rPr>
                      </w:rPrChange>
                    </w:rPr>
                  </w:pPr>
                  <w:ins w:id="2429" w:author="King, Darryl" w:date="2021-08-10T13:10:00Z">
                    <w:r>
                      <w:rPr>
                        <w:rFonts w:ascii="Times New Roman" w:hAnsi="Times New Roman" w:cs="Times New Roman"/>
                        <w:sz w:val="18"/>
                        <w:szCs w:val="18"/>
                      </w:rPr>
                      <w:t xml:space="preserve">  </w:t>
                    </w:r>
                  </w:ins>
                  <w:ins w:id="2430" w:author="King, Darryl" w:date="2021-09-23T16:03:00Z">
                    <w:r w:rsidR="003C31B1">
                      <w:rPr>
                        <w:rFonts w:ascii="Times New Roman" w:hAnsi="Times New Roman" w:cs="Times New Roman"/>
                        <w:sz w:val="18"/>
                        <w:szCs w:val="18"/>
                      </w:rPr>
                      <w:t xml:space="preserve">m. </w:t>
                    </w:r>
                  </w:ins>
                  <w:ins w:id="2431" w:author="King, Darryl" w:date="2021-08-10T13:10:00Z">
                    <w:r>
                      <w:rPr>
                        <w:rFonts w:ascii="Times New Roman" w:hAnsi="Times New Roman" w:cs="Times New Roman"/>
                        <w:sz w:val="18"/>
                        <w:szCs w:val="18"/>
                      </w:rPr>
                      <w:t>Other</w:t>
                    </w:r>
                  </w:ins>
                </w:p>
              </w:tc>
              <w:tc>
                <w:tcPr>
                  <w:tcW w:w="900" w:type="dxa"/>
                  <w:tcPrChange w:id="2432" w:author="King, Darryl" w:date="2021-09-23T15:56:00Z">
                    <w:tcPr>
                      <w:tcW w:w="1096" w:type="dxa"/>
                      <w:gridSpan w:val="2"/>
                    </w:tcPr>
                  </w:tcPrChange>
                </w:tcPr>
                <w:p w14:paraId="67A71182" w14:textId="21E0B1AC" w:rsidR="00FE02C6" w:rsidRPr="00E95835" w:rsidRDefault="00FE02C6">
                  <w:pPr>
                    <w:spacing w:after="0" w:line="240" w:lineRule="auto"/>
                    <w:jc w:val="center"/>
                    <w:rPr>
                      <w:ins w:id="2433" w:author="King, Darryl" w:date="2021-08-10T10:41:00Z"/>
                      <w:rFonts w:ascii="Times New Roman" w:hAnsi="Times New Roman" w:cs="Times New Roman"/>
                      <w:sz w:val="18"/>
                      <w:szCs w:val="18"/>
                      <w:rPrChange w:id="2434" w:author="King, Darryl" w:date="2021-08-10T10:47:00Z">
                        <w:rPr>
                          <w:ins w:id="2435" w:author="King, Darryl" w:date="2021-08-10T10:41:00Z"/>
                          <w:b/>
                          <w:bCs/>
                        </w:rPr>
                      </w:rPrChange>
                    </w:rPr>
                    <w:pPrChange w:id="2436" w:author="King, Darryl" w:date="2021-08-10T12:58:00Z">
                      <w:pPr>
                        <w:spacing w:after="0" w:line="240" w:lineRule="auto"/>
                      </w:pPr>
                    </w:pPrChange>
                  </w:pPr>
                  <w:ins w:id="2437" w:author="King, Darryl" w:date="2021-08-10T13:15:00Z">
                    <w:r>
                      <w:rPr>
                        <w:rFonts w:ascii="Times New Roman" w:hAnsi="Times New Roman" w:cs="Times New Roman"/>
                        <w:sz w:val="18"/>
                        <w:szCs w:val="18"/>
                      </w:rPr>
                      <w:t>0</w:t>
                    </w:r>
                  </w:ins>
                </w:p>
              </w:tc>
              <w:tc>
                <w:tcPr>
                  <w:tcW w:w="990" w:type="dxa"/>
                  <w:tcPrChange w:id="2438" w:author="King, Darryl" w:date="2021-09-23T15:56:00Z">
                    <w:tcPr>
                      <w:tcW w:w="1097" w:type="dxa"/>
                      <w:gridSpan w:val="2"/>
                    </w:tcPr>
                  </w:tcPrChange>
                </w:tcPr>
                <w:p w14:paraId="0F57A788" w14:textId="695F7015" w:rsidR="00FE02C6" w:rsidRPr="00E95835" w:rsidRDefault="0075421F">
                  <w:pPr>
                    <w:spacing w:after="0" w:line="240" w:lineRule="auto"/>
                    <w:jc w:val="center"/>
                    <w:rPr>
                      <w:ins w:id="2439" w:author="King, Darryl" w:date="2021-08-10T10:41:00Z"/>
                      <w:rFonts w:ascii="Times New Roman" w:hAnsi="Times New Roman" w:cs="Times New Roman"/>
                      <w:sz w:val="18"/>
                      <w:szCs w:val="18"/>
                      <w:rPrChange w:id="2440" w:author="King, Darryl" w:date="2021-08-10T10:47:00Z">
                        <w:rPr>
                          <w:ins w:id="2441" w:author="King, Darryl" w:date="2021-08-10T10:41:00Z"/>
                          <w:b/>
                          <w:bCs/>
                        </w:rPr>
                      </w:rPrChange>
                    </w:rPr>
                    <w:pPrChange w:id="2442" w:author="King, Darryl" w:date="2021-08-10T12:58:00Z">
                      <w:pPr>
                        <w:spacing w:after="0" w:line="240" w:lineRule="auto"/>
                      </w:pPr>
                    </w:pPrChange>
                  </w:pPr>
                  <w:ins w:id="2443" w:author="King, Darryl" w:date="2021-08-10T13:35:00Z">
                    <w:r>
                      <w:rPr>
                        <w:rFonts w:ascii="Times New Roman" w:hAnsi="Times New Roman" w:cs="Times New Roman"/>
                        <w:sz w:val="18"/>
                        <w:szCs w:val="18"/>
                      </w:rPr>
                      <w:t>0</w:t>
                    </w:r>
                  </w:ins>
                </w:p>
              </w:tc>
              <w:tc>
                <w:tcPr>
                  <w:tcW w:w="810" w:type="dxa"/>
                  <w:tcPrChange w:id="2444" w:author="King, Darryl" w:date="2021-09-23T15:56:00Z">
                    <w:tcPr>
                      <w:tcW w:w="1097" w:type="dxa"/>
                      <w:gridSpan w:val="2"/>
                    </w:tcPr>
                  </w:tcPrChange>
                </w:tcPr>
                <w:p w14:paraId="7F770291" w14:textId="77777777" w:rsidR="00FE02C6" w:rsidRPr="00AC5260" w:rsidRDefault="00FE02C6" w:rsidP="009B3969">
                  <w:pPr>
                    <w:spacing w:after="0" w:line="240" w:lineRule="auto"/>
                    <w:jc w:val="center"/>
                    <w:rPr>
                      <w:ins w:id="2445" w:author="King, Darryl" w:date="2021-08-10T13:17:00Z"/>
                      <w:rFonts w:ascii="Times New Roman" w:hAnsi="Times New Roman" w:cs="Times New Roman"/>
                      <w:sz w:val="18"/>
                      <w:szCs w:val="18"/>
                    </w:rPr>
                  </w:pPr>
                </w:p>
              </w:tc>
              <w:tc>
                <w:tcPr>
                  <w:tcW w:w="810" w:type="dxa"/>
                  <w:tcPrChange w:id="2446" w:author="King, Darryl" w:date="2021-09-23T15:56:00Z">
                    <w:tcPr>
                      <w:tcW w:w="1097" w:type="dxa"/>
                      <w:gridSpan w:val="2"/>
                    </w:tcPr>
                  </w:tcPrChange>
                </w:tcPr>
                <w:p w14:paraId="30C2D730" w14:textId="7C631058" w:rsidR="00FE02C6" w:rsidRPr="00E95835" w:rsidRDefault="00FE02C6">
                  <w:pPr>
                    <w:spacing w:after="0" w:line="240" w:lineRule="auto"/>
                    <w:jc w:val="center"/>
                    <w:rPr>
                      <w:ins w:id="2447" w:author="King, Darryl" w:date="2021-08-10T10:41:00Z"/>
                      <w:rFonts w:ascii="Times New Roman" w:hAnsi="Times New Roman" w:cs="Times New Roman"/>
                      <w:sz w:val="18"/>
                      <w:szCs w:val="18"/>
                      <w:rPrChange w:id="2448" w:author="King, Darryl" w:date="2021-08-10T10:47:00Z">
                        <w:rPr>
                          <w:ins w:id="2449" w:author="King, Darryl" w:date="2021-08-10T10:41:00Z"/>
                          <w:b/>
                          <w:bCs/>
                        </w:rPr>
                      </w:rPrChange>
                    </w:rPr>
                    <w:pPrChange w:id="2450" w:author="King, Darryl" w:date="2021-08-10T12:58:00Z">
                      <w:pPr>
                        <w:spacing w:after="0" w:line="240" w:lineRule="auto"/>
                      </w:pPr>
                    </w:pPrChange>
                  </w:pPr>
                </w:p>
              </w:tc>
              <w:tc>
                <w:tcPr>
                  <w:tcW w:w="782" w:type="dxa"/>
                  <w:tcPrChange w:id="2451" w:author="King, Darryl" w:date="2021-09-23T15:56:00Z">
                    <w:tcPr>
                      <w:tcW w:w="1097" w:type="dxa"/>
                    </w:tcPr>
                  </w:tcPrChange>
                </w:tcPr>
                <w:p w14:paraId="3DC60A8E" w14:textId="77777777" w:rsidR="00FE02C6" w:rsidRPr="00E95835" w:rsidRDefault="00FE02C6">
                  <w:pPr>
                    <w:spacing w:after="0" w:line="240" w:lineRule="auto"/>
                    <w:jc w:val="center"/>
                    <w:rPr>
                      <w:ins w:id="2452" w:author="King, Darryl" w:date="2021-08-10T10:41:00Z"/>
                      <w:rFonts w:ascii="Times New Roman" w:hAnsi="Times New Roman" w:cs="Times New Roman"/>
                      <w:sz w:val="18"/>
                      <w:szCs w:val="18"/>
                      <w:rPrChange w:id="2453" w:author="King, Darryl" w:date="2021-08-10T10:47:00Z">
                        <w:rPr>
                          <w:ins w:id="2454" w:author="King, Darryl" w:date="2021-08-10T10:41:00Z"/>
                          <w:b/>
                          <w:bCs/>
                        </w:rPr>
                      </w:rPrChange>
                    </w:rPr>
                    <w:pPrChange w:id="2455" w:author="King, Darryl" w:date="2021-08-10T12:58:00Z">
                      <w:pPr>
                        <w:spacing w:after="0" w:line="240" w:lineRule="auto"/>
                      </w:pPr>
                    </w:pPrChange>
                  </w:pPr>
                </w:p>
              </w:tc>
            </w:tr>
            <w:tr w:rsidR="00FE02C6" w:rsidRPr="00E95835" w14:paraId="1CF5D286" w14:textId="77777777" w:rsidTr="00232C41">
              <w:trPr>
                <w:ins w:id="2456" w:author="King, Darryl" w:date="2021-08-10T13:10:00Z"/>
              </w:trPr>
              <w:tc>
                <w:tcPr>
                  <w:tcW w:w="317" w:type="dxa"/>
                  <w:tcPrChange w:id="2457" w:author="King, Darryl" w:date="2021-09-23T15:56:00Z">
                    <w:tcPr>
                      <w:tcW w:w="336" w:type="dxa"/>
                      <w:gridSpan w:val="2"/>
                    </w:tcPr>
                  </w:tcPrChange>
                </w:tcPr>
                <w:p w14:paraId="63C291B2" w14:textId="77777777" w:rsidR="00FE02C6" w:rsidRPr="00E95835" w:rsidRDefault="00FE02C6" w:rsidP="00DB3F25">
                  <w:pPr>
                    <w:spacing w:after="0" w:line="240" w:lineRule="auto"/>
                    <w:rPr>
                      <w:ins w:id="2458" w:author="King, Darryl" w:date="2021-08-10T13:10:00Z"/>
                      <w:rFonts w:ascii="Times New Roman" w:hAnsi="Times New Roman" w:cs="Times New Roman"/>
                      <w:sz w:val="18"/>
                      <w:szCs w:val="18"/>
                    </w:rPr>
                  </w:pPr>
                </w:p>
              </w:tc>
              <w:tc>
                <w:tcPr>
                  <w:tcW w:w="4515" w:type="dxa"/>
                  <w:tcPrChange w:id="2459" w:author="King, Darryl" w:date="2021-09-23T15:56:00Z">
                    <w:tcPr>
                      <w:tcW w:w="4401" w:type="dxa"/>
                      <w:gridSpan w:val="2"/>
                    </w:tcPr>
                  </w:tcPrChange>
                </w:tcPr>
                <w:p w14:paraId="3A5C5778" w14:textId="77777777" w:rsidR="00FE02C6" w:rsidRDefault="00FE02C6" w:rsidP="00DB3F25">
                  <w:pPr>
                    <w:spacing w:after="0" w:line="240" w:lineRule="auto"/>
                    <w:rPr>
                      <w:ins w:id="2460" w:author="King, Darryl" w:date="2021-08-10T13:10:00Z"/>
                      <w:rFonts w:ascii="Times New Roman" w:hAnsi="Times New Roman" w:cs="Times New Roman"/>
                      <w:sz w:val="18"/>
                      <w:szCs w:val="18"/>
                    </w:rPr>
                  </w:pPr>
                </w:p>
              </w:tc>
              <w:tc>
                <w:tcPr>
                  <w:tcW w:w="900" w:type="dxa"/>
                  <w:tcPrChange w:id="2461" w:author="King, Darryl" w:date="2021-09-23T15:56:00Z">
                    <w:tcPr>
                      <w:tcW w:w="1096" w:type="dxa"/>
                      <w:gridSpan w:val="2"/>
                    </w:tcPr>
                  </w:tcPrChange>
                </w:tcPr>
                <w:p w14:paraId="03946F76" w14:textId="77777777" w:rsidR="00FE02C6" w:rsidRPr="00AC5260" w:rsidRDefault="00FE02C6" w:rsidP="009B3969">
                  <w:pPr>
                    <w:spacing w:after="0" w:line="240" w:lineRule="auto"/>
                    <w:jc w:val="center"/>
                    <w:rPr>
                      <w:ins w:id="2462" w:author="King, Darryl" w:date="2021-08-10T13:10:00Z"/>
                      <w:rFonts w:ascii="Times New Roman" w:hAnsi="Times New Roman" w:cs="Times New Roman"/>
                      <w:sz w:val="18"/>
                      <w:szCs w:val="18"/>
                    </w:rPr>
                  </w:pPr>
                </w:p>
              </w:tc>
              <w:tc>
                <w:tcPr>
                  <w:tcW w:w="990" w:type="dxa"/>
                  <w:tcPrChange w:id="2463" w:author="King, Darryl" w:date="2021-09-23T15:56:00Z">
                    <w:tcPr>
                      <w:tcW w:w="1097" w:type="dxa"/>
                      <w:gridSpan w:val="2"/>
                    </w:tcPr>
                  </w:tcPrChange>
                </w:tcPr>
                <w:p w14:paraId="7084C5AD" w14:textId="77777777" w:rsidR="00FE02C6" w:rsidRPr="00E95835" w:rsidRDefault="00FE02C6" w:rsidP="009B3969">
                  <w:pPr>
                    <w:spacing w:after="0" w:line="240" w:lineRule="auto"/>
                    <w:jc w:val="center"/>
                    <w:rPr>
                      <w:ins w:id="2464" w:author="King, Darryl" w:date="2021-08-10T13:10:00Z"/>
                      <w:rFonts w:ascii="Times New Roman" w:hAnsi="Times New Roman" w:cs="Times New Roman"/>
                      <w:sz w:val="18"/>
                      <w:szCs w:val="18"/>
                    </w:rPr>
                  </w:pPr>
                </w:p>
              </w:tc>
              <w:tc>
                <w:tcPr>
                  <w:tcW w:w="810" w:type="dxa"/>
                  <w:tcPrChange w:id="2465" w:author="King, Darryl" w:date="2021-09-23T15:56:00Z">
                    <w:tcPr>
                      <w:tcW w:w="1097" w:type="dxa"/>
                      <w:gridSpan w:val="2"/>
                    </w:tcPr>
                  </w:tcPrChange>
                </w:tcPr>
                <w:p w14:paraId="0CC2F3F4" w14:textId="77777777" w:rsidR="00FE02C6" w:rsidRPr="00E95835" w:rsidRDefault="00FE02C6" w:rsidP="009B3969">
                  <w:pPr>
                    <w:spacing w:after="0" w:line="240" w:lineRule="auto"/>
                    <w:jc w:val="center"/>
                    <w:rPr>
                      <w:ins w:id="2466" w:author="King, Darryl" w:date="2021-08-10T13:17:00Z"/>
                      <w:rFonts w:ascii="Times New Roman" w:hAnsi="Times New Roman" w:cs="Times New Roman"/>
                      <w:sz w:val="18"/>
                      <w:szCs w:val="18"/>
                    </w:rPr>
                  </w:pPr>
                </w:p>
              </w:tc>
              <w:tc>
                <w:tcPr>
                  <w:tcW w:w="810" w:type="dxa"/>
                  <w:tcPrChange w:id="2467" w:author="King, Darryl" w:date="2021-09-23T15:56:00Z">
                    <w:tcPr>
                      <w:tcW w:w="1097" w:type="dxa"/>
                      <w:gridSpan w:val="2"/>
                    </w:tcPr>
                  </w:tcPrChange>
                </w:tcPr>
                <w:p w14:paraId="30A06673" w14:textId="13AA7122" w:rsidR="00FE02C6" w:rsidRPr="00E95835" w:rsidRDefault="00FE02C6" w:rsidP="009B3969">
                  <w:pPr>
                    <w:spacing w:after="0" w:line="240" w:lineRule="auto"/>
                    <w:jc w:val="center"/>
                    <w:rPr>
                      <w:ins w:id="2468" w:author="King, Darryl" w:date="2021-08-10T13:10:00Z"/>
                      <w:rFonts w:ascii="Times New Roman" w:hAnsi="Times New Roman" w:cs="Times New Roman"/>
                      <w:sz w:val="18"/>
                      <w:szCs w:val="18"/>
                    </w:rPr>
                  </w:pPr>
                </w:p>
              </w:tc>
              <w:tc>
                <w:tcPr>
                  <w:tcW w:w="782" w:type="dxa"/>
                  <w:tcPrChange w:id="2469" w:author="King, Darryl" w:date="2021-09-23T15:56:00Z">
                    <w:tcPr>
                      <w:tcW w:w="1097" w:type="dxa"/>
                    </w:tcPr>
                  </w:tcPrChange>
                </w:tcPr>
                <w:p w14:paraId="14871323" w14:textId="77777777" w:rsidR="00FE02C6" w:rsidRPr="00E95835" w:rsidRDefault="00FE02C6" w:rsidP="009B3969">
                  <w:pPr>
                    <w:spacing w:after="0" w:line="240" w:lineRule="auto"/>
                    <w:jc w:val="center"/>
                    <w:rPr>
                      <w:ins w:id="2470" w:author="King, Darryl" w:date="2021-08-10T13:10:00Z"/>
                      <w:rFonts w:ascii="Times New Roman" w:hAnsi="Times New Roman" w:cs="Times New Roman"/>
                      <w:sz w:val="18"/>
                      <w:szCs w:val="18"/>
                    </w:rPr>
                  </w:pPr>
                </w:p>
              </w:tc>
            </w:tr>
            <w:tr w:rsidR="00FE02C6" w:rsidRPr="00E95835" w14:paraId="785E8130" w14:textId="77777777" w:rsidTr="00232C41">
              <w:trPr>
                <w:ins w:id="2471" w:author="King, Darryl" w:date="2021-08-10T10:41:00Z"/>
              </w:trPr>
              <w:tc>
                <w:tcPr>
                  <w:tcW w:w="317" w:type="dxa"/>
                  <w:tcPrChange w:id="2472" w:author="King, Darryl" w:date="2021-09-23T15:56:00Z">
                    <w:tcPr>
                      <w:tcW w:w="336" w:type="dxa"/>
                      <w:gridSpan w:val="2"/>
                    </w:tcPr>
                  </w:tcPrChange>
                </w:tcPr>
                <w:p w14:paraId="30DEFA13" w14:textId="77777777" w:rsidR="00FE02C6" w:rsidRPr="00E95835" w:rsidRDefault="00FE02C6" w:rsidP="00F90356">
                  <w:pPr>
                    <w:spacing w:after="0" w:line="240" w:lineRule="auto"/>
                    <w:rPr>
                      <w:ins w:id="2473" w:author="King, Darryl" w:date="2021-08-10T10:41:00Z"/>
                      <w:rFonts w:ascii="Times New Roman" w:hAnsi="Times New Roman" w:cs="Times New Roman"/>
                      <w:sz w:val="18"/>
                      <w:szCs w:val="18"/>
                      <w:rPrChange w:id="2474" w:author="King, Darryl" w:date="2021-08-10T10:47:00Z">
                        <w:rPr>
                          <w:ins w:id="2475" w:author="King, Darryl" w:date="2021-08-10T10:41:00Z"/>
                          <w:b/>
                          <w:bCs/>
                        </w:rPr>
                      </w:rPrChange>
                    </w:rPr>
                  </w:pPr>
                </w:p>
              </w:tc>
              <w:tc>
                <w:tcPr>
                  <w:tcW w:w="4515" w:type="dxa"/>
                  <w:tcPrChange w:id="2476" w:author="King, Darryl" w:date="2021-09-23T15:56:00Z">
                    <w:tcPr>
                      <w:tcW w:w="4401" w:type="dxa"/>
                      <w:gridSpan w:val="2"/>
                    </w:tcPr>
                  </w:tcPrChange>
                </w:tcPr>
                <w:p w14:paraId="2F968E95" w14:textId="09C130D4" w:rsidR="00FE02C6" w:rsidRPr="003C31B1" w:rsidRDefault="003C31B1" w:rsidP="00F90356">
                  <w:pPr>
                    <w:spacing w:after="0" w:line="240" w:lineRule="auto"/>
                    <w:rPr>
                      <w:ins w:id="2477" w:author="King, Darryl" w:date="2021-09-23T16:03:00Z"/>
                      <w:rFonts w:ascii="Times New Roman" w:hAnsi="Times New Roman" w:cs="Times New Roman"/>
                      <w:b/>
                      <w:bCs/>
                      <w:color w:val="FF0000"/>
                      <w:sz w:val="18"/>
                      <w:szCs w:val="18"/>
                    </w:rPr>
                  </w:pPr>
                  <w:ins w:id="2478" w:author="King, Darryl" w:date="2021-09-23T16:03:00Z">
                    <w:r>
                      <w:rPr>
                        <w:rFonts w:ascii="Times New Roman" w:hAnsi="Times New Roman" w:cs="Times New Roman"/>
                        <w:b/>
                        <w:bCs/>
                        <w:color w:val="FF0000"/>
                        <w:sz w:val="18"/>
                        <w:szCs w:val="18"/>
                      </w:rPr>
                      <w:t xml:space="preserve">F. </w:t>
                    </w:r>
                  </w:ins>
                  <w:ins w:id="2479" w:author="King, Darryl" w:date="2021-08-10T12:54:00Z">
                    <w:r w:rsidR="00FE02C6" w:rsidRPr="003C31B1">
                      <w:rPr>
                        <w:rFonts w:ascii="Times New Roman" w:hAnsi="Times New Roman" w:cs="Times New Roman"/>
                        <w:b/>
                        <w:bCs/>
                        <w:color w:val="FF0000"/>
                        <w:sz w:val="18"/>
                        <w:szCs w:val="18"/>
                        <w:rPrChange w:id="2480" w:author="King, Darryl" w:date="2021-09-23T16:04:00Z">
                          <w:rPr>
                            <w:rFonts w:ascii="Times New Roman" w:hAnsi="Times New Roman" w:cs="Times New Roman"/>
                            <w:b/>
                            <w:bCs/>
                            <w:sz w:val="18"/>
                            <w:szCs w:val="18"/>
                          </w:rPr>
                        </w:rPrChange>
                      </w:rPr>
                      <w:t xml:space="preserve">Forecasted Reserves </w:t>
                    </w:r>
                  </w:ins>
                  <w:ins w:id="2481" w:author="King, Darryl" w:date="2021-09-23T16:04:00Z">
                    <w:r>
                      <w:rPr>
                        <w:rFonts w:ascii="Times New Roman" w:hAnsi="Times New Roman" w:cs="Times New Roman"/>
                        <w:b/>
                        <w:bCs/>
                        <w:color w:val="FF0000"/>
                        <w:sz w:val="18"/>
                        <w:szCs w:val="18"/>
                      </w:rPr>
                      <w:t>P</w:t>
                    </w:r>
                  </w:ins>
                  <w:ins w:id="2482" w:author="King, Darryl" w:date="2021-08-10T12:54:00Z">
                    <w:r w:rsidR="00FE02C6" w:rsidRPr="003C31B1">
                      <w:rPr>
                        <w:rFonts w:ascii="Times New Roman" w:hAnsi="Times New Roman" w:cs="Times New Roman"/>
                        <w:b/>
                        <w:bCs/>
                        <w:color w:val="FF0000"/>
                        <w:sz w:val="18"/>
                        <w:szCs w:val="18"/>
                        <w:rPrChange w:id="2483" w:author="King, Darryl" w:date="2021-09-23T16:04:00Z">
                          <w:rPr>
                            <w:rFonts w:ascii="Times New Roman" w:hAnsi="Times New Roman" w:cs="Times New Roman"/>
                            <w:b/>
                            <w:bCs/>
                            <w:sz w:val="18"/>
                            <w:szCs w:val="18"/>
                          </w:rPr>
                        </w:rPrChange>
                      </w:rPr>
                      <w:t>ost-Central Bank Operations</w:t>
                    </w:r>
                  </w:ins>
                </w:p>
                <w:p w14:paraId="752C8809" w14:textId="4B2CE4BA" w:rsidR="003C31B1" w:rsidRPr="008B51C6" w:rsidRDefault="003C31B1" w:rsidP="00F90356">
                  <w:pPr>
                    <w:spacing w:after="0" w:line="240" w:lineRule="auto"/>
                    <w:rPr>
                      <w:ins w:id="2484" w:author="King, Darryl" w:date="2021-08-10T10:41:00Z"/>
                      <w:rFonts w:ascii="Times New Roman" w:hAnsi="Times New Roman" w:cs="Times New Roman"/>
                      <w:color w:val="FF0000"/>
                      <w:sz w:val="18"/>
                      <w:szCs w:val="18"/>
                      <w:rPrChange w:id="2485" w:author="King, Darryl" w:date="2021-08-11T16:41:00Z">
                        <w:rPr>
                          <w:ins w:id="2486" w:author="King, Darryl" w:date="2021-08-10T10:41:00Z"/>
                          <w:b/>
                          <w:bCs/>
                        </w:rPr>
                      </w:rPrChange>
                    </w:rPr>
                  </w:pPr>
                  <w:ins w:id="2487" w:author="King, Darryl" w:date="2021-09-23T16:03:00Z">
                    <w:r w:rsidRPr="003C31B1">
                      <w:rPr>
                        <w:rFonts w:ascii="Times New Roman" w:hAnsi="Times New Roman" w:cs="Times New Roman"/>
                        <w:b/>
                        <w:bCs/>
                        <w:color w:val="FF0000"/>
                        <w:sz w:val="18"/>
                        <w:szCs w:val="18"/>
                        <w:rPrChange w:id="2488" w:author="King, Darryl" w:date="2021-09-23T16:04:00Z">
                          <w:rPr>
                            <w:rFonts w:ascii="Times New Roman" w:hAnsi="Times New Roman" w:cs="Times New Roman"/>
                            <w:color w:val="FF0000"/>
                            <w:sz w:val="18"/>
                            <w:szCs w:val="18"/>
                          </w:rPr>
                        </w:rPrChange>
                      </w:rPr>
                      <w:t xml:space="preserve">  =</w:t>
                    </w:r>
                  </w:ins>
                  <w:ins w:id="2489" w:author="King, Darryl" w:date="2021-09-23T16:04:00Z">
                    <w:r w:rsidRPr="003C31B1">
                      <w:rPr>
                        <w:rFonts w:ascii="Times New Roman" w:hAnsi="Times New Roman" w:cs="Times New Roman"/>
                        <w:b/>
                        <w:bCs/>
                        <w:color w:val="FF0000"/>
                        <w:sz w:val="18"/>
                        <w:szCs w:val="18"/>
                        <w:rPrChange w:id="2490" w:author="King, Darryl" w:date="2021-09-23T16:04:00Z">
                          <w:rPr>
                            <w:rFonts w:ascii="Times New Roman" w:hAnsi="Times New Roman" w:cs="Times New Roman"/>
                            <w:color w:val="FF0000"/>
                            <w:sz w:val="18"/>
                            <w:szCs w:val="18"/>
                          </w:rPr>
                        </w:rPrChange>
                      </w:rPr>
                      <w:t xml:space="preserve"> B + E</w:t>
                    </w:r>
                    <w:r>
                      <w:rPr>
                        <w:rFonts w:ascii="Times New Roman" w:hAnsi="Times New Roman" w:cs="Times New Roman"/>
                        <w:color w:val="FF0000"/>
                        <w:sz w:val="18"/>
                        <w:szCs w:val="18"/>
                      </w:rPr>
                      <w:t xml:space="preserve"> </w:t>
                    </w:r>
                  </w:ins>
                </w:p>
              </w:tc>
              <w:tc>
                <w:tcPr>
                  <w:tcW w:w="900" w:type="dxa"/>
                  <w:tcPrChange w:id="2491" w:author="King, Darryl" w:date="2021-09-23T15:56:00Z">
                    <w:tcPr>
                      <w:tcW w:w="1096" w:type="dxa"/>
                      <w:gridSpan w:val="2"/>
                    </w:tcPr>
                  </w:tcPrChange>
                </w:tcPr>
                <w:p w14:paraId="486BB901" w14:textId="58D40CE7" w:rsidR="00FE02C6" w:rsidRPr="003C31B1" w:rsidRDefault="00FE02C6">
                  <w:pPr>
                    <w:spacing w:after="0" w:line="240" w:lineRule="auto"/>
                    <w:jc w:val="center"/>
                    <w:rPr>
                      <w:ins w:id="2492" w:author="King, Darryl" w:date="2021-08-10T10:41:00Z"/>
                      <w:rFonts w:ascii="Times New Roman" w:hAnsi="Times New Roman" w:cs="Times New Roman"/>
                      <w:b/>
                      <w:bCs/>
                      <w:color w:val="FF0000"/>
                      <w:sz w:val="18"/>
                      <w:szCs w:val="18"/>
                      <w:rPrChange w:id="2493" w:author="King, Darryl" w:date="2021-09-23T16:05:00Z">
                        <w:rPr>
                          <w:ins w:id="2494" w:author="King, Darryl" w:date="2021-08-10T10:41:00Z"/>
                          <w:b/>
                          <w:bCs/>
                        </w:rPr>
                      </w:rPrChange>
                    </w:rPr>
                    <w:pPrChange w:id="2495" w:author="King, Darryl" w:date="2021-08-10T12:58:00Z">
                      <w:pPr>
                        <w:spacing w:after="0" w:line="240" w:lineRule="auto"/>
                      </w:pPr>
                    </w:pPrChange>
                  </w:pPr>
                  <w:ins w:id="2496" w:author="King, Darryl" w:date="2021-08-10T13:09:00Z">
                    <w:r w:rsidRPr="003C31B1">
                      <w:rPr>
                        <w:rFonts w:ascii="Times New Roman" w:hAnsi="Times New Roman" w:cs="Times New Roman"/>
                        <w:b/>
                        <w:bCs/>
                        <w:color w:val="FF0000"/>
                        <w:sz w:val="18"/>
                        <w:szCs w:val="18"/>
                        <w:rPrChange w:id="2497" w:author="King, Darryl" w:date="2021-09-23T16:05:00Z">
                          <w:rPr>
                            <w:rFonts w:ascii="Times New Roman" w:hAnsi="Times New Roman" w:cs="Times New Roman"/>
                            <w:sz w:val="18"/>
                            <w:szCs w:val="18"/>
                          </w:rPr>
                        </w:rPrChange>
                      </w:rPr>
                      <w:t>20</w:t>
                    </w:r>
                  </w:ins>
                </w:p>
              </w:tc>
              <w:tc>
                <w:tcPr>
                  <w:tcW w:w="990" w:type="dxa"/>
                  <w:tcPrChange w:id="2498" w:author="King, Darryl" w:date="2021-09-23T15:56:00Z">
                    <w:tcPr>
                      <w:tcW w:w="1097" w:type="dxa"/>
                      <w:gridSpan w:val="2"/>
                    </w:tcPr>
                  </w:tcPrChange>
                </w:tcPr>
                <w:p w14:paraId="67A53F64" w14:textId="120E18C5" w:rsidR="00FE02C6" w:rsidRPr="003C31B1" w:rsidRDefault="0075421F">
                  <w:pPr>
                    <w:spacing w:after="0" w:line="240" w:lineRule="auto"/>
                    <w:jc w:val="center"/>
                    <w:rPr>
                      <w:ins w:id="2499" w:author="King, Darryl" w:date="2021-08-10T10:41:00Z"/>
                      <w:rFonts w:ascii="Times New Roman" w:hAnsi="Times New Roman" w:cs="Times New Roman"/>
                      <w:b/>
                      <w:bCs/>
                      <w:color w:val="FF0000"/>
                      <w:sz w:val="18"/>
                      <w:szCs w:val="18"/>
                      <w:rPrChange w:id="2500" w:author="King, Darryl" w:date="2021-09-23T16:05:00Z">
                        <w:rPr>
                          <w:ins w:id="2501" w:author="King, Darryl" w:date="2021-08-10T10:41:00Z"/>
                          <w:b/>
                          <w:bCs/>
                        </w:rPr>
                      </w:rPrChange>
                    </w:rPr>
                    <w:pPrChange w:id="2502" w:author="King, Darryl" w:date="2021-08-10T12:58:00Z">
                      <w:pPr>
                        <w:spacing w:after="0" w:line="240" w:lineRule="auto"/>
                      </w:pPr>
                    </w:pPrChange>
                  </w:pPr>
                  <w:ins w:id="2503" w:author="King, Darryl" w:date="2021-08-10T13:36:00Z">
                    <w:r w:rsidRPr="003C31B1">
                      <w:rPr>
                        <w:rFonts w:ascii="Times New Roman" w:hAnsi="Times New Roman" w:cs="Times New Roman"/>
                        <w:b/>
                        <w:bCs/>
                        <w:color w:val="FF0000"/>
                        <w:sz w:val="18"/>
                        <w:szCs w:val="18"/>
                        <w:rPrChange w:id="2504" w:author="King, Darryl" w:date="2021-09-23T16:05:00Z">
                          <w:rPr>
                            <w:rFonts w:ascii="Times New Roman" w:hAnsi="Times New Roman" w:cs="Times New Roman"/>
                            <w:sz w:val="18"/>
                            <w:szCs w:val="18"/>
                          </w:rPr>
                        </w:rPrChange>
                      </w:rPr>
                      <w:t>21</w:t>
                    </w:r>
                  </w:ins>
                </w:p>
              </w:tc>
              <w:tc>
                <w:tcPr>
                  <w:tcW w:w="810" w:type="dxa"/>
                  <w:tcPrChange w:id="2505" w:author="King, Darryl" w:date="2021-09-23T15:56:00Z">
                    <w:tcPr>
                      <w:tcW w:w="1097" w:type="dxa"/>
                      <w:gridSpan w:val="2"/>
                    </w:tcPr>
                  </w:tcPrChange>
                </w:tcPr>
                <w:p w14:paraId="0EA30BC0" w14:textId="77777777" w:rsidR="00FE02C6" w:rsidRPr="00AC5260" w:rsidRDefault="00FE02C6" w:rsidP="009B3969">
                  <w:pPr>
                    <w:spacing w:after="0" w:line="240" w:lineRule="auto"/>
                    <w:jc w:val="center"/>
                    <w:rPr>
                      <w:ins w:id="2506" w:author="King, Darryl" w:date="2021-08-10T13:17:00Z"/>
                      <w:rFonts w:ascii="Times New Roman" w:hAnsi="Times New Roman" w:cs="Times New Roman"/>
                      <w:sz w:val="18"/>
                      <w:szCs w:val="18"/>
                    </w:rPr>
                  </w:pPr>
                </w:p>
              </w:tc>
              <w:tc>
                <w:tcPr>
                  <w:tcW w:w="810" w:type="dxa"/>
                  <w:tcPrChange w:id="2507" w:author="King, Darryl" w:date="2021-09-23T15:56:00Z">
                    <w:tcPr>
                      <w:tcW w:w="1097" w:type="dxa"/>
                      <w:gridSpan w:val="2"/>
                    </w:tcPr>
                  </w:tcPrChange>
                </w:tcPr>
                <w:p w14:paraId="497DCBF9" w14:textId="2E159FDF" w:rsidR="00FE02C6" w:rsidRPr="00E95835" w:rsidRDefault="00FE02C6">
                  <w:pPr>
                    <w:spacing w:after="0" w:line="240" w:lineRule="auto"/>
                    <w:jc w:val="center"/>
                    <w:rPr>
                      <w:ins w:id="2508" w:author="King, Darryl" w:date="2021-08-10T10:41:00Z"/>
                      <w:rFonts w:ascii="Times New Roman" w:hAnsi="Times New Roman" w:cs="Times New Roman"/>
                      <w:sz w:val="18"/>
                      <w:szCs w:val="18"/>
                      <w:rPrChange w:id="2509" w:author="King, Darryl" w:date="2021-08-10T10:47:00Z">
                        <w:rPr>
                          <w:ins w:id="2510" w:author="King, Darryl" w:date="2021-08-10T10:41:00Z"/>
                          <w:b/>
                          <w:bCs/>
                        </w:rPr>
                      </w:rPrChange>
                    </w:rPr>
                    <w:pPrChange w:id="2511" w:author="King, Darryl" w:date="2021-08-10T12:58:00Z">
                      <w:pPr>
                        <w:spacing w:after="0" w:line="240" w:lineRule="auto"/>
                      </w:pPr>
                    </w:pPrChange>
                  </w:pPr>
                </w:p>
              </w:tc>
              <w:tc>
                <w:tcPr>
                  <w:tcW w:w="782" w:type="dxa"/>
                  <w:tcPrChange w:id="2512" w:author="King, Darryl" w:date="2021-09-23T15:56:00Z">
                    <w:tcPr>
                      <w:tcW w:w="1097" w:type="dxa"/>
                    </w:tcPr>
                  </w:tcPrChange>
                </w:tcPr>
                <w:p w14:paraId="7A06F7D4" w14:textId="77777777" w:rsidR="00FE02C6" w:rsidRPr="00E95835" w:rsidRDefault="00FE02C6">
                  <w:pPr>
                    <w:spacing w:after="0" w:line="240" w:lineRule="auto"/>
                    <w:jc w:val="center"/>
                    <w:rPr>
                      <w:ins w:id="2513" w:author="King, Darryl" w:date="2021-08-10T10:41:00Z"/>
                      <w:rFonts w:ascii="Times New Roman" w:hAnsi="Times New Roman" w:cs="Times New Roman"/>
                      <w:sz w:val="18"/>
                      <w:szCs w:val="18"/>
                      <w:rPrChange w:id="2514" w:author="King, Darryl" w:date="2021-08-10T10:47:00Z">
                        <w:rPr>
                          <w:ins w:id="2515" w:author="King, Darryl" w:date="2021-08-10T10:41:00Z"/>
                          <w:b/>
                          <w:bCs/>
                        </w:rPr>
                      </w:rPrChange>
                    </w:rPr>
                    <w:pPrChange w:id="2516" w:author="King, Darryl" w:date="2021-08-10T12:58:00Z">
                      <w:pPr>
                        <w:spacing w:after="0" w:line="240" w:lineRule="auto"/>
                      </w:pPr>
                    </w:pPrChange>
                  </w:pPr>
                </w:p>
              </w:tc>
            </w:tr>
            <w:tr w:rsidR="00FE02C6" w:rsidRPr="00E95835" w14:paraId="04530F35" w14:textId="77777777" w:rsidTr="00232C41">
              <w:trPr>
                <w:ins w:id="2517" w:author="King, Darryl" w:date="2021-08-10T10:41:00Z"/>
              </w:trPr>
              <w:tc>
                <w:tcPr>
                  <w:tcW w:w="317" w:type="dxa"/>
                  <w:tcPrChange w:id="2518" w:author="King, Darryl" w:date="2021-09-23T15:56:00Z">
                    <w:tcPr>
                      <w:tcW w:w="336" w:type="dxa"/>
                      <w:gridSpan w:val="2"/>
                    </w:tcPr>
                  </w:tcPrChange>
                </w:tcPr>
                <w:p w14:paraId="5C8F1455" w14:textId="77777777" w:rsidR="00FE02C6" w:rsidRPr="00E95835" w:rsidRDefault="00FE02C6" w:rsidP="00F90356">
                  <w:pPr>
                    <w:spacing w:after="0" w:line="240" w:lineRule="auto"/>
                    <w:rPr>
                      <w:ins w:id="2519" w:author="King, Darryl" w:date="2021-08-10T10:41:00Z"/>
                      <w:rFonts w:ascii="Times New Roman" w:hAnsi="Times New Roman" w:cs="Times New Roman"/>
                      <w:sz w:val="18"/>
                      <w:szCs w:val="18"/>
                      <w:rPrChange w:id="2520" w:author="King, Darryl" w:date="2021-08-10T10:47:00Z">
                        <w:rPr>
                          <w:ins w:id="2521" w:author="King, Darryl" w:date="2021-08-10T10:41:00Z"/>
                          <w:b/>
                          <w:bCs/>
                        </w:rPr>
                      </w:rPrChange>
                    </w:rPr>
                  </w:pPr>
                </w:p>
              </w:tc>
              <w:tc>
                <w:tcPr>
                  <w:tcW w:w="4515" w:type="dxa"/>
                  <w:tcPrChange w:id="2522" w:author="King, Darryl" w:date="2021-09-23T15:56:00Z">
                    <w:tcPr>
                      <w:tcW w:w="4401" w:type="dxa"/>
                      <w:gridSpan w:val="2"/>
                    </w:tcPr>
                  </w:tcPrChange>
                </w:tcPr>
                <w:p w14:paraId="780BF17E" w14:textId="77777777" w:rsidR="00FE02C6" w:rsidRPr="00E95835" w:rsidRDefault="00FE02C6" w:rsidP="00F90356">
                  <w:pPr>
                    <w:spacing w:after="0" w:line="240" w:lineRule="auto"/>
                    <w:rPr>
                      <w:ins w:id="2523" w:author="King, Darryl" w:date="2021-08-10T10:41:00Z"/>
                      <w:rFonts w:ascii="Times New Roman" w:hAnsi="Times New Roman" w:cs="Times New Roman"/>
                      <w:sz w:val="18"/>
                      <w:szCs w:val="18"/>
                      <w:rPrChange w:id="2524" w:author="King, Darryl" w:date="2021-08-10T10:47:00Z">
                        <w:rPr>
                          <w:ins w:id="2525" w:author="King, Darryl" w:date="2021-08-10T10:41:00Z"/>
                          <w:b/>
                          <w:bCs/>
                        </w:rPr>
                      </w:rPrChange>
                    </w:rPr>
                  </w:pPr>
                </w:p>
              </w:tc>
              <w:tc>
                <w:tcPr>
                  <w:tcW w:w="900" w:type="dxa"/>
                  <w:tcPrChange w:id="2526" w:author="King, Darryl" w:date="2021-09-23T15:56:00Z">
                    <w:tcPr>
                      <w:tcW w:w="1096" w:type="dxa"/>
                      <w:gridSpan w:val="2"/>
                    </w:tcPr>
                  </w:tcPrChange>
                </w:tcPr>
                <w:p w14:paraId="7D3C6F32" w14:textId="77777777" w:rsidR="00FE02C6" w:rsidRPr="00E95835" w:rsidRDefault="00FE02C6">
                  <w:pPr>
                    <w:spacing w:after="0" w:line="240" w:lineRule="auto"/>
                    <w:jc w:val="center"/>
                    <w:rPr>
                      <w:ins w:id="2527" w:author="King, Darryl" w:date="2021-08-10T10:41:00Z"/>
                      <w:rFonts w:ascii="Times New Roman" w:hAnsi="Times New Roman" w:cs="Times New Roman"/>
                      <w:sz w:val="18"/>
                      <w:szCs w:val="18"/>
                      <w:rPrChange w:id="2528" w:author="King, Darryl" w:date="2021-08-10T10:47:00Z">
                        <w:rPr>
                          <w:ins w:id="2529" w:author="King, Darryl" w:date="2021-08-10T10:41:00Z"/>
                          <w:b/>
                          <w:bCs/>
                        </w:rPr>
                      </w:rPrChange>
                    </w:rPr>
                    <w:pPrChange w:id="2530" w:author="King, Darryl" w:date="2021-08-10T12:58:00Z">
                      <w:pPr>
                        <w:spacing w:after="0" w:line="240" w:lineRule="auto"/>
                      </w:pPr>
                    </w:pPrChange>
                  </w:pPr>
                </w:p>
              </w:tc>
              <w:tc>
                <w:tcPr>
                  <w:tcW w:w="990" w:type="dxa"/>
                  <w:tcPrChange w:id="2531" w:author="King, Darryl" w:date="2021-09-23T15:56:00Z">
                    <w:tcPr>
                      <w:tcW w:w="1097" w:type="dxa"/>
                      <w:gridSpan w:val="2"/>
                    </w:tcPr>
                  </w:tcPrChange>
                </w:tcPr>
                <w:p w14:paraId="1282DE42" w14:textId="77777777" w:rsidR="00FE02C6" w:rsidRPr="00E95835" w:rsidRDefault="00FE02C6">
                  <w:pPr>
                    <w:spacing w:after="0" w:line="240" w:lineRule="auto"/>
                    <w:jc w:val="center"/>
                    <w:rPr>
                      <w:ins w:id="2532" w:author="King, Darryl" w:date="2021-08-10T10:41:00Z"/>
                      <w:rFonts w:ascii="Times New Roman" w:hAnsi="Times New Roman" w:cs="Times New Roman"/>
                      <w:sz w:val="18"/>
                      <w:szCs w:val="18"/>
                      <w:rPrChange w:id="2533" w:author="King, Darryl" w:date="2021-08-10T10:47:00Z">
                        <w:rPr>
                          <w:ins w:id="2534" w:author="King, Darryl" w:date="2021-08-10T10:41:00Z"/>
                          <w:b/>
                          <w:bCs/>
                        </w:rPr>
                      </w:rPrChange>
                    </w:rPr>
                    <w:pPrChange w:id="2535" w:author="King, Darryl" w:date="2021-08-10T12:58:00Z">
                      <w:pPr>
                        <w:spacing w:after="0" w:line="240" w:lineRule="auto"/>
                      </w:pPr>
                    </w:pPrChange>
                  </w:pPr>
                </w:p>
              </w:tc>
              <w:tc>
                <w:tcPr>
                  <w:tcW w:w="810" w:type="dxa"/>
                  <w:tcPrChange w:id="2536" w:author="King, Darryl" w:date="2021-09-23T15:56:00Z">
                    <w:tcPr>
                      <w:tcW w:w="1097" w:type="dxa"/>
                      <w:gridSpan w:val="2"/>
                    </w:tcPr>
                  </w:tcPrChange>
                </w:tcPr>
                <w:p w14:paraId="34952B5A" w14:textId="77777777" w:rsidR="00FE02C6" w:rsidRPr="00AC5260" w:rsidRDefault="00FE02C6" w:rsidP="009B3969">
                  <w:pPr>
                    <w:spacing w:after="0" w:line="240" w:lineRule="auto"/>
                    <w:jc w:val="center"/>
                    <w:rPr>
                      <w:ins w:id="2537" w:author="King, Darryl" w:date="2021-08-10T13:17:00Z"/>
                      <w:rFonts w:ascii="Times New Roman" w:hAnsi="Times New Roman" w:cs="Times New Roman"/>
                      <w:sz w:val="18"/>
                      <w:szCs w:val="18"/>
                    </w:rPr>
                  </w:pPr>
                </w:p>
              </w:tc>
              <w:tc>
                <w:tcPr>
                  <w:tcW w:w="810" w:type="dxa"/>
                  <w:tcPrChange w:id="2538" w:author="King, Darryl" w:date="2021-09-23T15:56:00Z">
                    <w:tcPr>
                      <w:tcW w:w="1097" w:type="dxa"/>
                      <w:gridSpan w:val="2"/>
                    </w:tcPr>
                  </w:tcPrChange>
                </w:tcPr>
                <w:p w14:paraId="41953EA7" w14:textId="20068125" w:rsidR="00FE02C6" w:rsidRPr="00E95835" w:rsidRDefault="00FE02C6">
                  <w:pPr>
                    <w:spacing w:after="0" w:line="240" w:lineRule="auto"/>
                    <w:jc w:val="center"/>
                    <w:rPr>
                      <w:ins w:id="2539" w:author="King, Darryl" w:date="2021-08-10T10:41:00Z"/>
                      <w:rFonts w:ascii="Times New Roman" w:hAnsi="Times New Roman" w:cs="Times New Roman"/>
                      <w:sz w:val="18"/>
                      <w:szCs w:val="18"/>
                      <w:rPrChange w:id="2540" w:author="King, Darryl" w:date="2021-08-10T10:47:00Z">
                        <w:rPr>
                          <w:ins w:id="2541" w:author="King, Darryl" w:date="2021-08-10T10:41:00Z"/>
                          <w:b/>
                          <w:bCs/>
                        </w:rPr>
                      </w:rPrChange>
                    </w:rPr>
                    <w:pPrChange w:id="2542" w:author="King, Darryl" w:date="2021-08-10T12:58:00Z">
                      <w:pPr>
                        <w:spacing w:after="0" w:line="240" w:lineRule="auto"/>
                      </w:pPr>
                    </w:pPrChange>
                  </w:pPr>
                </w:p>
              </w:tc>
              <w:tc>
                <w:tcPr>
                  <w:tcW w:w="782" w:type="dxa"/>
                  <w:tcPrChange w:id="2543" w:author="King, Darryl" w:date="2021-09-23T15:56:00Z">
                    <w:tcPr>
                      <w:tcW w:w="1097" w:type="dxa"/>
                    </w:tcPr>
                  </w:tcPrChange>
                </w:tcPr>
                <w:p w14:paraId="15915ABF" w14:textId="77777777" w:rsidR="00FE02C6" w:rsidRPr="00E95835" w:rsidRDefault="00FE02C6">
                  <w:pPr>
                    <w:spacing w:after="0" w:line="240" w:lineRule="auto"/>
                    <w:jc w:val="center"/>
                    <w:rPr>
                      <w:ins w:id="2544" w:author="King, Darryl" w:date="2021-08-10T10:41:00Z"/>
                      <w:rFonts w:ascii="Times New Roman" w:hAnsi="Times New Roman" w:cs="Times New Roman"/>
                      <w:sz w:val="18"/>
                      <w:szCs w:val="18"/>
                      <w:rPrChange w:id="2545" w:author="King, Darryl" w:date="2021-08-10T10:47:00Z">
                        <w:rPr>
                          <w:ins w:id="2546" w:author="King, Darryl" w:date="2021-08-10T10:41:00Z"/>
                          <w:b/>
                          <w:bCs/>
                        </w:rPr>
                      </w:rPrChange>
                    </w:rPr>
                    <w:pPrChange w:id="2547" w:author="King, Darryl" w:date="2021-08-10T12:58:00Z">
                      <w:pPr>
                        <w:spacing w:after="0" w:line="240" w:lineRule="auto"/>
                      </w:pPr>
                    </w:pPrChange>
                  </w:pPr>
                </w:p>
              </w:tc>
            </w:tr>
            <w:tr w:rsidR="00FE02C6" w:rsidRPr="00E95835" w14:paraId="031B4386" w14:textId="77777777" w:rsidTr="00232C41">
              <w:trPr>
                <w:ins w:id="2548" w:author="King, Darryl" w:date="2021-08-10T10:41:00Z"/>
              </w:trPr>
              <w:tc>
                <w:tcPr>
                  <w:tcW w:w="317" w:type="dxa"/>
                  <w:tcPrChange w:id="2549" w:author="King, Darryl" w:date="2021-09-23T15:56:00Z">
                    <w:tcPr>
                      <w:tcW w:w="336" w:type="dxa"/>
                      <w:gridSpan w:val="2"/>
                    </w:tcPr>
                  </w:tcPrChange>
                </w:tcPr>
                <w:p w14:paraId="11BB1E26" w14:textId="77777777" w:rsidR="00FE02C6" w:rsidRPr="00E95835" w:rsidRDefault="00FE02C6" w:rsidP="00F90356">
                  <w:pPr>
                    <w:spacing w:after="0" w:line="240" w:lineRule="auto"/>
                    <w:rPr>
                      <w:ins w:id="2550" w:author="King, Darryl" w:date="2021-08-10T10:41:00Z"/>
                      <w:rFonts w:ascii="Times New Roman" w:hAnsi="Times New Roman" w:cs="Times New Roman"/>
                      <w:sz w:val="18"/>
                      <w:szCs w:val="18"/>
                      <w:rPrChange w:id="2551" w:author="King, Darryl" w:date="2021-08-10T10:47:00Z">
                        <w:rPr>
                          <w:ins w:id="2552" w:author="King, Darryl" w:date="2021-08-10T10:41:00Z"/>
                          <w:b/>
                          <w:bCs/>
                        </w:rPr>
                      </w:rPrChange>
                    </w:rPr>
                  </w:pPr>
                </w:p>
              </w:tc>
              <w:tc>
                <w:tcPr>
                  <w:tcW w:w="4515" w:type="dxa"/>
                  <w:tcPrChange w:id="2553" w:author="King, Darryl" w:date="2021-09-23T15:56:00Z">
                    <w:tcPr>
                      <w:tcW w:w="4401" w:type="dxa"/>
                      <w:gridSpan w:val="2"/>
                    </w:tcPr>
                  </w:tcPrChange>
                </w:tcPr>
                <w:p w14:paraId="528051CC" w14:textId="7A603411" w:rsidR="00FE02C6" w:rsidRPr="00E95835" w:rsidRDefault="00FE02C6" w:rsidP="00F90356">
                  <w:pPr>
                    <w:spacing w:after="0" w:line="240" w:lineRule="auto"/>
                    <w:rPr>
                      <w:ins w:id="2554" w:author="King, Darryl" w:date="2021-08-10T10:41:00Z"/>
                      <w:rFonts w:ascii="Times New Roman" w:hAnsi="Times New Roman" w:cs="Times New Roman"/>
                      <w:sz w:val="18"/>
                      <w:szCs w:val="18"/>
                      <w:rPrChange w:id="2555" w:author="King, Darryl" w:date="2021-08-10T10:47:00Z">
                        <w:rPr>
                          <w:ins w:id="2556" w:author="King, Darryl" w:date="2021-08-10T10:41:00Z"/>
                          <w:b/>
                          <w:bCs/>
                        </w:rPr>
                      </w:rPrChange>
                    </w:rPr>
                  </w:pPr>
                  <w:ins w:id="2557" w:author="King, Darryl" w:date="2021-08-10T12:55:00Z">
                    <w:r>
                      <w:rPr>
                        <w:rFonts w:ascii="Times New Roman" w:hAnsi="Times New Roman" w:cs="Times New Roman"/>
                        <w:sz w:val="18"/>
                        <w:szCs w:val="18"/>
                      </w:rPr>
                      <w:t>Re</w:t>
                    </w:r>
                  </w:ins>
                  <w:ins w:id="2558" w:author="King, Darryl" w:date="2021-08-10T12:57:00Z">
                    <w:r>
                      <w:rPr>
                        <w:rFonts w:ascii="Times New Roman" w:hAnsi="Times New Roman" w:cs="Times New Roman"/>
                        <w:sz w:val="18"/>
                        <w:szCs w:val="18"/>
                      </w:rPr>
                      <w:t xml:space="preserve">quired Reserves </w:t>
                    </w:r>
                  </w:ins>
                </w:p>
              </w:tc>
              <w:tc>
                <w:tcPr>
                  <w:tcW w:w="900" w:type="dxa"/>
                  <w:tcPrChange w:id="2559" w:author="King, Darryl" w:date="2021-09-23T15:56:00Z">
                    <w:tcPr>
                      <w:tcW w:w="1096" w:type="dxa"/>
                      <w:gridSpan w:val="2"/>
                    </w:tcPr>
                  </w:tcPrChange>
                </w:tcPr>
                <w:p w14:paraId="1FCEEF94" w14:textId="36A38D1F" w:rsidR="00FE02C6" w:rsidRPr="00E95835" w:rsidRDefault="00FE02C6">
                  <w:pPr>
                    <w:spacing w:after="0" w:line="240" w:lineRule="auto"/>
                    <w:jc w:val="center"/>
                    <w:rPr>
                      <w:ins w:id="2560" w:author="King, Darryl" w:date="2021-08-10T10:41:00Z"/>
                      <w:rFonts w:ascii="Times New Roman" w:hAnsi="Times New Roman" w:cs="Times New Roman"/>
                      <w:sz w:val="18"/>
                      <w:szCs w:val="18"/>
                      <w:rPrChange w:id="2561" w:author="King, Darryl" w:date="2021-08-10T10:47:00Z">
                        <w:rPr>
                          <w:ins w:id="2562" w:author="King, Darryl" w:date="2021-08-10T10:41:00Z"/>
                          <w:b/>
                          <w:bCs/>
                        </w:rPr>
                      </w:rPrChange>
                    </w:rPr>
                    <w:pPrChange w:id="2563" w:author="King, Darryl" w:date="2021-08-10T12:58:00Z">
                      <w:pPr>
                        <w:spacing w:after="0" w:line="240" w:lineRule="auto"/>
                      </w:pPr>
                    </w:pPrChange>
                  </w:pPr>
                  <w:ins w:id="2564" w:author="King, Darryl" w:date="2021-08-10T13:13:00Z">
                    <w:r>
                      <w:rPr>
                        <w:rFonts w:ascii="Times New Roman" w:hAnsi="Times New Roman" w:cs="Times New Roman"/>
                        <w:sz w:val="18"/>
                        <w:szCs w:val="18"/>
                      </w:rPr>
                      <w:t>18</w:t>
                    </w:r>
                  </w:ins>
                </w:p>
              </w:tc>
              <w:tc>
                <w:tcPr>
                  <w:tcW w:w="990" w:type="dxa"/>
                  <w:tcPrChange w:id="2565" w:author="King, Darryl" w:date="2021-09-23T15:56:00Z">
                    <w:tcPr>
                      <w:tcW w:w="1097" w:type="dxa"/>
                      <w:gridSpan w:val="2"/>
                    </w:tcPr>
                  </w:tcPrChange>
                </w:tcPr>
                <w:p w14:paraId="60C9CCE4" w14:textId="393F94B5" w:rsidR="00FE02C6" w:rsidRPr="00E95835" w:rsidRDefault="0075421F">
                  <w:pPr>
                    <w:spacing w:after="0" w:line="240" w:lineRule="auto"/>
                    <w:jc w:val="center"/>
                    <w:rPr>
                      <w:ins w:id="2566" w:author="King, Darryl" w:date="2021-08-10T10:41:00Z"/>
                      <w:rFonts w:ascii="Times New Roman" w:hAnsi="Times New Roman" w:cs="Times New Roman"/>
                      <w:sz w:val="18"/>
                      <w:szCs w:val="18"/>
                      <w:rPrChange w:id="2567" w:author="King, Darryl" w:date="2021-08-10T10:47:00Z">
                        <w:rPr>
                          <w:ins w:id="2568" w:author="King, Darryl" w:date="2021-08-10T10:41:00Z"/>
                          <w:b/>
                          <w:bCs/>
                        </w:rPr>
                      </w:rPrChange>
                    </w:rPr>
                    <w:pPrChange w:id="2569" w:author="King, Darryl" w:date="2021-08-10T12:58:00Z">
                      <w:pPr>
                        <w:spacing w:after="0" w:line="240" w:lineRule="auto"/>
                      </w:pPr>
                    </w:pPrChange>
                  </w:pPr>
                  <w:ins w:id="2570" w:author="King, Darryl" w:date="2021-08-10T13:36:00Z">
                    <w:r>
                      <w:rPr>
                        <w:rFonts w:ascii="Times New Roman" w:hAnsi="Times New Roman" w:cs="Times New Roman"/>
                        <w:sz w:val="18"/>
                        <w:szCs w:val="18"/>
                      </w:rPr>
                      <w:t>18</w:t>
                    </w:r>
                  </w:ins>
                </w:p>
              </w:tc>
              <w:tc>
                <w:tcPr>
                  <w:tcW w:w="810" w:type="dxa"/>
                  <w:tcPrChange w:id="2571" w:author="King, Darryl" w:date="2021-09-23T15:56:00Z">
                    <w:tcPr>
                      <w:tcW w:w="1097" w:type="dxa"/>
                      <w:gridSpan w:val="2"/>
                    </w:tcPr>
                  </w:tcPrChange>
                </w:tcPr>
                <w:p w14:paraId="5C822CDC" w14:textId="77777777" w:rsidR="00FE02C6" w:rsidRPr="00AC5260" w:rsidRDefault="00FE02C6" w:rsidP="009B3969">
                  <w:pPr>
                    <w:spacing w:after="0" w:line="240" w:lineRule="auto"/>
                    <w:jc w:val="center"/>
                    <w:rPr>
                      <w:ins w:id="2572" w:author="King, Darryl" w:date="2021-08-10T13:17:00Z"/>
                      <w:rFonts w:ascii="Times New Roman" w:hAnsi="Times New Roman" w:cs="Times New Roman"/>
                      <w:sz w:val="18"/>
                      <w:szCs w:val="18"/>
                    </w:rPr>
                  </w:pPr>
                </w:p>
              </w:tc>
              <w:tc>
                <w:tcPr>
                  <w:tcW w:w="810" w:type="dxa"/>
                  <w:tcPrChange w:id="2573" w:author="King, Darryl" w:date="2021-09-23T15:56:00Z">
                    <w:tcPr>
                      <w:tcW w:w="1097" w:type="dxa"/>
                      <w:gridSpan w:val="2"/>
                    </w:tcPr>
                  </w:tcPrChange>
                </w:tcPr>
                <w:p w14:paraId="38C635A6" w14:textId="59ACFD67" w:rsidR="00FE02C6" w:rsidRPr="00E95835" w:rsidRDefault="00FE02C6">
                  <w:pPr>
                    <w:spacing w:after="0" w:line="240" w:lineRule="auto"/>
                    <w:jc w:val="center"/>
                    <w:rPr>
                      <w:ins w:id="2574" w:author="King, Darryl" w:date="2021-08-10T10:41:00Z"/>
                      <w:rFonts w:ascii="Times New Roman" w:hAnsi="Times New Roman" w:cs="Times New Roman"/>
                      <w:sz w:val="18"/>
                      <w:szCs w:val="18"/>
                      <w:rPrChange w:id="2575" w:author="King, Darryl" w:date="2021-08-10T10:47:00Z">
                        <w:rPr>
                          <w:ins w:id="2576" w:author="King, Darryl" w:date="2021-08-10T10:41:00Z"/>
                          <w:b/>
                          <w:bCs/>
                        </w:rPr>
                      </w:rPrChange>
                    </w:rPr>
                    <w:pPrChange w:id="2577" w:author="King, Darryl" w:date="2021-08-10T12:58:00Z">
                      <w:pPr>
                        <w:spacing w:after="0" w:line="240" w:lineRule="auto"/>
                      </w:pPr>
                    </w:pPrChange>
                  </w:pPr>
                </w:p>
              </w:tc>
              <w:tc>
                <w:tcPr>
                  <w:tcW w:w="782" w:type="dxa"/>
                  <w:tcPrChange w:id="2578" w:author="King, Darryl" w:date="2021-09-23T15:56:00Z">
                    <w:tcPr>
                      <w:tcW w:w="1097" w:type="dxa"/>
                    </w:tcPr>
                  </w:tcPrChange>
                </w:tcPr>
                <w:p w14:paraId="2704ED95" w14:textId="77777777" w:rsidR="00FE02C6" w:rsidRPr="00E95835" w:rsidRDefault="00FE02C6">
                  <w:pPr>
                    <w:spacing w:after="0" w:line="240" w:lineRule="auto"/>
                    <w:jc w:val="center"/>
                    <w:rPr>
                      <w:ins w:id="2579" w:author="King, Darryl" w:date="2021-08-10T10:41:00Z"/>
                      <w:rFonts w:ascii="Times New Roman" w:hAnsi="Times New Roman" w:cs="Times New Roman"/>
                      <w:sz w:val="18"/>
                      <w:szCs w:val="18"/>
                      <w:rPrChange w:id="2580" w:author="King, Darryl" w:date="2021-08-10T10:47:00Z">
                        <w:rPr>
                          <w:ins w:id="2581" w:author="King, Darryl" w:date="2021-08-10T10:41:00Z"/>
                          <w:b/>
                          <w:bCs/>
                        </w:rPr>
                      </w:rPrChange>
                    </w:rPr>
                    <w:pPrChange w:id="2582" w:author="King, Darryl" w:date="2021-08-10T12:58:00Z">
                      <w:pPr>
                        <w:spacing w:after="0" w:line="240" w:lineRule="auto"/>
                      </w:pPr>
                    </w:pPrChange>
                  </w:pPr>
                </w:p>
              </w:tc>
            </w:tr>
            <w:tr w:rsidR="00FE02C6" w:rsidRPr="00E95835" w14:paraId="3024BB92" w14:textId="77777777" w:rsidTr="00232C41">
              <w:trPr>
                <w:ins w:id="2583" w:author="King, Darryl" w:date="2021-08-10T10:41:00Z"/>
              </w:trPr>
              <w:tc>
                <w:tcPr>
                  <w:tcW w:w="317" w:type="dxa"/>
                  <w:tcPrChange w:id="2584" w:author="King, Darryl" w:date="2021-09-23T15:56:00Z">
                    <w:tcPr>
                      <w:tcW w:w="336" w:type="dxa"/>
                      <w:gridSpan w:val="2"/>
                    </w:tcPr>
                  </w:tcPrChange>
                </w:tcPr>
                <w:p w14:paraId="47FA2FB7" w14:textId="77777777" w:rsidR="00FE02C6" w:rsidRPr="00E95835" w:rsidRDefault="00FE02C6" w:rsidP="00F90356">
                  <w:pPr>
                    <w:spacing w:after="0" w:line="240" w:lineRule="auto"/>
                    <w:rPr>
                      <w:ins w:id="2585" w:author="King, Darryl" w:date="2021-08-10T10:41:00Z"/>
                      <w:rFonts w:ascii="Times New Roman" w:hAnsi="Times New Roman" w:cs="Times New Roman"/>
                      <w:sz w:val="18"/>
                      <w:szCs w:val="18"/>
                      <w:rPrChange w:id="2586" w:author="King, Darryl" w:date="2021-08-10T10:47:00Z">
                        <w:rPr>
                          <w:ins w:id="2587" w:author="King, Darryl" w:date="2021-08-10T10:41:00Z"/>
                          <w:b/>
                          <w:bCs/>
                        </w:rPr>
                      </w:rPrChange>
                    </w:rPr>
                  </w:pPr>
                </w:p>
              </w:tc>
              <w:tc>
                <w:tcPr>
                  <w:tcW w:w="4515" w:type="dxa"/>
                  <w:tcPrChange w:id="2588" w:author="King, Darryl" w:date="2021-09-23T15:56:00Z">
                    <w:tcPr>
                      <w:tcW w:w="4401" w:type="dxa"/>
                      <w:gridSpan w:val="2"/>
                    </w:tcPr>
                  </w:tcPrChange>
                </w:tcPr>
                <w:p w14:paraId="6405569F" w14:textId="07E50BB6" w:rsidR="00FE02C6" w:rsidRPr="00E95835" w:rsidRDefault="00FE02C6" w:rsidP="00F90356">
                  <w:pPr>
                    <w:spacing w:after="0" w:line="240" w:lineRule="auto"/>
                    <w:rPr>
                      <w:ins w:id="2589" w:author="King, Darryl" w:date="2021-08-10T10:41:00Z"/>
                      <w:rFonts w:ascii="Times New Roman" w:hAnsi="Times New Roman" w:cs="Times New Roman"/>
                      <w:sz w:val="18"/>
                      <w:szCs w:val="18"/>
                      <w:rPrChange w:id="2590" w:author="King, Darryl" w:date="2021-08-10T10:47:00Z">
                        <w:rPr>
                          <w:ins w:id="2591" w:author="King, Darryl" w:date="2021-08-10T10:41:00Z"/>
                          <w:b/>
                          <w:bCs/>
                        </w:rPr>
                      </w:rPrChange>
                    </w:rPr>
                  </w:pPr>
                  <w:ins w:id="2592" w:author="King, Darryl" w:date="2021-08-10T12:56:00Z">
                    <w:r>
                      <w:rPr>
                        <w:rFonts w:ascii="Times New Roman" w:hAnsi="Times New Roman" w:cs="Times New Roman"/>
                        <w:sz w:val="18"/>
                        <w:szCs w:val="18"/>
                      </w:rPr>
                      <w:t xml:space="preserve">Reserves </w:t>
                    </w:r>
                  </w:ins>
                  <w:ins w:id="2593" w:author="King, Darryl" w:date="2021-08-10T12:57:00Z">
                    <w:r>
                      <w:rPr>
                        <w:rFonts w:ascii="Times New Roman" w:hAnsi="Times New Roman" w:cs="Times New Roman"/>
                        <w:sz w:val="18"/>
                        <w:szCs w:val="18"/>
                      </w:rPr>
                      <w:t xml:space="preserve">Compliance </w:t>
                    </w:r>
                  </w:ins>
                  <w:ins w:id="2594" w:author="King, Darryl" w:date="2021-08-10T13:14:00Z">
                    <w:r>
                      <w:rPr>
                        <w:rFonts w:ascii="Times New Roman" w:hAnsi="Times New Roman" w:cs="Times New Roman"/>
                        <w:sz w:val="18"/>
                        <w:szCs w:val="18"/>
                      </w:rPr>
                      <w:t xml:space="preserve">Actual </w:t>
                    </w:r>
                  </w:ins>
                  <w:ins w:id="2595" w:author="King, Darryl" w:date="2021-08-10T12:57:00Z">
                    <w:r>
                      <w:rPr>
                        <w:rFonts w:ascii="Times New Roman" w:hAnsi="Times New Roman" w:cs="Times New Roman"/>
                        <w:sz w:val="18"/>
                        <w:szCs w:val="18"/>
                      </w:rPr>
                      <w:t xml:space="preserve">(daily </w:t>
                    </w:r>
                  </w:ins>
                  <w:ins w:id="2596" w:author="King, Darryl" w:date="2021-08-10T12:58:00Z">
                    <w:r>
                      <w:rPr>
                        <w:rFonts w:ascii="Times New Roman" w:hAnsi="Times New Roman" w:cs="Times New Roman"/>
                        <w:sz w:val="18"/>
                        <w:szCs w:val="18"/>
                      </w:rPr>
                      <w:t>a</w:t>
                    </w:r>
                  </w:ins>
                  <w:ins w:id="2597" w:author="King, Darryl" w:date="2021-08-10T12:57:00Z">
                    <w:r>
                      <w:rPr>
                        <w:rFonts w:ascii="Times New Roman" w:hAnsi="Times New Roman" w:cs="Times New Roman"/>
                        <w:sz w:val="18"/>
                        <w:szCs w:val="18"/>
                      </w:rPr>
                      <w:t>verage</w:t>
                    </w:r>
                  </w:ins>
                  <w:ins w:id="2598" w:author="King, Darryl" w:date="2021-08-10T13:13:00Z">
                    <w:r>
                      <w:rPr>
                        <w:rFonts w:ascii="Times New Roman" w:hAnsi="Times New Roman" w:cs="Times New Roman"/>
                        <w:sz w:val="18"/>
                        <w:szCs w:val="18"/>
                      </w:rPr>
                      <w:t xml:space="preserve"> to date</w:t>
                    </w:r>
                  </w:ins>
                  <w:ins w:id="2599" w:author="King, Darryl" w:date="2021-08-10T12:57:00Z">
                    <w:r>
                      <w:rPr>
                        <w:rFonts w:ascii="Times New Roman" w:hAnsi="Times New Roman" w:cs="Times New Roman"/>
                        <w:sz w:val="18"/>
                        <w:szCs w:val="18"/>
                      </w:rPr>
                      <w:t>)</w:t>
                    </w:r>
                  </w:ins>
                </w:p>
              </w:tc>
              <w:tc>
                <w:tcPr>
                  <w:tcW w:w="900" w:type="dxa"/>
                  <w:tcPrChange w:id="2600" w:author="King, Darryl" w:date="2021-09-23T15:56:00Z">
                    <w:tcPr>
                      <w:tcW w:w="1096" w:type="dxa"/>
                      <w:gridSpan w:val="2"/>
                    </w:tcPr>
                  </w:tcPrChange>
                </w:tcPr>
                <w:p w14:paraId="3BD90C1F" w14:textId="6291D187" w:rsidR="00FE02C6" w:rsidRPr="00E95835" w:rsidRDefault="00FE02C6">
                  <w:pPr>
                    <w:spacing w:after="0" w:line="240" w:lineRule="auto"/>
                    <w:jc w:val="center"/>
                    <w:rPr>
                      <w:ins w:id="2601" w:author="King, Darryl" w:date="2021-08-10T10:41:00Z"/>
                      <w:rFonts w:ascii="Times New Roman" w:hAnsi="Times New Roman" w:cs="Times New Roman"/>
                      <w:sz w:val="18"/>
                      <w:szCs w:val="18"/>
                      <w:rPrChange w:id="2602" w:author="King, Darryl" w:date="2021-08-10T10:47:00Z">
                        <w:rPr>
                          <w:ins w:id="2603" w:author="King, Darryl" w:date="2021-08-10T10:41:00Z"/>
                          <w:b/>
                          <w:bCs/>
                        </w:rPr>
                      </w:rPrChange>
                    </w:rPr>
                    <w:pPrChange w:id="2604" w:author="King, Darryl" w:date="2021-08-10T12:58:00Z">
                      <w:pPr>
                        <w:spacing w:after="0" w:line="240" w:lineRule="auto"/>
                      </w:pPr>
                    </w:pPrChange>
                  </w:pPr>
                  <w:ins w:id="2605" w:author="King, Darryl" w:date="2021-08-10T13:13:00Z">
                    <w:r>
                      <w:rPr>
                        <w:rFonts w:ascii="Times New Roman" w:hAnsi="Times New Roman" w:cs="Times New Roman"/>
                        <w:sz w:val="18"/>
                        <w:szCs w:val="18"/>
                      </w:rPr>
                      <w:t>20</w:t>
                    </w:r>
                  </w:ins>
                </w:p>
              </w:tc>
              <w:tc>
                <w:tcPr>
                  <w:tcW w:w="990" w:type="dxa"/>
                  <w:tcPrChange w:id="2606" w:author="King, Darryl" w:date="2021-09-23T15:56:00Z">
                    <w:tcPr>
                      <w:tcW w:w="1097" w:type="dxa"/>
                      <w:gridSpan w:val="2"/>
                    </w:tcPr>
                  </w:tcPrChange>
                </w:tcPr>
                <w:p w14:paraId="10B2CC7E" w14:textId="200695D8" w:rsidR="00FE02C6" w:rsidRPr="00E95835" w:rsidRDefault="0075421F">
                  <w:pPr>
                    <w:spacing w:after="0" w:line="240" w:lineRule="auto"/>
                    <w:jc w:val="center"/>
                    <w:rPr>
                      <w:ins w:id="2607" w:author="King, Darryl" w:date="2021-08-10T10:41:00Z"/>
                      <w:rFonts w:ascii="Times New Roman" w:hAnsi="Times New Roman" w:cs="Times New Roman"/>
                      <w:sz w:val="18"/>
                      <w:szCs w:val="18"/>
                      <w:rPrChange w:id="2608" w:author="King, Darryl" w:date="2021-08-10T10:47:00Z">
                        <w:rPr>
                          <w:ins w:id="2609" w:author="King, Darryl" w:date="2021-08-10T10:41:00Z"/>
                          <w:b/>
                          <w:bCs/>
                        </w:rPr>
                      </w:rPrChange>
                    </w:rPr>
                    <w:pPrChange w:id="2610" w:author="King, Darryl" w:date="2021-08-10T12:58:00Z">
                      <w:pPr>
                        <w:spacing w:after="0" w:line="240" w:lineRule="auto"/>
                      </w:pPr>
                    </w:pPrChange>
                  </w:pPr>
                  <w:ins w:id="2611" w:author="King, Darryl" w:date="2021-08-10T13:36:00Z">
                    <w:r>
                      <w:rPr>
                        <w:rFonts w:ascii="Times New Roman" w:hAnsi="Times New Roman" w:cs="Times New Roman"/>
                        <w:sz w:val="18"/>
                        <w:szCs w:val="18"/>
                      </w:rPr>
                      <w:t>20</w:t>
                    </w:r>
                  </w:ins>
                </w:p>
              </w:tc>
              <w:tc>
                <w:tcPr>
                  <w:tcW w:w="810" w:type="dxa"/>
                  <w:tcPrChange w:id="2612" w:author="King, Darryl" w:date="2021-09-23T15:56:00Z">
                    <w:tcPr>
                      <w:tcW w:w="1097" w:type="dxa"/>
                      <w:gridSpan w:val="2"/>
                    </w:tcPr>
                  </w:tcPrChange>
                </w:tcPr>
                <w:p w14:paraId="5C98F491" w14:textId="77777777" w:rsidR="00FE02C6" w:rsidRPr="00AC5260" w:rsidRDefault="00FE02C6" w:rsidP="009B3969">
                  <w:pPr>
                    <w:spacing w:after="0" w:line="240" w:lineRule="auto"/>
                    <w:jc w:val="center"/>
                    <w:rPr>
                      <w:ins w:id="2613" w:author="King, Darryl" w:date="2021-08-10T13:17:00Z"/>
                      <w:rFonts w:ascii="Times New Roman" w:hAnsi="Times New Roman" w:cs="Times New Roman"/>
                      <w:sz w:val="18"/>
                      <w:szCs w:val="18"/>
                    </w:rPr>
                  </w:pPr>
                </w:p>
              </w:tc>
              <w:tc>
                <w:tcPr>
                  <w:tcW w:w="810" w:type="dxa"/>
                  <w:tcPrChange w:id="2614" w:author="King, Darryl" w:date="2021-09-23T15:56:00Z">
                    <w:tcPr>
                      <w:tcW w:w="1097" w:type="dxa"/>
                      <w:gridSpan w:val="2"/>
                    </w:tcPr>
                  </w:tcPrChange>
                </w:tcPr>
                <w:p w14:paraId="365BBF56" w14:textId="08FFE8F7" w:rsidR="00FE02C6" w:rsidRPr="00E95835" w:rsidRDefault="00FE02C6">
                  <w:pPr>
                    <w:spacing w:after="0" w:line="240" w:lineRule="auto"/>
                    <w:jc w:val="center"/>
                    <w:rPr>
                      <w:ins w:id="2615" w:author="King, Darryl" w:date="2021-08-10T10:41:00Z"/>
                      <w:rFonts w:ascii="Times New Roman" w:hAnsi="Times New Roman" w:cs="Times New Roman"/>
                      <w:sz w:val="18"/>
                      <w:szCs w:val="18"/>
                      <w:rPrChange w:id="2616" w:author="King, Darryl" w:date="2021-08-10T10:47:00Z">
                        <w:rPr>
                          <w:ins w:id="2617" w:author="King, Darryl" w:date="2021-08-10T10:41:00Z"/>
                          <w:b/>
                          <w:bCs/>
                        </w:rPr>
                      </w:rPrChange>
                    </w:rPr>
                    <w:pPrChange w:id="2618" w:author="King, Darryl" w:date="2021-08-10T12:58:00Z">
                      <w:pPr>
                        <w:spacing w:after="0" w:line="240" w:lineRule="auto"/>
                      </w:pPr>
                    </w:pPrChange>
                  </w:pPr>
                </w:p>
              </w:tc>
              <w:tc>
                <w:tcPr>
                  <w:tcW w:w="782" w:type="dxa"/>
                  <w:tcPrChange w:id="2619" w:author="King, Darryl" w:date="2021-09-23T15:56:00Z">
                    <w:tcPr>
                      <w:tcW w:w="1097" w:type="dxa"/>
                    </w:tcPr>
                  </w:tcPrChange>
                </w:tcPr>
                <w:p w14:paraId="78C81D9B" w14:textId="77777777" w:rsidR="00FE02C6" w:rsidRPr="00E95835" w:rsidRDefault="00FE02C6">
                  <w:pPr>
                    <w:spacing w:after="0" w:line="240" w:lineRule="auto"/>
                    <w:jc w:val="center"/>
                    <w:rPr>
                      <w:ins w:id="2620" w:author="King, Darryl" w:date="2021-08-10T10:41:00Z"/>
                      <w:rFonts w:ascii="Times New Roman" w:hAnsi="Times New Roman" w:cs="Times New Roman"/>
                      <w:sz w:val="18"/>
                      <w:szCs w:val="18"/>
                      <w:rPrChange w:id="2621" w:author="King, Darryl" w:date="2021-08-10T10:47:00Z">
                        <w:rPr>
                          <w:ins w:id="2622" w:author="King, Darryl" w:date="2021-08-10T10:41:00Z"/>
                          <w:b/>
                          <w:bCs/>
                        </w:rPr>
                      </w:rPrChange>
                    </w:rPr>
                    <w:pPrChange w:id="2623" w:author="King, Darryl" w:date="2021-08-10T12:58:00Z">
                      <w:pPr>
                        <w:spacing w:after="0" w:line="240" w:lineRule="auto"/>
                      </w:pPr>
                    </w:pPrChange>
                  </w:pPr>
                </w:p>
              </w:tc>
            </w:tr>
            <w:tr w:rsidR="00FE02C6" w:rsidRPr="00E95835" w14:paraId="10D88394" w14:textId="77777777" w:rsidTr="00232C41">
              <w:trPr>
                <w:ins w:id="2624" w:author="King, Darryl" w:date="2021-08-10T12:56:00Z"/>
              </w:trPr>
              <w:tc>
                <w:tcPr>
                  <w:tcW w:w="317" w:type="dxa"/>
                  <w:tcPrChange w:id="2625" w:author="King, Darryl" w:date="2021-09-23T15:56:00Z">
                    <w:tcPr>
                      <w:tcW w:w="336" w:type="dxa"/>
                      <w:gridSpan w:val="2"/>
                    </w:tcPr>
                  </w:tcPrChange>
                </w:tcPr>
                <w:p w14:paraId="07C453D5" w14:textId="77777777" w:rsidR="00FE02C6" w:rsidRPr="00E95835" w:rsidRDefault="00FE02C6" w:rsidP="00F90356">
                  <w:pPr>
                    <w:spacing w:after="0" w:line="240" w:lineRule="auto"/>
                    <w:rPr>
                      <w:ins w:id="2626" w:author="King, Darryl" w:date="2021-08-10T12:56:00Z"/>
                      <w:rFonts w:ascii="Times New Roman" w:hAnsi="Times New Roman" w:cs="Times New Roman"/>
                      <w:sz w:val="18"/>
                      <w:szCs w:val="18"/>
                    </w:rPr>
                  </w:pPr>
                </w:p>
              </w:tc>
              <w:tc>
                <w:tcPr>
                  <w:tcW w:w="4515" w:type="dxa"/>
                  <w:tcPrChange w:id="2627" w:author="King, Darryl" w:date="2021-09-23T15:56:00Z">
                    <w:tcPr>
                      <w:tcW w:w="4401" w:type="dxa"/>
                      <w:gridSpan w:val="2"/>
                    </w:tcPr>
                  </w:tcPrChange>
                </w:tcPr>
                <w:p w14:paraId="11D0BDFE" w14:textId="0619F709" w:rsidR="00FE02C6" w:rsidRDefault="00FE02C6" w:rsidP="00F90356">
                  <w:pPr>
                    <w:spacing w:after="0" w:line="240" w:lineRule="auto"/>
                    <w:rPr>
                      <w:ins w:id="2628" w:author="King, Darryl" w:date="2021-08-10T12:56:00Z"/>
                      <w:rFonts w:ascii="Times New Roman" w:hAnsi="Times New Roman" w:cs="Times New Roman"/>
                      <w:sz w:val="18"/>
                      <w:szCs w:val="18"/>
                    </w:rPr>
                  </w:pPr>
                  <w:ins w:id="2629" w:author="King, Darryl" w:date="2021-08-10T13:14:00Z">
                    <w:r>
                      <w:rPr>
                        <w:rFonts w:ascii="Times New Roman" w:hAnsi="Times New Roman" w:cs="Times New Roman"/>
                        <w:sz w:val="18"/>
                        <w:szCs w:val="18"/>
                      </w:rPr>
                      <w:t xml:space="preserve">Reserves Compliance </w:t>
                    </w:r>
                  </w:ins>
                  <w:ins w:id="2630" w:author="King, Darryl" w:date="2021-08-10T13:20:00Z">
                    <w:r w:rsidR="00897128">
                      <w:rPr>
                        <w:rFonts w:ascii="Times New Roman" w:hAnsi="Times New Roman" w:cs="Times New Roman"/>
                        <w:sz w:val="18"/>
                        <w:szCs w:val="18"/>
                      </w:rPr>
                      <w:t>(</w:t>
                    </w:r>
                  </w:ins>
                  <w:ins w:id="2631" w:author="King, Darryl" w:date="2021-08-10T13:21:00Z">
                    <w:r w:rsidR="00897128">
                      <w:rPr>
                        <w:rFonts w:ascii="Times New Roman" w:hAnsi="Times New Roman" w:cs="Times New Roman"/>
                        <w:sz w:val="18"/>
                        <w:szCs w:val="18"/>
                      </w:rPr>
                      <w:t>based on fulfillment pattern)</w:t>
                    </w:r>
                  </w:ins>
                </w:p>
              </w:tc>
              <w:tc>
                <w:tcPr>
                  <w:tcW w:w="900" w:type="dxa"/>
                  <w:tcPrChange w:id="2632" w:author="King, Darryl" w:date="2021-09-23T15:56:00Z">
                    <w:tcPr>
                      <w:tcW w:w="1096" w:type="dxa"/>
                      <w:gridSpan w:val="2"/>
                    </w:tcPr>
                  </w:tcPrChange>
                </w:tcPr>
                <w:p w14:paraId="101561D0" w14:textId="32D4AFAC" w:rsidR="00FE02C6" w:rsidRPr="00AC5260" w:rsidRDefault="0075421F">
                  <w:pPr>
                    <w:spacing w:after="0" w:line="240" w:lineRule="auto"/>
                    <w:jc w:val="center"/>
                    <w:rPr>
                      <w:ins w:id="2633" w:author="King, Darryl" w:date="2021-08-10T12:56:00Z"/>
                      <w:rFonts w:ascii="Times New Roman" w:hAnsi="Times New Roman" w:cs="Times New Roman"/>
                      <w:sz w:val="18"/>
                      <w:szCs w:val="18"/>
                    </w:rPr>
                    <w:pPrChange w:id="2634" w:author="King, Darryl" w:date="2021-08-10T12:58:00Z">
                      <w:pPr>
                        <w:spacing w:after="0" w:line="240" w:lineRule="auto"/>
                      </w:pPr>
                    </w:pPrChange>
                  </w:pPr>
                  <w:ins w:id="2635" w:author="King, Darryl" w:date="2021-08-10T13:36:00Z">
                    <w:r>
                      <w:rPr>
                        <w:rFonts w:ascii="Times New Roman" w:hAnsi="Times New Roman" w:cs="Times New Roman"/>
                        <w:sz w:val="18"/>
                        <w:szCs w:val="18"/>
                      </w:rPr>
                      <w:t>19</w:t>
                    </w:r>
                  </w:ins>
                </w:p>
              </w:tc>
              <w:tc>
                <w:tcPr>
                  <w:tcW w:w="990" w:type="dxa"/>
                  <w:tcPrChange w:id="2636" w:author="King, Darryl" w:date="2021-09-23T15:56:00Z">
                    <w:tcPr>
                      <w:tcW w:w="1097" w:type="dxa"/>
                      <w:gridSpan w:val="2"/>
                    </w:tcPr>
                  </w:tcPrChange>
                </w:tcPr>
                <w:p w14:paraId="1F56264E" w14:textId="3328C7CA" w:rsidR="00FE02C6" w:rsidRPr="00AC5260" w:rsidRDefault="0075421F">
                  <w:pPr>
                    <w:spacing w:after="0" w:line="240" w:lineRule="auto"/>
                    <w:jc w:val="center"/>
                    <w:rPr>
                      <w:ins w:id="2637" w:author="King, Darryl" w:date="2021-08-10T12:56:00Z"/>
                      <w:rFonts w:ascii="Times New Roman" w:hAnsi="Times New Roman" w:cs="Times New Roman"/>
                      <w:sz w:val="18"/>
                      <w:szCs w:val="18"/>
                    </w:rPr>
                    <w:pPrChange w:id="2638" w:author="King, Darryl" w:date="2021-08-10T12:58:00Z">
                      <w:pPr>
                        <w:spacing w:after="0" w:line="240" w:lineRule="auto"/>
                      </w:pPr>
                    </w:pPrChange>
                  </w:pPr>
                  <w:ins w:id="2639" w:author="King, Darryl" w:date="2021-08-10T13:36:00Z">
                    <w:r>
                      <w:rPr>
                        <w:rFonts w:ascii="Times New Roman" w:hAnsi="Times New Roman" w:cs="Times New Roman"/>
                        <w:sz w:val="18"/>
                        <w:szCs w:val="18"/>
                      </w:rPr>
                      <w:t>19</w:t>
                    </w:r>
                  </w:ins>
                </w:p>
              </w:tc>
              <w:tc>
                <w:tcPr>
                  <w:tcW w:w="810" w:type="dxa"/>
                  <w:tcPrChange w:id="2640" w:author="King, Darryl" w:date="2021-09-23T15:56:00Z">
                    <w:tcPr>
                      <w:tcW w:w="1097" w:type="dxa"/>
                      <w:gridSpan w:val="2"/>
                    </w:tcPr>
                  </w:tcPrChange>
                </w:tcPr>
                <w:p w14:paraId="44DB5203" w14:textId="77777777" w:rsidR="00FE02C6" w:rsidRPr="00E95835" w:rsidRDefault="00FE02C6" w:rsidP="009B3969">
                  <w:pPr>
                    <w:spacing w:after="0" w:line="240" w:lineRule="auto"/>
                    <w:jc w:val="center"/>
                    <w:rPr>
                      <w:ins w:id="2641" w:author="King, Darryl" w:date="2021-08-10T13:17:00Z"/>
                      <w:rFonts w:ascii="Times New Roman" w:hAnsi="Times New Roman" w:cs="Times New Roman"/>
                      <w:sz w:val="18"/>
                      <w:szCs w:val="18"/>
                    </w:rPr>
                  </w:pPr>
                </w:p>
              </w:tc>
              <w:tc>
                <w:tcPr>
                  <w:tcW w:w="810" w:type="dxa"/>
                  <w:tcPrChange w:id="2642" w:author="King, Darryl" w:date="2021-09-23T15:56:00Z">
                    <w:tcPr>
                      <w:tcW w:w="1097" w:type="dxa"/>
                      <w:gridSpan w:val="2"/>
                    </w:tcPr>
                  </w:tcPrChange>
                </w:tcPr>
                <w:p w14:paraId="47084B96" w14:textId="72EB384A" w:rsidR="00FE02C6" w:rsidRPr="00E95835" w:rsidRDefault="00FE02C6">
                  <w:pPr>
                    <w:spacing w:after="0" w:line="240" w:lineRule="auto"/>
                    <w:jc w:val="center"/>
                    <w:rPr>
                      <w:ins w:id="2643" w:author="King, Darryl" w:date="2021-08-10T12:56:00Z"/>
                      <w:rFonts w:ascii="Times New Roman" w:hAnsi="Times New Roman" w:cs="Times New Roman"/>
                      <w:sz w:val="18"/>
                      <w:szCs w:val="18"/>
                    </w:rPr>
                    <w:pPrChange w:id="2644" w:author="King, Darryl" w:date="2021-08-10T12:58:00Z">
                      <w:pPr>
                        <w:spacing w:after="0" w:line="240" w:lineRule="auto"/>
                      </w:pPr>
                    </w:pPrChange>
                  </w:pPr>
                </w:p>
              </w:tc>
              <w:tc>
                <w:tcPr>
                  <w:tcW w:w="782" w:type="dxa"/>
                  <w:tcPrChange w:id="2645" w:author="King, Darryl" w:date="2021-09-23T15:56:00Z">
                    <w:tcPr>
                      <w:tcW w:w="1097" w:type="dxa"/>
                    </w:tcPr>
                  </w:tcPrChange>
                </w:tcPr>
                <w:p w14:paraId="24489DC0" w14:textId="77777777" w:rsidR="00FE02C6" w:rsidRPr="00E95835" w:rsidRDefault="00FE02C6">
                  <w:pPr>
                    <w:spacing w:after="0" w:line="240" w:lineRule="auto"/>
                    <w:jc w:val="center"/>
                    <w:rPr>
                      <w:ins w:id="2646" w:author="King, Darryl" w:date="2021-08-10T12:56:00Z"/>
                      <w:rFonts w:ascii="Times New Roman" w:hAnsi="Times New Roman" w:cs="Times New Roman"/>
                      <w:sz w:val="18"/>
                      <w:szCs w:val="18"/>
                    </w:rPr>
                    <w:pPrChange w:id="2647" w:author="King, Darryl" w:date="2021-08-10T12:58:00Z">
                      <w:pPr>
                        <w:spacing w:after="0" w:line="240" w:lineRule="auto"/>
                      </w:pPr>
                    </w:pPrChange>
                  </w:pPr>
                </w:p>
              </w:tc>
            </w:tr>
          </w:tbl>
          <w:p w14:paraId="08DED150" w14:textId="77777777" w:rsidR="008C3247" w:rsidRDefault="008C3247">
            <w:pPr>
              <w:spacing w:after="0" w:line="240" w:lineRule="auto"/>
              <w:rPr>
                <w:ins w:id="2648" w:author="King, Darryl" w:date="2021-08-10T13:37:00Z"/>
                <w:b/>
                <w:bCs/>
              </w:rPr>
            </w:pPr>
          </w:p>
          <w:p w14:paraId="1505F9A6" w14:textId="19EE4B5B" w:rsidR="0075421F" w:rsidRPr="0075421F" w:rsidRDefault="0075421F">
            <w:pPr>
              <w:spacing w:after="0" w:line="240" w:lineRule="auto"/>
              <w:rPr>
                <w:ins w:id="2649" w:author="King, Darryl" w:date="2021-08-10T10:39:00Z"/>
                <w:rFonts w:ascii="Times New Roman" w:hAnsi="Times New Roman" w:cs="Times New Roman"/>
                <w:sz w:val="16"/>
                <w:szCs w:val="16"/>
                <w:rPrChange w:id="2650" w:author="King, Darryl" w:date="2021-08-10T13:37:00Z">
                  <w:rPr>
                    <w:ins w:id="2651" w:author="King, Darryl" w:date="2021-08-10T10:39:00Z"/>
                    <w:b/>
                    <w:bCs/>
                  </w:rPr>
                </w:rPrChange>
              </w:rPr>
            </w:pPr>
            <w:ins w:id="2652" w:author="King, Darryl" w:date="2021-08-10T13:37:00Z">
              <w:r w:rsidRPr="0075421F">
                <w:rPr>
                  <w:rFonts w:ascii="Times New Roman" w:hAnsi="Times New Roman" w:cs="Times New Roman"/>
                  <w:sz w:val="16"/>
                  <w:szCs w:val="16"/>
                  <w:rPrChange w:id="2653" w:author="King, Darryl" w:date="2021-08-10T13:37:00Z">
                    <w:rPr>
                      <w:b/>
                      <w:bCs/>
                    </w:rPr>
                  </w:rPrChange>
                </w:rPr>
                <w:t>Source:</w:t>
              </w:r>
              <w:r w:rsidRPr="0075421F">
                <w:rPr>
                  <w:rFonts w:ascii="Times New Roman" w:hAnsi="Times New Roman" w:cs="Times New Roman"/>
                  <w:sz w:val="16"/>
                  <w:szCs w:val="16"/>
                  <w:rPrChange w:id="2654" w:author="King, Darryl" w:date="2021-08-10T13:37:00Z">
                    <w:rPr>
                      <w:rFonts w:ascii="Times New Roman" w:hAnsi="Times New Roman" w:cs="Times New Roman"/>
                    </w:rPr>
                  </w:rPrChange>
                </w:rPr>
                <w:t xml:space="preserve"> </w:t>
              </w:r>
              <w:r w:rsidRPr="0075421F">
                <w:rPr>
                  <w:rFonts w:ascii="Times New Roman" w:hAnsi="Times New Roman" w:cs="Times New Roman"/>
                  <w:sz w:val="16"/>
                  <w:szCs w:val="16"/>
                  <w:rPrChange w:id="2655" w:author="King, Darryl" w:date="2021-08-10T13:37:00Z">
                    <w:rPr>
                      <w:b/>
                      <w:bCs/>
                    </w:rPr>
                  </w:rPrChange>
                </w:rPr>
                <w:t>Authors</w:t>
              </w:r>
            </w:ins>
          </w:p>
        </w:tc>
      </w:tr>
    </w:tbl>
    <w:p w14:paraId="352173B5" w14:textId="77777777" w:rsidR="009305DB" w:rsidRDefault="009305DB">
      <w:pPr>
        <w:spacing w:after="0" w:line="240" w:lineRule="auto"/>
        <w:rPr>
          <w:ins w:id="2656" w:author="King, Darryl" w:date="2021-08-10T10:12:00Z"/>
          <w:rFonts w:asciiTheme="majorHAnsi" w:eastAsiaTheme="majorEastAsia" w:hAnsiTheme="majorHAnsi" w:cstheme="majorBidi"/>
          <w:b/>
          <w:bCs/>
          <w:color w:val="0074A6" w:themeColor="accent1" w:themeShade="BF"/>
          <w:sz w:val="32"/>
          <w:szCs w:val="32"/>
        </w:rPr>
      </w:pPr>
      <w:ins w:id="2657" w:author="King, Darryl" w:date="2021-08-10T10:12:00Z">
        <w:r>
          <w:rPr>
            <w:b/>
            <w:bCs/>
          </w:rPr>
          <w:br w:type="page"/>
        </w:r>
      </w:ins>
    </w:p>
    <w:p w14:paraId="4C7EC1D2" w14:textId="1A727C91" w:rsidR="00416655" w:rsidDel="006916C2" w:rsidRDefault="00416655" w:rsidP="00416655">
      <w:pPr>
        <w:rPr>
          <w:moveFrom w:id="2658" w:author="King, Darryl" w:date="2021-07-26T18:56:00Z"/>
        </w:rPr>
      </w:pPr>
      <w:moveFromRangeStart w:id="2659" w:author="King, Darryl" w:date="2021-07-26T18:56:00Z" w:name="move78218198"/>
      <w:moveFrom w:id="2660" w:author="King, Darryl" w:date="2021-07-26T18:56:00Z">
        <w:r w:rsidRPr="00416655" w:rsidDel="006916C2">
          <w:rPr>
            <w:b/>
            <w:bCs/>
          </w:rPr>
          <w:t xml:space="preserve">By comparing the demand for bank reserves and the projected AFs, the central bank assesses the excess supply of (or excess demand for) liquidity that results before the central bank conducts its liquidity management operations. </w:t>
        </w:r>
        <w:r w:rsidDel="006916C2">
          <w:t xml:space="preserve">Based on this, the central bank calibrates its monetary operations. </w:t>
        </w:r>
      </w:moveFrom>
    </w:p>
    <w:p w14:paraId="35DE7965" w14:textId="6D766FD8" w:rsidR="00416655" w:rsidRPr="00CC6AF3" w:rsidDel="006916C2" w:rsidRDefault="00416655" w:rsidP="00416655">
      <w:pPr>
        <w:rPr>
          <w:moveFrom w:id="2661" w:author="King, Darryl" w:date="2021-07-26T18:56:00Z"/>
        </w:rPr>
      </w:pPr>
      <w:moveFrom w:id="2662" w:author="King, Darryl" w:date="2021-07-26T18:56:00Z">
        <w:r w:rsidRPr="00416655" w:rsidDel="006916C2">
          <w:rPr>
            <w:b/>
            <w:bCs/>
          </w:rPr>
          <w:t xml:space="preserve">With an entirely lagged reserve maintenance period and sufficient reporting time for the banking system, the central bank knows the level of RR with certainty. </w:t>
        </w:r>
        <w:r w:rsidDel="006916C2">
          <w:t xml:space="preserve">In this case, all fluctuations in the overall bank reserve demand result from changes in ER. In addition, </w:t>
        </w:r>
        <w:r w:rsidRPr="00C32296" w:rsidDel="006916C2">
          <w:t>with reserve averaging in place over a sufficiently long period of time and overnight standing facilities in place</w:t>
        </w:r>
        <w:r w:rsidDel="006916C2">
          <w:t>, the demand for ER at the end of the reserve maintenance period becomes residual on average as banks can use the standing facilities to eliminate ER.</w:t>
        </w:r>
        <w:r w:rsidRPr="008935A6" w:rsidDel="006916C2">
          <w:t xml:space="preserve"> </w:t>
        </w:r>
        <w:r w:rsidDel="006916C2">
          <w:t xml:space="preserve">With averaging provisions in place, banks can on certain days “overshoot” or “undershoot” their RR, provided they maintain at all time a positive balance on their account with the central bank. The longer the RR period, the more banks can make use of averaging provisions. </w:t>
        </w:r>
      </w:moveFrom>
    </w:p>
    <w:p w14:paraId="32E3E4F2" w14:textId="5626AF34" w:rsidR="00416655" w:rsidRPr="00CC6AF3" w:rsidDel="006916C2" w:rsidRDefault="00416655" w:rsidP="00416655">
      <w:pPr>
        <w:autoSpaceDE w:val="0"/>
        <w:autoSpaceDN w:val="0"/>
        <w:adjustRightInd w:val="0"/>
        <w:rPr>
          <w:moveFrom w:id="2663" w:author="King, Darryl" w:date="2021-07-26T18:56:00Z"/>
        </w:rPr>
      </w:pPr>
      <w:moveFrom w:id="2664" w:author="King, Darryl" w:date="2021-07-26T18:56:00Z">
        <w:r w:rsidRPr="00416655" w:rsidDel="006916C2">
          <w:rPr>
            <w:b/>
            <w:bCs/>
          </w:rPr>
          <w:t xml:space="preserve">Liquidity forecasts are usually short-term (up to one month) because they are used to calibrate monetary operations of similar short-term maturity and the forecast quality declines the longer forecast horizon. </w:t>
        </w:r>
        <w:r w:rsidDel="006916C2">
          <w:t>In systems with RR, the forecasting horizon should comprise at least the reserve maintenance period; in systems without RR, it should be the horizon of main OMOs (e.g., 7 days if the central bank has a weekly 7-day OMO)</w:t>
        </w:r>
        <w:r w:rsidRPr="00CC6AF3" w:rsidDel="006916C2">
          <w:t>.</w:t>
        </w:r>
        <w:r w:rsidRPr="00CC6AF3" w:rsidDel="006916C2">
          <w:rPr>
            <w:color w:val="FF0000"/>
          </w:rPr>
          <w:t xml:space="preserve"> </w:t>
        </w:r>
        <w:r w:rsidRPr="00CC6AF3" w:rsidDel="006916C2">
          <w:t xml:space="preserve">In addition, long-term projections are also useful to plan structural operations such as changes in the reserve requirement ratio. </w:t>
        </w:r>
      </w:moveFrom>
    </w:p>
    <w:p w14:paraId="31AFCF7A" w14:textId="68B02397" w:rsidR="00944926" w:rsidRDefault="00416655" w:rsidP="00416655">
      <w:pPr>
        <w:pStyle w:val="Heading1"/>
        <w:spacing w:line="240" w:lineRule="auto"/>
      </w:pPr>
      <w:bookmarkStart w:id="2665" w:name="_Toc81388138"/>
      <w:bookmarkStart w:id="2666" w:name="_Toc75358762"/>
      <w:bookmarkStart w:id="2667" w:name="_Toc75359110"/>
      <w:bookmarkStart w:id="2668" w:name="_Toc75359145"/>
      <w:bookmarkStart w:id="2669" w:name="_Toc75359359"/>
      <w:moveFromRangeEnd w:id="2659"/>
      <w:r w:rsidRPr="004230B8">
        <w:t xml:space="preserve">Forecasting the </w:t>
      </w:r>
      <w:ins w:id="2670" w:author="King, Darryl" w:date="2021-08-12T11:04:00Z">
        <w:r w:rsidR="00646558">
          <w:t>Autonomous Factors</w:t>
        </w:r>
        <w:bookmarkEnd w:id="2665"/>
        <w:r w:rsidR="00646558">
          <w:t xml:space="preserve"> </w:t>
        </w:r>
      </w:ins>
      <w:del w:id="2671" w:author="King, Darryl" w:date="2021-08-12T11:04:00Z">
        <w:r w:rsidR="00944926" w:rsidDel="00646558">
          <w:delText>Components</w:delText>
        </w:r>
      </w:del>
      <w:ins w:id="2672" w:author="King, Darryl" w:date="2021-09-23T10:40:00Z">
        <w:r w:rsidR="00CE24DF">
          <w:t>[Romain to add 3-4 pages]</w:t>
        </w:r>
      </w:ins>
      <w:del w:id="2673" w:author="King, Darryl" w:date="2021-09-23T10:40:00Z">
        <w:r w:rsidR="00944926" w:rsidDel="00CE24DF">
          <w:delText xml:space="preserve"> </w:delText>
        </w:r>
      </w:del>
    </w:p>
    <w:p w14:paraId="37B2696D" w14:textId="77777777" w:rsidR="00D468A2" w:rsidRDefault="00D468A2" w:rsidP="00D468A2">
      <w:pPr>
        <w:rPr>
          <w:ins w:id="2674" w:author="King, Darryl" w:date="2021-08-03T17:04:00Z"/>
        </w:rPr>
      </w:pPr>
      <w:ins w:id="2675" w:author="King, Darryl" w:date="2021-08-03T17:04:00Z">
        <w:r w:rsidRPr="00A071A2">
          <w:t xml:space="preserve">There </w:t>
        </w:r>
        <w:r>
          <w:t>are two approaches to liquidity forecasting:</w:t>
        </w:r>
      </w:ins>
    </w:p>
    <w:p w14:paraId="52835B54" w14:textId="13316B9B" w:rsidR="00D468A2" w:rsidRDefault="00D468A2" w:rsidP="00D468A2">
      <w:pPr>
        <w:pStyle w:val="ListBullet"/>
        <w:rPr>
          <w:ins w:id="2676" w:author="King, Darryl" w:date="2021-08-03T17:04:00Z"/>
        </w:rPr>
      </w:pPr>
      <w:ins w:id="2677" w:author="King, Darryl" w:date="2021-08-03T17:04:00Z">
        <w:r w:rsidRPr="00A071A2">
          <w:rPr>
            <w:i/>
            <w:iCs/>
          </w:rPr>
          <w:t>Forecasting all components of the central bank balance sheet:</w:t>
        </w:r>
        <w:r>
          <w:t xml:space="preserve"> This approach ensures for completeness of coverage while it likely </w:t>
        </w:r>
      </w:ins>
      <w:ins w:id="2678" w:author="King, Darryl" w:date="2021-08-06T11:07:00Z">
        <w:r w:rsidR="00521E3F">
          <w:t xml:space="preserve">requires </w:t>
        </w:r>
      </w:ins>
      <w:ins w:id="2679" w:author="King, Darryl" w:date="2021-08-03T17:04:00Z">
        <w:r>
          <w:t xml:space="preserve">more resources than the </w:t>
        </w:r>
      </w:ins>
      <w:ins w:id="2680" w:author="King, Darryl" w:date="2021-08-06T11:07:00Z">
        <w:r w:rsidR="00521E3F">
          <w:t>alternative below</w:t>
        </w:r>
      </w:ins>
      <w:ins w:id="2681" w:author="King, Darryl" w:date="2021-08-03T17:04:00Z">
        <w:r>
          <w:t xml:space="preserve">.  </w:t>
        </w:r>
      </w:ins>
    </w:p>
    <w:p w14:paraId="14539277" w14:textId="77777777" w:rsidR="00D468A2" w:rsidRDefault="00D468A2" w:rsidP="00D468A2">
      <w:pPr>
        <w:pStyle w:val="ListBullet"/>
        <w:rPr>
          <w:ins w:id="2682" w:author="King, Darryl" w:date="2021-08-03T17:04:00Z"/>
        </w:rPr>
      </w:pPr>
      <w:ins w:id="2683" w:author="King, Darryl" w:date="2021-08-03T17:04:00Z">
        <w:r w:rsidRPr="00A071A2">
          <w:rPr>
            <w:i/>
            <w:iCs/>
          </w:rPr>
          <w:t>Forecasting only items that have an impact on excess reserves:</w:t>
        </w:r>
        <w:r>
          <w:t xml:space="preserve"> This approach focuses only on the items relevant for achieving the operational target </w:t>
        </w:r>
      </w:ins>
      <w:ins w:id="2684" w:author="King, Darryl" w:date="2021-08-06T11:08:00Z">
        <w:r w:rsidR="00337F89">
          <w:t>therefore requiring</w:t>
        </w:r>
      </w:ins>
      <w:ins w:id="2685" w:author="King, Darryl" w:date="2021-08-03T17:04:00Z">
        <w:r>
          <w:t xml:space="preserve"> less resource</w:t>
        </w:r>
      </w:ins>
      <w:ins w:id="2686" w:author="King, Darryl" w:date="2021-08-06T11:08:00Z">
        <w:r w:rsidR="00337F89">
          <w:t xml:space="preserve">s. </w:t>
        </w:r>
      </w:ins>
      <w:ins w:id="2687" w:author="King, Darryl" w:date="2021-08-03T17:04:00Z">
        <w:r>
          <w:t xml:space="preserve">  </w:t>
        </w:r>
      </w:ins>
    </w:p>
    <w:p w14:paraId="12611B07" w14:textId="6381C843" w:rsidR="00416655" w:rsidRPr="004230B8" w:rsidRDefault="00416655">
      <w:pPr>
        <w:pStyle w:val="Heading2"/>
        <w:pPrChange w:id="2688" w:author="King, Darryl" w:date="2021-07-21T09:44:00Z">
          <w:pPr>
            <w:pStyle w:val="Heading1"/>
            <w:spacing w:line="240" w:lineRule="auto"/>
          </w:pPr>
        </w:pPrChange>
      </w:pPr>
      <w:del w:id="2689" w:author="King, Darryl" w:date="2021-07-21T09:44:00Z">
        <w:r w:rsidRPr="004230B8" w:rsidDel="001C51EE">
          <w:delText xml:space="preserve">Demand for </w:delText>
        </w:r>
      </w:del>
      <w:bookmarkStart w:id="2690" w:name="_Toc81388139"/>
      <w:r w:rsidRPr="004230B8">
        <w:t>Currency</w:t>
      </w:r>
      <w:ins w:id="2691" w:author="King, Darryl" w:date="2021-07-21T09:43:00Z">
        <w:r w:rsidR="00F00ACE">
          <w:t xml:space="preserve"> in Circulation</w:t>
        </w:r>
      </w:ins>
      <w:del w:id="2692" w:author="King, Darryl" w:date="2021-09-23T10:37:00Z">
        <w:r w:rsidDel="00CE24DF">
          <w:rPr>
            <w:rStyle w:val="FootnoteReference"/>
          </w:rPr>
          <w:footnoteReference w:id="5"/>
        </w:r>
      </w:del>
      <w:bookmarkEnd w:id="2666"/>
      <w:bookmarkEnd w:id="2667"/>
      <w:bookmarkEnd w:id="2668"/>
      <w:bookmarkEnd w:id="2669"/>
      <w:bookmarkEnd w:id="2690"/>
      <w:ins w:id="2695" w:author="King, Darryl" w:date="2021-08-13T15:32:00Z">
        <w:r w:rsidR="00DD3485">
          <w:t xml:space="preserve"> </w:t>
        </w:r>
      </w:ins>
    </w:p>
    <w:p w14:paraId="32569145" w14:textId="7C3B6ED0" w:rsidR="00416655" w:rsidRPr="007B06DC" w:rsidDel="00CE24DF" w:rsidRDefault="00416655" w:rsidP="00416655">
      <w:pPr>
        <w:rPr>
          <w:del w:id="2696" w:author="King, Darryl" w:date="2021-09-23T10:37:00Z"/>
          <w:highlight w:val="yellow"/>
          <w:rPrChange w:id="2697" w:author="King, Darryl" w:date="2021-08-16T12:31:00Z">
            <w:rPr>
              <w:del w:id="2698" w:author="King, Darryl" w:date="2021-09-23T10:37:00Z"/>
            </w:rPr>
          </w:rPrChange>
        </w:rPr>
      </w:pPr>
      <w:del w:id="2699" w:author="King, Darryl" w:date="2021-09-23T10:37:00Z">
        <w:r w:rsidRPr="007B06DC" w:rsidDel="00CE24DF">
          <w:rPr>
            <w:b/>
            <w:bCs/>
            <w:highlight w:val="yellow"/>
            <w:rPrChange w:id="2700" w:author="King, Darryl" w:date="2021-08-16T12:31:00Z">
              <w:rPr>
                <w:b/>
                <w:bCs/>
              </w:rPr>
            </w:rPrChange>
          </w:rPr>
          <w:delText>A number of factors could affect the demand for cash;</w:delText>
        </w:r>
        <w:r w:rsidRPr="007B06DC" w:rsidDel="00CE24DF">
          <w:rPr>
            <w:b/>
            <w:bCs/>
            <w:highlight w:val="yellow"/>
            <w:vertAlign w:val="superscript"/>
            <w:rPrChange w:id="2701" w:author="King, Darryl" w:date="2021-08-16T12:31:00Z">
              <w:rPr>
                <w:b/>
                <w:bCs/>
                <w:vertAlign w:val="superscript"/>
              </w:rPr>
            </w:rPrChange>
          </w:rPr>
          <w:footnoteReference w:id="6"/>
        </w:r>
        <w:r w:rsidRPr="007B06DC" w:rsidDel="00CE24DF">
          <w:rPr>
            <w:b/>
            <w:bCs/>
            <w:highlight w:val="yellow"/>
            <w:rPrChange w:id="2704" w:author="King, Darryl" w:date="2021-08-16T12:31:00Z">
              <w:rPr>
                <w:b/>
                <w:bCs/>
              </w:rPr>
            </w:rPrChange>
          </w:rPr>
          <w:delText xml:space="preserve"> income, prices, and interest rates—that proxy the opportunity cost of holding cash—have been traditionally and early identified as the main drivers of the demand for cash.</w:delText>
        </w:r>
        <w:r w:rsidRPr="007B06DC" w:rsidDel="00CE24DF">
          <w:rPr>
            <w:highlight w:val="yellow"/>
            <w:rPrChange w:id="2705" w:author="King, Darryl" w:date="2021-08-16T12:31:00Z">
              <w:rPr/>
            </w:rPrChange>
          </w:rPr>
          <w:delText xml:space="preserve"> Lower interest rates reduce the opportunity cost of holding currency, therefore increasing the relative attractiveness of cash. Economic growth tends to boost the transaction demand for currency. CIC is usually, on trend, a liquidity-absorbing factor since the issuance of CIC is mirrored by a reduction in bank reserves at the central bank. In many countries, the CIC generally displays a growing trend reflecting the expansion of the economic activity (Mersch 2014). Recessions and crises affect this trend, especially when depositors are concerned by the liquidity or solvency of some depository institutions (Figure 2). </w:delText>
        </w:r>
      </w:del>
    </w:p>
    <w:p w14:paraId="3E0FC09C" w14:textId="26EE8CBC" w:rsidR="00416655" w:rsidRPr="007B06DC" w:rsidDel="00CE24DF" w:rsidRDefault="00416655" w:rsidP="00416655">
      <w:pPr>
        <w:rPr>
          <w:del w:id="2706" w:author="King, Darryl" w:date="2021-09-23T10:37:00Z"/>
          <w:highlight w:val="yellow"/>
          <w:rPrChange w:id="2707" w:author="King, Darryl" w:date="2021-08-16T12:31:00Z">
            <w:rPr>
              <w:del w:id="2708" w:author="King, Darryl" w:date="2021-09-23T10:37:00Z"/>
            </w:rPr>
          </w:rPrChange>
        </w:rPr>
      </w:pPr>
      <w:del w:id="2709" w:author="King, Darryl" w:date="2021-09-23T10:37:00Z">
        <w:r w:rsidRPr="007B06DC" w:rsidDel="00CE24DF">
          <w:rPr>
            <w:b/>
            <w:bCs/>
            <w:highlight w:val="yellow"/>
            <w:rPrChange w:id="2710" w:author="King, Darryl" w:date="2021-08-16T12:31:00Z">
              <w:rPr>
                <w:b/>
                <w:bCs/>
              </w:rPr>
            </w:rPrChange>
          </w:rPr>
          <w:delText xml:space="preserve">Technological changes in the area of payment systems also have an impact on CIC trends in several, and not always linear, ways. </w:delText>
        </w:r>
        <w:r w:rsidRPr="007B06DC" w:rsidDel="00CE24DF">
          <w:rPr>
            <w:highlight w:val="yellow"/>
            <w:rPrChange w:id="2711" w:author="King, Darryl" w:date="2021-08-16T12:31:00Z">
              <w:rPr/>
            </w:rPrChange>
          </w:rPr>
          <w:delText>The intuition that an increase of automated teller machines (ATMs) occurring simultaneously with innovation in payment systems would result in the reduction in currency demand is not always valid. For instance, a rise in the number of bank branches or ATMs tends to reduce the need for holding cash, but also makes cash more easily accessible (Gerst and Wilson 2011), and an increase in the number of ATMs does not always alter consumers’ preference for holding cash. In New Zealand, for example, the increase of ATMs in the 1990s had made cash more accessible to the public, and it is more likely that the overall demand for cash should have increased as a result of the technological innovation in the payment system rather than the contrary (Cassino, Misich, and Barry, 1997).</w:delText>
        </w:r>
      </w:del>
    </w:p>
    <w:p w14:paraId="7D5CF184" w14:textId="7AF98438" w:rsidR="00416655" w:rsidRPr="007B06DC" w:rsidDel="00CE24DF" w:rsidRDefault="00416655" w:rsidP="00416655">
      <w:pPr>
        <w:autoSpaceDE w:val="0"/>
        <w:autoSpaceDN w:val="0"/>
        <w:adjustRightInd w:val="0"/>
        <w:rPr>
          <w:del w:id="2712" w:author="King, Darryl" w:date="2021-09-23T10:37:00Z"/>
          <w:highlight w:val="yellow"/>
          <w:rPrChange w:id="2713" w:author="King, Darryl" w:date="2021-08-16T12:31:00Z">
            <w:rPr>
              <w:del w:id="2714" w:author="King, Darryl" w:date="2021-09-23T10:37:00Z"/>
            </w:rPr>
          </w:rPrChange>
        </w:rPr>
      </w:pPr>
      <w:del w:id="2715" w:author="King, Darryl" w:date="2021-09-23T10:37:00Z">
        <w:r w:rsidRPr="007B06DC" w:rsidDel="00CE24DF">
          <w:rPr>
            <w:b/>
            <w:bCs/>
            <w:highlight w:val="yellow"/>
            <w:rPrChange w:id="2716" w:author="King, Darryl" w:date="2021-08-16T12:31:00Z">
              <w:rPr>
                <w:b/>
                <w:bCs/>
              </w:rPr>
            </w:rPrChange>
          </w:rPr>
          <w:delText xml:space="preserve">The way the central bank decides on how it breaks down the overall CIC can, in turn, affect the demand for cash, both domestically and externally. </w:delText>
        </w:r>
        <w:r w:rsidRPr="007B06DC" w:rsidDel="00CE24DF">
          <w:rPr>
            <w:highlight w:val="yellow"/>
            <w:rPrChange w:id="2717" w:author="King, Darryl" w:date="2021-08-16T12:31:00Z">
              <w:rPr/>
            </w:rPrChange>
          </w:rPr>
          <w:delText xml:space="preserve">However, when modeling and forecasting the overall CIC in the context of the short-term liquidity forecasting, the central bank aims to assess the total demand for cash, but the way it then chooses the relevant denominations and coin-note boundary can also affect the public’s subsequent preference. Therefore, central banks often maintain CIC models for different types of banknotes in their cash-issuance-related activities. However, from a monetary policy implementation perspective, it is the overall demand for cash that is considered as an AF. </w:delText>
        </w:r>
      </w:del>
    </w:p>
    <w:p w14:paraId="71AA54C7" w14:textId="7151B167" w:rsidR="00416655" w:rsidRPr="007B06DC" w:rsidDel="00CE24DF" w:rsidRDefault="00416655" w:rsidP="00416655">
      <w:pPr>
        <w:autoSpaceDE w:val="0"/>
        <w:autoSpaceDN w:val="0"/>
        <w:adjustRightInd w:val="0"/>
        <w:rPr>
          <w:del w:id="2718" w:author="King, Darryl" w:date="2021-09-23T10:41:00Z"/>
          <w:highlight w:val="yellow"/>
          <w:rPrChange w:id="2719" w:author="King, Darryl" w:date="2021-08-16T12:31:00Z">
            <w:rPr>
              <w:del w:id="2720" w:author="King, Darryl" w:date="2021-09-23T10:41:00Z"/>
            </w:rPr>
          </w:rPrChange>
        </w:rPr>
      </w:pPr>
      <w:del w:id="2721" w:author="King, Darryl" w:date="2021-09-23T10:37:00Z">
        <w:r w:rsidRPr="007B06DC" w:rsidDel="00CE24DF">
          <w:rPr>
            <w:b/>
            <w:bCs/>
            <w:highlight w:val="yellow"/>
            <w:rPrChange w:id="2722" w:author="King, Darryl" w:date="2021-08-16T12:31:00Z">
              <w:rPr>
                <w:b/>
                <w:bCs/>
              </w:rPr>
            </w:rPrChange>
          </w:rPr>
          <w:delText>In most countries, the CIC displays relatively stable and strong seasonal patterns.</w:delText>
        </w:r>
        <w:r w:rsidRPr="007B06DC" w:rsidDel="00CE24DF">
          <w:rPr>
            <w:highlight w:val="yellow"/>
            <w:rPrChange w:id="2723" w:author="King, Darryl" w:date="2021-08-16T12:31:00Z">
              <w:rPr/>
            </w:rPrChange>
          </w:rPr>
          <w:delText xml:space="preserve"> The intra-weekly, intra-monthly, and intra-yearly seasonalities reflect regularities in payments and receipts (payrolls, pensions, and so on), as well as patterns in the consumption behavior associated with holidays. Usually, the CIC tends to increase just before the weekend and decreases after (intra-weekly seasonality). It increases as a result of salaries’ payments (intra-monthly seasonality). It also rises during holidays and toward the end of the year (intra-year seasonality). Common calendar effects associated with holidays include those related to Christmas and the Gregorian New Year. However, other specific calendar effects exist in countries that do not strictly follow the Gregorian calendar, or where CIC is affected by specific religious holidays attached to other calendars such as the Muslim, Hindu, and Buddhist calendars. In countries where tourism accounts for </w:delText>
        </w:r>
      </w:del>
      <w:del w:id="2724" w:author="King, Darryl" w:date="2021-09-23T10:41:00Z">
        <w:r w:rsidRPr="007B06DC" w:rsidDel="00CE24DF">
          <w:rPr>
            <w:highlight w:val="yellow"/>
            <w:rPrChange w:id="2725" w:author="King, Darryl" w:date="2021-08-16T12:31:00Z">
              <w:rPr/>
            </w:rPrChange>
          </w:rPr>
          <w:delText>an important share of the economic activity, a particularly significant increase in the CIC occurs during the summer holidays.</w:delText>
        </w:r>
      </w:del>
    </w:p>
    <w:tbl>
      <w:tblPr>
        <w:tblStyle w:val="TableGrid"/>
        <w:tblW w:w="9157"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ayout w:type="fixed"/>
        <w:tblLook w:val="04A0" w:firstRow="1" w:lastRow="0" w:firstColumn="1" w:lastColumn="0" w:noHBand="0" w:noVBand="1"/>
      </w:tblPr>
      <w:tblGrid>
        <w:gridCol w:w="4361"/>
        <w:gridCol w:w="139"/>
        <w:gridCol w:w="131"/>
        <w:gridCol w:w="4526"/>
      </w:tblGrid>
      <w:tr w:rsidR="00C5521A" w:rsidRPr="007B06DC" w:rsidDel="00CE24DF" w14:paraId="4B778306" w14:textId="60D992C2" w:rsidTr="00065FB3">
        <w:trPr>
          <w:trHeight w:val="345"/>
          <w:jc w:val="center"/>
          <w:del w:id="2726" w:author="King, Darryl" w:date="2021-09-23T10:41:00Z"/>
        </w:trPr>
        <w:tc>
          <w:tcPr>
            <w:tcW w:w="9157" w:type="dxa"/>
            <w:gridSpan w:val="4"/>
            <w:shd w:val="clear" w:color="auto" w:fill="auto"/>
            <w:vAlign w:val="center"/>
          </w:tcPr>
          <w:p w14:paraId="3E512EA7" w14:textId="6B7E218A" w:rsidR="00C5521A" w:rsidRPr="007B06DC" w:rsidDel="00CE24DF" w:rsidRDefault="00C5521A" w:rsidP="00C5521A">
            <w:pPr>
              <w:keepNext/>
              <w:spacing w:before="240"/>
              <w:jc w:val="center"/>
              <w:rPr>
                <w:del w:id="2727" w:author="King, Darryl" w:date="2021-09-23T10:41:00Z"/>
                <w:rFonts w:ascii="Segoe UI" w:hAnsi="Segoe UI" w:cs="Segoe UI"/>
                <w:b/>
                <w:color w:val="4B82AD"/>
                <w:sz w:val="16"/>
                <w:szCs w:val="16"/>
                <w:highlight w:val="yellow"/>
                <w:rPrChange w:id="2728" w:author="King, Darryl" w:date="2021-08-16T12:31:00Z">
                  <w:rPr>
                    <w:del w:id="2729" w:author="King, Darryl" w:date="2021-09-23T10:41:00Z"/>
                    <w:rFonts w:ascii="Segoe UI" w:hAnsi="Segoe UI" w:cs="Segoe UI"/>
                    <w:b/>
                    <w:color w:val="4B82AD"/>
                    <w:sz w:val="16"/>
                    <w:szCs w:val="16"/>
                  </w:rPr>
                </w:rPrChange>
              </w:rPr>
            </w:pPr>
            <w:del w:id="2730" w:author="King, Darryl" w:date="2021-09-23T10:41:00Z">
              <w:r w:rsidRPr="007B06DC" w:rsidDel="00CE24DF">
                <w:rPr>
                  <w:sz w:val="16"/>
                  <w:szCs w:val="16"/>
                  <w:highlight w:val="yellow"/>
                  <w:rPrChange w:id="2731" w:author="King, Darryl" w:date="2021-08-16T12:31:00Z">
                    <w:rPr>
                      <w:sz w:val="16"/>
                      <w:szCs w:val="16"/>
                    </w:rPr>
                  </w:rPrChange>
                </w:rPr>
                <w:fldChar w:fldCharType="begin"/>
              </w:r>
              <w:r w:rsidRPr="007B06DC" w:rsidDel="00CE24DF">
                <w:rPr>
                  <w:sz w:val="16"/>
                  <w:szCs w:val="16"/>
                  <w:highlight w:val="yellow"/>
                  <w:rPrChange w:id="2732" w:author="King, Darryl" w:date="2021-08-16T12:31:00Z">
                    <w:rPr>
                      <w:sz w:val="16"/>
                      <w:szCs w:val="16"/>
                    </w:rPr>
                  </w:rPrChange>
                </w:rPr>
                <w:delInstrText xml:space="preserve"> TC "</w:delInstrText>
              </w:r>
              <w:bookmarkStart w:id="2733" w:name="_Toc75358985"/>
              <w:bookmarkStart w:id="2734" w:name="_Toc75359124"/>
              <w:bookmarkStart w:id="2735" w:name="_Toc75359159"/>
              <w:bookmarkStart w:id="2736" w:name="_Toc75359371"/>
              <w:bookmarkStart w:id="2737" w:name="_Toc75359409"/>
              <w:r w:rsidRPr="007B06DC" w:rsidDel="00CE24DF">
                <w:rPr>
                  <w:sz w:val="16"/>
                  <w:szCs w:val="16"/>
                  <w:highlight w:val="yellow"/>
                  <w:rPrChange w:id="2738" w:author="King, Darryl" w:date="2021-08-16T12:31:00Z">
                    <w:rPr>
                      <w:sz w:val="16"/>
                      <w:szCs w:val="16"/>
                    </w:rPr>
                  </w:rPrChange>
                </w:rPr>
                <w:delInstrText>2. Currency in Circulation in Normal and Crisis Times</w:delInstrText>
              </w:r>
              <w:bookmarkEnd w:id="2733"/>
              <w:bookmarkEnd w:id="2734"/>
              <w:bookmarkEnd w:id="2735"/>
              <w:bookmarkEnd w:id="2736"/>
              <w:bookmarkEnd w:id="2737"/>
              <w:r w:rsidRPr="007B06DC" w:rsidDel="00CE24DF">
                <w:rPr>
                  <w:sz w:val="16"/>
                  <w:szCs w:val="16"/>
                  <w:highlight w:val="yellow"/>
                  <w:rPrChange w:id="2739" w:author="King, Darryl" w:date="2021-08-16T12:31:00Z">
                    <w:rPr>
                      <w:sz w:val="16"/>
                      <w:szCs w:val="16"/>
                    </w:rPr>
                  </w:rPrChange>
                </w:rPr>
                <w:delInstrText xml:space="preserve">"\f C </w:delInstrText>
              </w:r>
              <w:r w:rsidRPr="007B06DC" w:rsidDel="00CE24DF">
                <w:rPr>
                  <w:sz w:val="16"/>
                  <w:szCs w:val="16"/>
                  <w:highlight w:val="yellow"/>
                  <w:rPrChange w:id="2740" w:author="King, Darryl" w:date="2021-08-16T12:31:00Z">
                    <w:rPr>
                      <w:sz w:val="16"/>
                      <w:szCs w:val="16"/>
                    </w:rPr>
                  </w:rPrChange>
                </w:rPr>
                <w:fldChar w:fldCharType="end"/>
              </w:r>
              <w:r w:rsidRPr="007B06DC" w:rsidDel="00CE24DF">
                <w:rPr>
                  <w:rFonts w:ascii="Arial" w:hAnsi="Arial" w:cs="Arial"/>
                  <w:b/>
                  <w:bCs/>
                  <w:color w:val="009CDE"/>
                  <w:szCs w:val="20"/>
                  <w:highlight w:val="yellow"/>
                  <w:rPrChange w:id="2741" w:author="King, Darryl" w:date="2021-08-16T12:31:00Z">
                    <w:rPr>
                      <w:rFonts w:ascii="Arial" w:hAnsi="Arial" w:cs="Arial"/>
                      <w:b/>
                      <w:bCs/>
                      <w:color w:val="009CDE"/>
                      <w:szCs w:val="20"/>
                    </w:rPr>
                  </w:rPrChange>
                </w:rPr>
                <w:delText>Figure 2. Currency in Circulation in Normal and Crisis Times</w:delText>
              </w:r>
            </w:del>
          </w:p>
        </w:tc>
      </w:tr>
      <w:tr w:rsidR="00C5521A" w:rsidRPr="007B06DC" w:rsidDel="00CE24DF" w14:paraId="523BCE2E" w14:textId="1DC8B3F7" w:rsidTr="00065FB3">
        <w:trPr>
          <w:trHeight w:val="345"/>
          <w:jc w:val="center"/>
          <w:del w:id="2742" w:author="King, Darryl" w:date="2021-09-23T10:41:00Z"/>
        </w:trPr>
        <w:tc>
          <w:tcPr>
            <w:tcW w:w="4361" w:type="dxa"/>
            <w:shd w:val="clear" w:color="auto" w:fill="auto"/>
            <w:vAlign w:val="center"/>
          </w:tcPr>
          <w:p w14:paraId="4F0FEC66" w14:textId="4D2FC521" w:rsidR="00C5521A" w:rsidRPr="007B06DC" w:rsidDel="00CE24DF" w:rsidRDefault="00C5521A" w:rsidP="00065FB3">
            <w:pPr>
              <w:snapToGrid w:val="0"/>
              <w:rPr>
                <w:del w:id="2743" w:author="King, Darryl" w:date="2021-09-23T10:41:00Z"/>
                <w:rFonts w:ascii="Segoe UI" w:hAnsi="Segoe UI" w:cs="Segoe UI"/>
                <w:b/>
                <w:color w:val="000000" w:themeColor="text1"/>
                <w:sz w:val="17"/>
                <w:szCs w:val="17"/>
                <w:highlight w:val="yellow"/>
                <w:rPrChange w:id="2744" w:author="King, Darryl" w:date="2021-08-16T12:31:00Z">
                  <w:rPr>
                    <w:del w:id="2745" w:author="King, Darryl" w:date="2021-09-23T10:41:00Z"/>
                    <w:rFonts w:ascii="Segoe UI" w:hAnsi="Segoe UI" w:cs="Segoe UI"/>
                    <w:b/>
                    <w:color w:val="000000" w:themeColor="text1"/>
                    <w:sz w:val="17"/>
                    <w:szCs w:val="17"/>
                  </w:rPr>
                </w:rPrChange>
              </w:rPr>
            </w:pPr>
            <w:del w:id="2746" w:author="King, Darryl" w:date="2021-09-23T10:41:00Z">
              <w:r w:rsidRPr="007B06DC" w:rsidDel="00CE24DF">
                <w:rPr>
                  <w:rFonts w:ascii="Segoe UI" w:hAnsi="Segoe UI" w:cs="Segoe UI"/>
                  <w:b/>
                  <w:color w:val="4B82AD"/>
                  <w:sz w:val="16"/>
                  <w:szCs w:val="16"/>
                  <w:highlight w:val="yellow"/>
                  <w:rPrChange w:id="2747" w:author="King, Darryl" w:date="2021-08-16T12:31:00Z">
                    <w:rPr>
                      <w:rFonts w:ascii="Segoe UI" w:hAnsi="Segoe UI" w:cs="Segoe UI"/>
                      <w:b/>
                      <w:color w:val="4B82AD"/>
                      <w:sz w:val="16"/>
                      <w:szCs w:val="16"/>
                    </w:rPr>
                  </w:rPrChange>
                </w:rPr>
                <w:delText>2.1 Euro Area. Euro Banknotes in Circulation</w:delText>
              </w:r>
            </w:del>
          </w:p>
        </w:tc>
        <w:tc>
          <w:tcPr>
            <w:tcW w:w="270" w:type="dxa"/>
            <w:gridSpan w:val="2"/>
            <w:shd w:val="clear" w:color="auto" w:fill="auto"/>
          </w:tcPr>
          <w:p w14:paraId="30ECEAE2" w14:textId="3CAA6BAA" w:rsidR="00C5521A" w:rsidRPr="007B06DC" w:rsidDel="00CE24DF" w:rsidRDefault="00C5521A" w:rsidP="00065FB3">
            <w:pPr>
              <w:rPr>
                <w:del w:id="2748" w:author="King, Darryl" w:date="2021-09-23T10:41:00Z"/>
                <w:rFonts w:ascii="Segoe UI" w:hAnsi="Segoe UI" w:cs="Segoe UI"/>
                <w:i/>
                <w:color w:val="000000" w:themeColor="text1"/>
                <w:sz w:val="17"/>
                <w:szCs w:val="17"/>
                <w:highlight w:val="yellow"/>
                <w:rPrChange w:id="2749" w:author="King, Darryl" w:date="2021-08-16T12:31:00Z">
                  <w:rPr>
                    <w:del w:id="2750" w:author="King, Darryl" w:date="2021-09-23T10:41:00Z"/>
                    <w:rFonts w:ascii="Segoe UI" w:hAnsi="Segoe UI" w:cs="Segoe UI"/>
                    <w:i/>
                    <w:color w:val="000000" w:themeColor="text1"/>
                    <w:sz w:val="17"/>
                    <w:szCs w:val="17"/>
                  </w:rPr>
                </w:rPrChange>
              </w:rPr>
            </w:pPr>
          </w:p>
        </w:tc>
        <w:tc>
          <w:tcPr>
            <w:tcW w:w="4526" w:type="dxa"/>
            <w:shd w:val="clear" w:color="auto" w:fill="auto"/>
            <w:vAlign w:val="center"/>
          </w:tcPr>
          <w:p w14:paraId="0BFBB42D" w14:textId="6EC1D9AD" w:rsidR="00C5521A" w:rsidRPr="007B06DC" w:rsidDel="00CE24DF" w:rsidRDefault="00C5521A" w:rsidP="00065FB3">
            <w:pPr>
              <w:rPr>
                <w:del w:id="2751" w:author="King, Darryl" w:date="2021-09-23T10:41:00Z"/>
                <w:rFonts w:ascii="Segoe UI" w:hAnsi="Segoe UI" w:cs="Segoe UI"/>
                <w:b/>
                <w:color w:val="000000" w:themeColor="text1"/>
                <w:sz w:val="17"/>
                <w:szCs w:val="17"/>
                <w:highlight w:val="yellow"/>
                <w:rPrChange w:id="2752" w:author="King, Darryl" w:date="2021-08-16T12:31:00Z">
                  <w:rPr>
                    <w:del w:id="2753" w:author="King, Darryl" w:date="2021-09-23T10:41:00Z"/>
                    <w:rFonts w:ascii="Segoe UI" w:hAnsi="Segoe UI" w:cs="Segoe UI"/>
                    <w:b/>
                    <w:color w:val="000000" w:themeColor="text1"/>
                    <w:sz w:val="17"/>
                    <w:szCs w:val="17"/>
                  </w:rPr>
                </w:rPrChange>
              </w:rPr>
            </w:pPr>
            <w:del w:id="2754" w:author="King, Darryl" w:date="2021-09-23T10:41:00Z">
              <w:r w:rsidRPr="007B06DC" w:rsidDel="00CE24DF">
                <w:rPr>
                  <w:rFonts w:ascii="Segoe UI" w:hAnsi="Segoe UI" w:cs="Segoe UI"/>
                  <w:b/>
                  <w:color w:val="4B82AD"/>
                  <w:sz w:val="16"/>
                  <w:szCs w:val="16"/>
                  <w:highlight w:val="yellow"/>
                  <w:rPrChange w:id="2755" w:author="King, Darryl" w:date="2021-08-16T12:31:00Z">
                    <w:rPr>
                      <w:rFonts w:ascii="Segoe UI" w:hAnsi="Segoe UI" w:cs="Segoe UI"/>
                      <w:b/>
                      <w:color w:val="4B82AD"/>
                      <w:sz w:val="16"/>
                      <w:szCs w:val="16"/>
                    </w:rPr>
                  </w:rPrChange>
                </w:rPr>
                <w:delText>2.2 United States. US Dollar Currency in Circulation</w:delText>
              </w:r>
            </w:del>
          </w:p>
        </w:tc>
      </w:tr>
      <w:tr w:rsidR="00C5521A" w:rsidRPr="007B06DC" w:rsidDel="00CE24DF" w14:paraId="1DFFF553" w14:textId="3DEC8896" w:rsidTr="00065FB3">
        <w:trPr>
          <w:trHeight w:val="3258"/>
          <w:jc w:val="center"/>
          <w:del w:id="2756" w:author="King, Darryl" w:date="2021-09-23T10:41:00Z"/>
        </w:trPr>
        <w:tc>
          <w:tcPr>
            <w:tcW w:w="4361" w:type="dxa"/>
            <w:shd w:val="clear" w:color="auto" w:fill="auto"/>
          </w:tcPr>
          <w:p w14:paraId="5B619E84" w14:textId="2033148A" w:rsidR="00C5521A" w:rsidRPr="007B06DC" w:rsidDel="00CE24DF" w:rsidRDefault="00C5521A" w:rsidP="00065FB3">
            <w:pPr>
              <w:jc w:val="center"/>
              <w:rPr>
                <w:del w:id="2757" w:author="King, Darryl" w:date="2021-09-23T10:41:00Z"/>
                <w:rFonts w:ascii="Segoe UI" w:hAnsi="Segoe UI" w:cs="Segoe UI"/>
                <w:i/>
                <w:color w:val="000000" w:themeColor="text1"/>
                <w:sz w:val="14"/>
                <w:szCs w:val="14"/>
                <w:highlight w:val="yellow"/>
                <w:rPrChange w:id="2758" w:author="King, Darryl" w:date="2021-08-16T12:31:00Z">
                  <w:rPr>
                    <w:del w:id="2759" w:author="King, Darryl" w:date="2021-09-23T10:41:00Z"/>
                    <w:rFonts w:ascii="Segoe UI" w:hAnsi="Segoe UI" w:cs="Segoe UI"/>
                    <w:i/>
                    <w:color w:val="000000" w:themeColor="text1"/>
                    <w:sz w:val="14"/>
                    <w:szCs w:val="14"/>
                  </w:rPr>
                </w:rPrChange>
              </w:rPr>
            </w:pPr>
            <w:del w:id="2760" w:author="King, Darryl" w:date="2021-09-23T10:41:00Z">
              <w:r w:rsidRPr="007B06DC" w:rsidDel="00CE24DF">
                <w:rPr>
                  <w:noProof/>
                  <w:highlight w:val="yellow"/>
                  <w:rPrChange w:id="2761" w:author="King, Darryl" w:date="2021-08-16T12:31:00Z">
                    <w:rPr>
                      <w:noProof/>
                    </w:rPr>
                  </w:rPrChange>
                </w:rPr>
                <w:drawing>
                  <wp:inline distT="0" distB="0" distL="0" distR="0" wp14:anchorId="3E8B1C1E" wp14:editId="79C26FE7">
                    <wp:extent cx="2706370" cy="2078182"/>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del>
          </w:p>
        </w:tc>
        <w:tc>
          <w:tcPr>
            <w:tcW w:w="270" w:type="dxa"/>
            <w:gridSpan w:val="2"/>
            <w:shd w:val="clear" w:color="auto" w:fill="auto"/>
          </w:tcPr>
          <w:p w14:paraId="4B0B05B2" w14:textId="62A7B5A4" w:rsidR="00C5521A" w:rsidRPr="007B06DC" w:rsidDel="00CE24DF" w:rsidRDefault="00C5521A" w:rsidP="00065FB3">
            <w:pPr>
              <w:rPr>
                <w:del w:id="2762" w:author="King, Darryl" w:date="2021-09-23T10:41:00Z"/>
                <w:rFonts w:ascii="Segoe UI" w:hAnsi="Segoe UI" w:cs="Segoe UI"/>
                <w:i/>
                <w:color w:val="000000" w:themeColor="text1"/>
                <w:sz w:val="14"/>
                <w:szCs w:val="14"/>
                <w:highlight w:val="yellow"/>
                <w:rPrChange w:id="2763" w:author="King, Darryl" w:date="2021-08-16T12:31:00Z">
                  <w:rPr>
                    <w:del w:id="2764" w:author="King, Darryl" w:date="2021-09-23T10:41:00Z"/>
                    <w:rFonts w:ascii="Segoe UI" w:hAnsi="Segoe UI" w:cs="Segoe UI"/>
                    <w:i/>
                    <w:color w:val="000000" w:themeColor="text1"/>
                    <w:sz w:val="14"/>
                    <w:szCs w:val="14"/>
                  </w:rPr>
                </w:rPrChange>
              </w:rPr>
            </w:pPr>
          </w:p>
        </w:tc>
        <w:tc>
          <w:tcPr>
            <w:tcW w:w="4526" w:type="dxa"/>
            <w:shd w:val="clear" w:color="auto" w:fill="auto"/>
          </w:tcPr>
          <w:p w14:paraId="00E64C0B" w14:textId="6D284BB0" w:rsidR="00C5521A" w:rsidRPr="007B06DC" w:rsidDel="00CE24DF" w:rsidRDefault="00C5521A" w:rsidP="00065FB3">
            <w:pPr>
              <w:jc w:val="center"/>
              <w:rPr>
                <w:del w:id="2765" w:author="King, Darryl" w:date="2021-09-23T10:41:00Z"/>
                <w:rFonts w:ascii="Segoe UI" w:hAnsi="Segoe UI" w:cs="Segoe UI"/>
                <w:i/>
                <w:color w:val="000000" w:themeColor="text1"/>
                <w:sz w:val="14"/>
                <w:szCs w:val="14"/>
                <w:highlight w:val="yellow"/>
                <w:rPrChange w:id="2766" w:author="King, Darryl" w:date="2021-08-16T12:31:00Z">
                  <w:rPr>
                    <w:del w:id="2767" w:author="King, Darryl" w:date="2021-09-23T10:41:00Z"/>
                    <w:rFonts w:ascii="Segoe UI" w:hAnsi="Segoe UI" w:cs="Segoe UI"/>
                    <w:i/>
                    <w:color w:val="000000" w:themeColor="text1"/>
                    <w:sz w:val="14"/>
                    <w:szCs w:val="14"/>
                  </w:rPr>
                </w:rPrChange>
              </w:rPr>
            </w:pPr>
            <w:del w:id="2768" w:author="King, Darryl" w:date="2021-09-23T10:41:00Z">
              <w:r w:rsidRPr="007B06DC" w:rsidDel="00CE24DF">
                <w:rPr>
                  <w:noProof/>
                  <w:highlight w:val="yellow"/>
                  <w:rPrChange w:id="2769" w:author="King, Darryl" w:date="2021-08-16T12:31:00Z">
                    <w:rPr>
                      <w:noProof/>
                    </w:rPr>
                  </w:rPrChange>
                </w:rPr>
                <w:drawing>
                  <wp:inline distT="0" distB="0" distL="0" distR="0" wp14:anchorId="334BFC49" wp14:editId="051A50AB">
                    <wp:extent cx="2736850" cy="2122191"/>
                    <wp:effectExtent l="0" t="0" r="635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p>
        </w:tc>
      </w:tr>
      <w:tr w:rsidR="00C5521A" w:rsidRPr="007B06DC" w:rsidDel="00CE24DF" w14:paraId="7BB4592C" w14:textId="54DDB356" w:rsidTr="00065FB3">
        <w:trPr>
          <w:trHeight w:val="3672"/>
          <w:jc w:val="center"/>
          <w:del w:id="2770" w:author="King, Darryl" w:date="2021-09-23T10:41:00Z"/>
        </w:trPr>
        <w:tc>
          <w:tcPr>
            <w:tcW w:w="4500" w:type="dxa"/>
            <w:gridSpan w:val="2"/>
            <w:shd w:val="clear" w:color="auto" w:fill="auto"/>
            <w:vAlign w:val="center"/>
          </w:tcPr>
          <w:p w14:paraId="7F7334E3" w14:textId="74851D80" w:rsidR="00C5521A" w:rsidRPr="007B06DC" w:rsidDel="00CE24DF" w:rsidRDefault="00C5521A" w:rsidP="00065FB3">
            <w:pPr>
              <w:rPr>
                <w:del w:id="2771" w:author="King, Darryl" w:date="2021-09-23T10:41:00Z"/>
                <w:rFonts w:ascii="Segoe UI" w:hAnsi="Segoe UI" w:cs="Segoe UI"/>
                <w:b/>
                <w:color w:val="000000" w:themeColor="text1"/>
                <w:sz w:val="17"/>
                <w:szCs w:val="17"/>
                <w:highlight w:val="yellow"/>
                <w:rPrChange w:id="2772" w:author="King, Darryl" w:date="2021-08-16T12:31:00Z">
                  <w:rPr>
                    <w:del w:id="2773" w:author="King, Darryl" w:date="2021-09-23T10:41:00Z"/>
                    <w:rFonts w:ascii="Segoe UI" w:hAnsi="Segoe UI" w:cs="Segoe UI"/>
                    <w:b/>
                    <w:color w:val="000000" w:themeColor="text1"/>
                    <w:sz w:val="17"/>
                    <w:szCs w:val="17"/>
                  </w:rPr>
                </w:rPrChange>
              </w:rPr>
            </w:pPr>
            <w:del w:id="2774" w:author="King, Darryl" w:date="2021-09-23T10:41:00Z">
              <w:r w:rsidRPr="007B06DC" w:rsidDel="00CE24DF">
                <w:rPr>
                  <w:rFonts w:ascii="Segoe UI" w:hAnsi="Segoe UI" w:cs="Segoe UI"/>
                  <w:b/>
                  <w:color w:val="4B82AD"/>
                  <w:sz w:val="16"/>
                  <w:szCs w:val="16"/>
                  <w:highlight w:val="yellow"/>
                  <w:rPrChange w:id="2775" w:author="King, Darryl" w:date="2021-08-16T12:31:00Z">
                    <w:rPr>
                      <w:rFonts w:ascii="Segoe UI" w:hAnsi="Segoe UI" w:cs="Segoe UI"/>
                      <w:b/>
                      <w:color w:val="4B82AD"/>
                      <w:sz w:val="16"/>
                      <w:szCs w:val="16"/>
                    </w:rPr>
                  </w:rPrChange>
                </w:rPr>
                <w:delText>2.3 Japan. Yen</w:delText>
              </w:r>
              <w:r w:rsidRPr="007B06DC" w:rsidDel="00CE24DF">
                <w:rPr>
                  <w:rFonts w:ascii="Segoe UI" w:hAnsi="Segoe UI" w:cs="Segoe UI"/>
                  <w:b/>
                  <w:color w:val="000000" w:themeColor="text1"/>
                  <w:sz w:val="17"/>
                  <w:szCs w:val="17"/>
                  <w:highlight w:val="yellow"/>
                  <w:rPrChange w:id="2776" w:author="King, Darryl" w:date="2021-08-16T12:31:00Z">
                    <w:rPr>
                      <w:rFonts w:ascii="Segoe UI" w:hAnsi="Segoe UI" w:cs="Segoe UI"/>
                      <w:b/>
                      <w:color w:val="000000" w:themeColor="text1"/>
                      <w:sz w:val="17"/>
                      <w:szCs w:val="17"/>
                    </w:rPr>
                  </w:rPrChange>
                </w:rPr>
                <w:delText xml:space="preserve"> </w:delText>
              </w:r>
              <w:r w:rsidRPr="007B06DC" w:rsidDel="00CE24DF">
                <w:rPr>
                  <w:rFonts w:ascii="Segoe UI" w:hAnsi="Segoe UI" w:cs="Segoe UI"/>
                  <w:b/>
                  <w:color w:val="4B82AD"/>
                  <w:sz w:val="16"/>
                  <w:szCs w:val="16"/>
                  <w:highlight w:val="yellow"/>
                  <w:rPrChange w:id="2777" w:author="King, Darryl" w:date="2021-08-16T12:31:00Z">
                    <w:rPr>
                      <w:rFonts w:ascii="Segoe UI" w:hAnsi="Segoe UI" w:cs="Segoe UI"/>
                      <w:b/>
                      <w:color w:val="4B82AD"/>
                      <w:sz w:val="16"/>
                      <w:szCs w:val="16"/>
                    </w:rPr>
                  </w:rPrChange>
                </w:rPr>
                <w:delText>Banknotes in Circulation</w:delText>
              </w:r>
            </w:del>
          </w:p>
          <w:p w14:paraId="01C0D59A" w14:textId="78F2BCFB" w:rsidR="00C5521A" w:rsidRPr="007B06DC" w:rsidDel="00CE24DF" w:rsidRDefault="00C5521A" w:rsidP="00065FB3">
            <w:pPr>
              <w:jc w:val="center"/>
              <w:rPr>
                <w:del w:id="2778" w:author="King, Darryl" w:date="2021-09-23T10:41:00Z"/>
                <w:rFonts w:ascii="Segoe UI" w:hAnsi="Segoe UI" w:cs="Segoe UI"/>
                <w:b/>
                <w:color w:val="000000" w:themeColor="text1"/>
                <w:sz w:val="17"/>
                <w:szCs w:val="17"/>
                <w:highlight w:val="yellow"/>
                <w:rPrChange w:id="2779" w:author="King, Darryl" w:date="2021-08-16T12:31:00Z">
                  <w:rPr>
                    <w:del w:id="2780" w:author="King, Darryl" w:date="2021-09-23T10:41:00Z"/>
                    <w:rFonts w:ascii="Segoe UI" w:hAnsi="Segoe UI" w:cs="Segoe UI"/>
                    <w:b/>
                    <w:color w:val="000000" w:themeColor="text1"/>
                    <w:sz w:val="17"/>
                    <w:szCs w:val="17"/>
                  </w:rPr>
                </w:rPrChange>
              </w:rPr>
            </w:pPr>
            <w:del w:id="2781" w:author="King, Darryl" w:date="2021-09-23T10:41:00Z">
              <w:r w:rsidRPr="007B06DC" w:rsidDel="00CE24DF">
                <w:rPr>
                  <w:rFonts w:ascii="Segoe UI" w:hAnsi="Segoe UI" w:cs="Segoe UI"/>
                  <w:b/>
                  <w:noProof/>
                  <w:color w:val="000000" w:themeColor="text1"/>
                  <w:sz w:val="17"/>
                  <w:szCs w:val="17"/>
                  <w:highlight w:val="yellow"/>
                  <w:rPrChange w:id="2782" w:author="King, Darryl" w:date="2021-08-16T12:31:00Z">
                    <w:rPr>
                      <w:rFonts w:ascii="Segoe UI" w:hAnsi="Segoe UI" w:cs="Segoe UI"/>
                      <w:b/>
                      <w:noProof/>
                      <w:color w:val="000000" w:themeColor="text1"/>
                      <w:sz w:val="17"/>
                      <w:szCs w:val="17"/>
                    </w:rPr>
                  </w:rPrChange>
                </w:rPr>
                <w:drawing>
                  <wp:inline distT="0" distB="0" distL="0" distR="0" wp14:anchorId="5D9562EC" wp14:editId="4700D76B">
                    <wp:extent cx="2743200" cy="2225040"/>
                    <wp:effectExtent l="0" t="0" r="0" b="3810"/>
                    <wp:docPr id="13"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p>
        </w:tc>
        <w:tc>
          <w:tcPr>
            <w:tcW w:w="4657" w:type="dxa"/>
            <w:gridSpan w:val="2"/>
            <w:shd w:val="clear" w:color="auto" w:fill="auto"/>
            <w:vAlign w:val="center"/>
          </w:tcPr>
          <w:p w14:paraId="5DCF2AD1" w14:textId="140A1657" w:rsidR="00C5521A" w:rsidRPr="007B06DC" w:rsidDel="00CE24DF" w:rsidRDefault="00C5521A" w:rsidP="00065FB3">
            <w:pPr>
              <w:rPr>
                <w:del w:id="2783" w:author="King, Darryl" w:date="2021-09-23T10:41:00Z"/>
                <w:rFonts w:ascii="Segoe UI" w:hAnsi="Segoe UI" w:cs="Segoe UI"/>
                <w:b/>
                <w:color w:val="000000" w:themeColor="text1"/>
                <w:sz w:val="17"/>
                <w:szCs w:val="17"/>
                <w:highlight w:val="yellow"/>
                <w:rPrChange w:id="2784" w:author="King, Darryl" w:date="2021-08-16T12:31:00Z">
                  <w:rPr>
                    <w:del w:id="2785" w:author="King, Darryl" w:date="2021-09-23T10:41:00Z"/>
                    <w:rFonts w:ascii="Segoe UI" w:hAnsi="Segoe UI" w:cs="Segoe UI"/>
                    <w:b/>
                    <w:color w:val="000000" w:themeColor="text1"/>
                    <w:sz w:val="17"/>
                    <w:szCs w:val="17"/>
                  </w:rPr>
                </w:rPrChange>
              </w:rPr>
            </w:pPr>
            <w:del w:id="2786" w:author="King, Darryl" w:date="2021-09-23T10:41:00Z">
              <w:r w:rsidRPr="007B06DC" w:rsidDel="00CE24DF">
                <w:rPr>
                  <w:rFonts w:ascii="Segoe UI" w:hAnsi="Segoe UI" w:cs="Segoe UI"/>
                  <w:b/>
                  <w:color w:val="4B82AD"/>
                  <w:sz w:val="16"/>
                  <w:szCs w:val="16"/>
                  <w:highlight w:val="yellow"/>
                  <w:rPrChange w:id="2787" w:author="King, Darryl" w:date="2021-08-16T12:31:00Z">
                    <w:rPr>
                      <w:rFonts w:ascii="Segoe UI" w:hAnsi="Segoe UI" w:cs="Segoe UI"/>
                      <w:b/>
                      <w:color w:val="4B82AD"/>
                      <w:sz w:val="16"/>
                      <w:szCs w:val="16"/>
                    </w:rPr>
                  </w:rPrChange>
                </w:rPr>
                <w:delText>2.4 Kazakhstan. Tenge Currency in Circulation</w:delText>
              </w:r>
            </w:del>
          </w:p>
          <w:p w14:paraId="6FAA84C4" w14:textId="24726D74" w:rsidR="00C5521A" w:rsidRPr="007B06DC" w:rsidDel="00CE24DF" w:rsidRDefault="00C5521A" w:rsidP="00065FB3">
            <w:pPr>
              <w:jc w:val="center"/>
              <w:rPr>
                <w:del w:id="2788" w:author="King, Darryl" w:date="2021-09-23T10:41:00Z"/>
                <w:rFonts w:ascii="Segoe UI" w:hAnsi="Segoe UI" w:cs="Segoe UI"/>
                <w:b/>
                <w:color w:val="000000" w:themeColor="text1"/>
                <w:sz w:val="17"/>
                <w:szCs w:val="17"/>
                <w:highlight w:val="yellow"/>
                <w:rPrChange w:id="2789" w:author="King, Darryl" w:date="2021-08-16T12:31:00Z">
                  <w:rPr>
                    <w:del w:id="2790" w:author="King, Darryl" w:date="2021-09-23T10:41:00Z"/>
                    <w:rFonts w:ascii="Segoe UI" w:hAnsi="Segoe UI" w:cs="Segoe UI"/>
                    <w:b/>
                    <w:color w:val="000000" w:themeColor="text1"/>
                    <w:sz w:val="17"/>
                    <w:szCs w:val="17"/>
                  </w:rPr>
                </w:rPrChange>
              </w:rPr>
            </w:pPr>
            <w:del w:id="2791" w:author="King, Darryl" w:date="2021-09-23T10:41:00Z">
              <w:r w:rsidRPr="007B06DC" w:rsidDel="00CE24DF">
                <w:rPr>
                  <w:noProof/>
                  <w:highlight w:val="yellow"/>
                  <w:rPrChange w:id="2792" w:author="King, Darryl" w:date="2021-08-16T12:31:00Z">
                    <w:rPr>
                      <w:noProof/>
                    </w:rPr>
                  </w:rPrChange>
                </w:rPr>
                <w:drawing>
                  <wp:inline distT="0" distB="0" distL="0" distR="0" wp14:anchorId="0654FBFE" wp14:editId="0553E3C4">
                    <wp:extent cx="2820035" cy="2225040"/>
                    <wp:effectExtent l="0" t="0" r="0" b="381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del>
          </w:p>
        </w:tc>
      </w:tr>
      <w:tr w:rsidR="00C5521A" w:rsidRPr="007B06DC" w:rsidDel="00CE24DF" w14:paraId="05C3AB31" w14:textId="2EE66FF0" w:rsidTr="00065FB3">
        <w:trPr>
          <w:trHeight w:val="171"/>
          <w:jc w:val="center"/>
          <w:del w:id="2793" w:author="King, Darryl" w:date="2021-09-23T10:41:00Z"/>
        </w:trPr>
        <w:tc>
          <w:tcPr>
            <w:tcW w:w="9157" w:type="dxa"/>
            <w:gridSpan w:val="4"/>
            <w:shd w:val="clear" w:color="auto" w:fill="auto"/>
            <w:vAlign w:val="center"/>
          </w:tcPr>
          <w:p w14:paraId="50CDE47F" w14:textId="52EED176" w:rsidR="00C5521A" w:rsidRPr="007B06DC" w:rsidDel="00CE24DF" w:rsidRDefault="00C5521A" w:rsidP="00065FB3">
            <w:pPr>
              <w:spacing w:line="240" w:lineRule="auto"/>
              <w:rPr>
                <w:del w:id="2794" w:author="King, Darryl" w:date="2021-09-23T10:41:00Z"/>
                <w:rFonts w:asciiTheme="majorHAnsi" w:hAnsiTheme="majorHAnsi" w:cstheme="majorHAnsi"/>
                <w:i/>
                <w:color w:val="000000" w:themeColor="text1"/>
                <w:sz w:val="18"/>
                <w:szCs w:val="18"/>
                <w:highlight w:val="yellow"/>
                <w:rPrChange w:id="2795" w:author="King, Darryl" w:date="2021-08-16T12:31:00Z">
                  <w:rPr>
                    <w:del w:id="2796" w:author="King, Darryl" w:date="2021-09-23T10:41:00Z"/>
                    <w:rFonts w:asciiTheme="majorHAnsi" w:hAnsiTheme="majorHAnsi" w:cstheme="majorHAnsi"/>
                    <w:i/>
                    <w:color w:val="000000" w:themeColor="text1"/>
                    <w:sz w:val="18"/>
                    <w:szCs w:val="18"/>
                  </w:rPr>
                </w:rPrChange>
              </w:rPr>
            </w:pPr>
            <w:del w:id="2797" w:author="King, Darryl" w:date="2021-09-23T10:41:00Z">
              <w:r w:rsidRPr="007B06DC" w:rsidDel="00CE24DF">
                <w:rPr>
                  <w:rFonts w:asciiTheme="majorHAnsi" w:hAnsiTheme="majorHAnsi" w:cstheme="majorHAnsi"/>
                  <w:sz w:val="18"/>
                  <w:szCs w:val="18"/>
                  <w:highlight w:val="yellow"/>
                  <w:rPrChange w:id="2798" w:author="King, Darryl" w:date="2021-08-16T12:31:00Z">
                    <w:rPr>
                      <w:rFonts w:asciiTheme="majorHAnsi" w:hAnsiTheme="majorHAnsi" w:cstheme="majorHAnsi"/>
                      <w:sz w:val="18"/>
                      <w:szCs w:val="18"/>
                    </w:rPr>
                  </w:rPrChange>
                </w:rPr>
                <w:delText>Source</w:delText>
              </w:r>
              <w:r w:rsidRPr="007B06DC" w:rsidDel="00CE24DF">
                <w:rPr>
                  <w:rFonts w:asciiTheme="majorHAnsi" w:hAnsiTheme="majorHAnsi" w:cstheme="majorHAnsi"/>
                  <w:sz w:val="18"/>
                  <w:szCs w:val="18"/>
                  <w:highlight w:val="yellow"/>
                  <w:lang w:val="es-ES"/>
                  <w:rPrChange w:id="2799" w:author="King, Darryl" w:date="2021-08-16T12:31:00Z">
                    <w:rPr>
                      <w:rFonts w:asciiTheme="majorHAnsi" w:hAnsiTheme="majorHAnsi" w:cstheme="majorHAnsi"/>
                      <w:sz w:val="18"/>
                      <w:szCs w:val="18"/>
                      <w:lang w:val="es-ES"/>
                    </w:rPr>
                  </w:rPrChange>
                </w:rPr>
                <w:delText>: El Hamiani Khatat (2018).</w:delText>
              </w:r>
            </w:del>
          </w:p>
        </w:tc>
      </w:tr>
    </w:tbl>
    <w:p w14:paraId="0DB760F9" w14:textId="59611C62" w:rsidR="00C5521A" w:rsidRPr="007B06DC" w:rsidDel="00CE24DF" w:rsidRDefault="00C5521A" w:rsidP="00416655">
      <w:pPr>
        <w:autoSpaceDE w:val="0"/>
        <w:autoSpaceDN w:val="0"/>
        <w:adjustRightInd w:val="0"/>
        <w:rPr>
          <w:del w:id="2800" w:author="King, Darryl" w:date="2021-09-23T10:41:00Z"/>
          <w:highlight w:val="yellow"/>
          <w:rPrChange w:id="2801" w:author="King, Darryl" w:date="2021-08-16T12:31:00Z">
            <w:rPr>
              <w:del w:id="2802" w:author="King, Darryl" w:date="2021-09-23T10:41:00Z"/>
            </w:rPr>
          </w:rPrChange>
        </w:rPr>
      </w:pPr>
    </w:p>
    <w:p w14:paraId="5A7E82FF" w14:textId="4C6FED01" w:rsidR="00176E34" w:rsidRPr="007B06DC" w:rsidDel="00CE24DF" w:rsidRDefault="00176E34" w:rsidP="00176E34">
      <w:pPr>
        <w:rPr>
          <w:del w:id="2803" w:author="King, Darryl" w:date="2021-09-23T10:41:00Z"/>
          <w:highlight w:val="yellow"/>
          <w:rPrChange w:id="2804" w:author="King, Darryl" w:date="2021-08-16T12:31:00Z">
            <w:rPr>
              <w:del w:id="2805" w:author="King, Darryl" w:date="2021-09-23T10:41:00Z"/>
            </w:rPr>
          </w:rPrChange>
        </w:rPr>
      </w:pPr>
      <w:del w:id="2806" w:author="King, Darryl" w:date="2021-09-23T10:41:00Z">
        <w:r w:rsidRPr="007B06DC" w:rsidDel="00CE24DF">
          <w:rPr>
            <w:b/>
            <w:bCs/>
            <w:highlight w:val="yellow"/>
            <w:rPrChange w:id="2807" w:author="King, Darryl" w:date="2021-08-16T12:31:00Z">
              <w:rPr>
                <w:b/>
                <w:bCs/>
              </w:rPr>
            </w:rPrChange>
          </w:rPr>
          <w:delText>Modeling the daily CIC improves the quality of central banks’ liquidity forecasts.</w:delText>
        </w:r>
        <w:r w:rsidRPr="007B06DC" w:rsidDel="00CE24DF">
          <w:rPr>
            <w:highlight w:val="yellow"/>
            <w:rPrChange w:id="2808" w:author="King, Darryl" w:date="2021-08-16T12:31:00Z">
              <w:rPr/>
            </w:rPrChange>
          </w:rPr>
          <w:delText xml:space="preserve"> CIC forecasts over the short run rely on daily data, and on the longer run on lower frequency data (for example, monthly, or quarterly). Models based on daily frequency time series are typically used to calibrate the volume of central banks’ OMOs conducted on a regular basis. Time series models have been widely used by central banks, with many of them having similar characteristics. ARIMA models including dummy variables to account for the different seasonal patterns and calendar effects seem to be one of the most common. Among others, the following central banks rely on such models and/or have published papers using them: Bank Al-Maghrib, Banque de France, Central Bank of Nigeria, Central Bank of Sri Lanka, Croatian National Bank, Czech National Bank (CNB), European Central Bank (ECB), National Bank of Kazakhstan (NBK), National Bank of Poland, and Qatar Central Bank. An example of the general structure of such ARIMA models is presented in Box 1. </w:delText>
        </w:r>
      </w:del>
    </w:p>
    <w:p w14:paraId="7BCF35D6" w14:textId="0E2A3CDF" w:rsidR="00EC2893" w:rsidRPr="007B06DC" w:rsidDel="00CE24DF" w:rsidRDefault="00176E34" w:rsidP="00176E34">
      <w:pPr>
        <w:rPr>
          <w:del w:id="2809" w:author="King, Darryl" w:date="2021-09-23T10:41:00Z"/>
          <w:highlight w:val="yellow"/>
          <w:rPrChange w:id="2810" w:author="King, Darryl" w:date="2021-08-16T12:31:00Z">
            <w:rPr>
              <w:del w:id="2811" w:author="King, Darryl" w:date="2021-09-23T10:41:00Z"/>
            </w:rPr>
          </w:rPrChange>
        </w:rPr>
      </w:pPr>
      <w:del w:id="2812" w:author="King, Darryl" w:date="2021-09-23T10:41:00Z">
        <w:r w:rsidRPr="007B06DC" w:rsidDel="00CE24DF">
          <w:rPr>
            <w:b/>
            <w:bCs/>
            <w:highlight w:val="yellow"/>
            <w:rPrChange w:id="2813" w:author="King, Darryl" w:date="2021-08-16T12:31:00Z">
              <w:rPr>
                <w:b/>
                <w:bCs/>
              </w:rPr>
            </w:rPrChange>
          </w:rPr>
          <w:delText xml:space="preserve">A specification of ARIMA models with dummy variables was produced for the euro area and published in 2002 (Cabrero, Camba-Mendez, Hirsh, and Nieto 2002). </w:delText>
        </w:r>
        <w:r w:rsidRPr="007B06DC" w:rsidDel="00CE24DF">
          <w:rPr>
            <w:highlight w:val="yellow"/>
            <w:rPrChange w:id="2814" w:author="King, Darryl" w:date="2021-08-16T12:31:00Z">
              <w:rPr/>
            </w:rPrChange>
          </w:rPr>
          <w:delText>Lang and others (2008) applied ARIMA modeling with dummies to the daily currency outside banks in Croatia and found that the model outperforms the preexisting forecasts based on expert knowledge. Koziński and Świst (2015) applied the ARIMA model with dummy variables to forecast the CIC in Poland. An application of the ARIMA model to the CIC in Brazil is provided in Appendix I of this Chapter. ARIMA models using daily time series are generally not well suited to producing reliable forecasts over horizons longer than a few days; they are typically intended to calibrate central banks’ main OMOs.</w:delText>
        </w:r>
      </w:del>
    </w:p>
    <w:tbl>
      <w:tblPr>
        <w:tblStyle w:val="TableGrid2"/>
        <w:tblW w:w="9314" w:type="dxa"/>
        <w:jc w:val="center"/>
        <w:tblBorders>
          <w:top w:val="single" w:sz="4" w:space="0" w:color="000000"/>
          <w:left w:val="single" w:sz="4" w:space="0" w:color="000000"/>
          <w:bottom w:val="single" w:sz="4" w:space="0" w:color="000000"/>
          <w:right w:val="single" w:sz="4" w:space="0" w:color="000000"/>
          <w:insideH w:val="none" w:sz="0" w:space="0" w:color="auto"/>
          <w:insideV w:val="none" w:sz="0" w:space="0" w:color="auto"/>
        </w:tblBorders>
        <w:shd w:val="clear" w:color="auto" w:fill="D9E2F3"/>
        <w:tblLayout w:type="fixed"/>
        <w:tblLook w:val="04A0" w:firstRow="1" w:lastRow="0" w:firstColumn="1" w:lastColumn="0" w:noHBand="0" w:noVBand="1"/>
      </w:tblPr>
      <w:tblGrid>
        <w:gridCol w:w="9314"/>
      </w:tblGrid>
      <w:tr w:rsidR="00366B73" w:rsidRPr="007B06DC" w:rsidDel="00CE24DF" w14:paraId="320871A9" w14:textId="704359C0" w:rsidTr="00366B73">
        <w:trPr>
          <w:trHeight w:val="458"/>
          <w:jc w:val="center"/>
          <w:del w:id="2815" w:author="King, Darryl" w:date="2021-09-23T10:41:00Z"/>
        </w:trPr>
        <w:tc>
          <w:tcPr>
            <w:tcW w:w="9314" w:type="dxa"/>
            <w:shd w:val="clear" w:color="auto" w:fill="auto"/>
            <w:vAlign w:val="center"/>
          </w:tcPr>
          <w:p w14:paraId="59BE556D" w14:textId="2950C79F" w:rsidR="00366B73" w:rsidRPr="007B06DC" w:rsidDel="00CE24DF" w:rsidRDefault="00366B73" w:rsidP="00366B73">
            <w:pPr>
              <w:spacing w:before="120" w:after="0" w:line="264" w:lineRule="auto"/>
              <w:jc w:val="center"/>
              <w:rPr>
                <w:del w:id="2816" w:author="King, Darryl" w:date="2021-09-23T10:41:00Z"/>
                <w:rFonts w:cs="Times New Roman"/>
                <w:b/>
                <w:sz w:val="24"/>
                <w:highlight w:val="yellow"/>
                <w:rPrChange w:id="2817" w:author="King, Darryl" w:date="2021-08-16T12:31:00Z">
                  <w:rPr>
                    <w:del w:id="2818" w:author="King, Darryl" w:date="2021-09-23T10:41:00Z"/>
                    <w:rFonts w:cs="Times New Roman"/>
                    <w:b/>
                    <w:sz w:val="24"/>
                  </w:rPr>
                </w:rPrChange>
              </w:rPr>
            </w:pPr>
            <w:del w:id="2819" w:author="King, Darryl" w:date="2021-09-23T10:41:00Z">
              <w:r w:rsidRPr="007B06DC" w:rsidDel="00CE24DF">
                <w:rPr>
                  <w:rFonts w:ascii="Arial" w:hAnsi="Arial" w:cs="Arial"/>
                  <w:highlight w:val="yellow"/>
                  <w:rPrChange w:id="2820" w:author="King, Darryl" w:date="2021-08-16T12:31:00Z">
                    <w:rPr>
                      <w:rFonts w:ascii="Arial" w:hAnsi="Arial" w:cs="Arial"/>
                    </w:rPr>
                  </w:rPrChange>
                </w:rPr>
                <w:fldChar w:fldCharType="begin"/>
              </w:r>
              <w:r w:rsidRPr="007B06DC" w:rsidDel="00CE24DF">
                <w:rPr>
                  <w:rFonts w:ascii="Arial" w:hAnsi="Arial" w:cs="Arial"/>
                  <w:highlight w:val="yellow"/>
                  <w:rPrChange w:id="2821" w:author="King, Darryl" w:date="2021-08-16T12:31:00Z">
                    <w:rPr>
                      <w:rFonts w:ascii="Arial" w:hAnsi="Arial" w:cs="Arial"/>
                    </w:rPr>
                  </w:rPrChange>
                </w:rPr>
                <w:delInstrText xml:space="preserve"> TC "</w:delInstrText>
              </w:r>
              <w:bookmarkStart w:id="2822" w:name="_Toc75358780"/>
              <w:bookmarkStart w:id="2823" w:name="_Toc75359120"/>
              <w:bookmarkStart w:id="2824" w:name="_Toc75359155"/>
              <w:bookmarkStart w:id="2825" w:name="_Toc75359375"/>
              <w:bookmarkStart w:id="2826" w:name="_Toc75359413"/>
              <w:r w:rsidRPr="007B06DC" w:rsidDel="00CE24DF">
                <w:rPr>
                  <w:rFonts w:ascii="Arial" w:hAnsi="Arial" w:cs="Arial"/>
                  <w:highlight w:val="yellow"/>
                  <w:rPrChange w:id="2827" w:author="King, Darryl" w:date="2021-08-16T12:31:00Z">
                    <w:rPr>
                      <w:rFonts w:ascii="Arial" w:hAnsi="Arial" w:cs="Arial"/>
                    </w:rPr>
                  </w:rPrChange>
                </w:rPr>
                <w:delInstrText>1. Example of the Structure of the ARIMA Currency in Circulation Model</w:delInstrText>
              </w:r>
              <w:bookmarkEnd w:id="2822"/>
              <w:bookmarkEnd w:id="2823"/>
              <w:bookmarkEnd w:id="2824"/>
              <w:bookmarkEnd w:id="2825"/>
              <w:bookmarkEnd w:id="2826"/>
              <w:r w:rsidRPr="007B06DC" w:rsidDel="00CE24DF">
                <w:rPr>
                  <w:rFonts w:ascii="Arial" w:hAnsi="Arial" w:cs="Arial"/>
                  <w:highlight w:val="yellow"/>
                  <w:rPrChange w:id="2828" w:author="King, Darryl" w:date="2021-08-16T12:31:00Z">
                    <w:rPr>
                      <w:rFonts w:ascii="Arial" w:hAnsi="Arial" w:cs="Arial"/>
                    </w:rPr>
                  </w:rPrChange>
                </w:rPr>
                <w:delInstrText xml:space="preserve">"\f D </w:delInstrText>
              </w:r>
              <w:r w:rsidRPr="007B06DC" w:rsidDel="00CE24DF">
                <w:rPr>
                  <w:rFonts w:ascii="Arial" w:hAnsi="Arial" w:cs="Arial"/>
                  <w:highlight w:val="yellow"/>
                  <w:rPrChange w:id="2829" w:author="King, Darryl" w:date="2021-08-16T12:31:00Z">
                    <w:rPr>
                      <w:rFonts w:ascii="Arial" w:hAnsi="Arial" w:cs="Arial"/>
                    </w:rPr>
                  </w:rPrChange>
                </w:rPr>
                <w:fldChar w:fldCharType="end"/>
              </w:r>
              <w:r w:rsidRPr="007B06DC" w:rsidDel="00CE24DF">
                <w:rPr>
                  <w:rFonts w:ascii="Arial" w:hAnsi="Arial" w:cs="Arial"/>
                  <w:b/>
                  <w:bCs/>
                  <w:color w:val="009CDE"/>
                  <w:highlight w:val="yellow"/>
                  <w:rPrChange w:id="2830" w:author="King, Darryl" w:date="2021-08-16T12:31:00Z">
                    <w:rPr>
                      <w:rFonts w:ascii="Arial" w:hAnsi="Arial" w:cs="Arial"/>
                      <w:b/>
                      <w:bCs/>
                      <w:color w:val="009CDE"/>
                    </w:rPr>
                  </w:rPrChange>
                </w:rPr>
                <w:delText>Box 1. Example of the Structure of the ARIMA Currency in Circulation Model</w:delText>
              </w:r>
            </w:del>
          </w:p>
          <w:p w14:paraId="75E01EBF" w14:textId="1B06D5C3" w:rsidR="00366B73" w:rsidRPr="007B06DC" w:rsidDel="00CE24DF" w:rsidRDefault="00366B73" w:rsidP="00366B73">
            <w:pPr>
              <w:spacing w:after="0" w:line="264" w:lineRule="auto"/>
              <w:jc w:val="center"/>
              <w:rPr>
                <w:del w:id="2831" w:author="King, Darryl" w:date="2021-09-23T10:41:00Z"/>
                <w:rFonts w:ascii="Arial" w:hAnsi="Arial" w:cs="Arial"/>
                <w:b/>
                <w:color w:val="4B82AD"/>
                <w:highlight w:val="yellow"/>
                <w:rPrChange w:id="2832" w:author="King, Darryl" w:date="2021-08-16T12:31:00Z">
                  <w:rPr>
                    <w:del w:id="2833" w:author="King, Darryl" w:date="2021-09-23T10:41:00Z"/>
                    <w:rFonts w:ascii="Arial" w:hAnsi="Arial" w:cs="Arial"/>
                    <w:b/>
                    <w:color w:val="4B82AD"/>
                  </w:rPr>
                </w:rPrChange>
              </w:rPr>
            </w:pPr>
          </w:p>
        </w:tc>
      </w:tr>
      <w:tr w:rsidR="00366B73" w:rsidRPr="007B06DC" w:rsidDel="00CE24DF" w14:paraId="21989F18" w14:textId="596FBE60" w:rsidTr="00366B73">
        <w:trPr>
          <w:trHeight w:val="1170"/>
          <w:jc w:val="center"/>
          <w:del w:id="2834" w:author="King, Darryl" w:date="2021-09-23T10:41:00Z"/>
        </w:trPr>
        <w:tc>
          <w:tcPr>
            <w:tcW w:w="9314" w:type="dxa"/>
            <w:shd w:val="clear" w:color="auto" w:fill="auto"/>
          </w:tcPr>
          <w:p w14:paraId="08FD2602" w14:textId="1E7149F6" w:rsidR="00366B73" w:rsidRPr="007B06DC" w:rsidDel="00CE24DF" w:rsidRDefault="00366B73" w:rsidP="00366B73">
            <w:pPr>
              <w:spacing w:after="0" w:line="264" w:lineRule="auto"/>
              <w:jc w:val="center"/>
              <w:rPr>
                <w:del w:id="2835" w:author="King, Darryl" w:date="2021-09-23T10:41:00Z"/>
                <w:rFonts w:ascii="Arial" w:hAnsi="Arial" w:cs="Arial"/>
                <w:sz w:val="18"/>
                <w:szCs w:val="18"/>
                <w:highlight w:val="yellow"/>
                <w:rPrChange w:id="2836" w:author="King, Darryl" w:date="2021-08-16T12:31:00Z">
                  <w:rPr>
                    <w:del w:id="2837" w:author="King, Darryl" w:date="2021-09-23T10:41:00Z"/>
                    <w:rFonts w:ascii="Arial" w:hAnsi="Arial" w:cs="Arial"/>
                    <w:sz w:val="18"/>
                    <w:szCs w:val="18"/>
                  </w:rPr>
                </w:rPrChange>
              </w:rPr>
            </w:pPr>
            <w:del w:id="2838" w:author="King, Darryl" w:date="2021-09-23T10:41:00Z">
              <w:r w:rsidRPr="00304B58" w:rsidDel="00CE24DF">
                <w:rPr>
                  <w:rFonts w:ascii="Arial" w:eastAsia="PMingLiU" w:hAnsi="Arial" w:cs="Arial"/>
                  <w:position w:val="-28"/>
                  <w:sz w:val="18"/>
                  <w:szCs w:val="18"/>
                  <w:highlight w:val="yellow"/>
                  <w:lang w:eastAsia="zh-TW"/>
                </w:rPr>
                <w:object w:dxaOrig="9940" w:dyaOrig="680" w14:anchorId="1C2CF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8.5pt" o:ole="">
                    <v:imagedata r:id="rId21" o:title=""/>
                  </v:shape>
                  <o:OLEObject Type="Embed" ProgID="Equation.3" ShapeID="_x0000_i1025" DrawAspect="Content" ObjectID="_1713604369" r:id="rId22"/>
                </w:object>
              </w:r>
              <w:r w:rsidRPr="007B06DC" w:rsidDel="00CE24DF">
                <w:rPr>
                  <w:rFonts w:ascii="Arial" w:hAnsi="Arial" w:cs="Arial"/>
                  <w:sz w:val="18"/>
                  <w:szCs w:val="18"/>
                  <w:highlight w:val="yellow"/>
                  <w:rPrChange w:id="2839" w:author="King, Darryl" w:date="2021-08-16T12:31:00Z">
                    <w:rPr>
                      <w:rFonts w:ascii="Arial" w:hAnsi="Arial" w:cs="Arial"/>
                      <w:sz w:val="18"/>
                      <w:szCs w:val="18"/>
                    </w:rPr>
                  </w:rPrChange>
                </w:rPr>
                <w:delText>(3)</w:delText>
              </w:r>
            </w:del>
          </w:p>
          <w:p w14:paraId="72A7C462" w14:textId="7B2F1B62" w:rsidR="00366B73" w:rsidRPr="007B06DC" w:rsidDel="00CE24DF" w:rsidRDefault="00366B73" w:rsidP="00366B73">
            <w:pPr>
              <w:spacing w:after="0" w:line="264" w:lineRule="auto"/>
              <w:rPr>
                <w:del w:id="2840" w:author="King, Darryl" w:date="2021-09-23T10:41:00Z"/>
                <w:rFonts w:ascii="Arial" w:hAnsi="Arial" w:cs="Arial"/>
                <w:sz w:val="18"/>
                <w:szCs w:val="18"/>
                <w:highlight w:val="yellow"/>
                <w:rPrChange w:id="2841" w:author="King, Darryl" w:date="2021-08-16T12:31:00Z">
                  <w:rPr>
                    <w:del w:id="2842" w:author="King, Darryl" w:date="2021-09-23T10:41:00Z"/>
                    <w:rFonts w:ascii="Arial" w:hAnsi="Arial" w:cs="Arial"/>
                    <w:sz w:val="18"/>
                    <w:szCs w:val="18"/>
                  </w:rPr>
                </w:rPrChange>
              </w:rPr>
            </w:pPr>
          </w:p>
          <w:p w14:paraId="2925E382" w14:textId="356FC761" w:rsidR="00366B73" w:rsidRPr="007B06DC" w:rsidDel="00CE24DF" w:rsidRDefault="00366B73" w:rsidP="00366B73">
            <w:pPr>
              <w:spacing w:after="0" w:line="264" w:lineRule="auto"/>
              <w:rPr>
                <w:del w:id="2843" w:author="King, Darryl" w:date="2021-09-23T10:41:00Z"/>
                <w:rFonts w:ascii="Arial" w:hAnsi="Arial" w:cs="Arial"/>
                <w:sz w:val="18"/>
                <w:szCs w:val="18"/>
                <w:highlight w:val="yellow"/>
                <w:rPrChange w:id="2844" w:author="King, Darryl" w:date="2021-08-16T12:31:00Z">
                  <w:rPr>
                    <w:del w:id="2845" w:author="King, Darryl" w:date="2021-09-23T10:41:00Z"/>
                    <w:rFonts w:ascii="Arial" w:hAnsi="Arial" w:cs="Arial"/>
                    <w:sz w:val="18"/>
                    <w:szCs w:val="18"/>
                  </w:rPr>
                </w:rPrChange>
              </w:rPr>
            </w:pPr>
            <w:del w:id="2846" w:author="King, Darryl" w:date="2021-09-23T10:41:00Z">
              <w:r w:rsidRPr="007B06DC" w:rsidDel="00CE24DF">
                <w:rPr>
                  <w:rFonts w:ascii="Arial" w:hAnsi="Arial" w:cs="Arial"/>
                  <w:sz w:val="18"/>
                  <w:szCs w:val="18"/>
                  <w:highlight w:val="yellow"/>
                  <w:rPrChange w:id="2847" w:author="King, Darryl" w:date="2021-08-16T12:31:00Z">
                    <w:rPr>
                      <w:rFonts w:ascii="Arial" w:hAnsi="Arial" w:cs="Arial"/>
                      <w:sz w:val="18"/>
                      <w:szCs w:val="18"/>
                    </w:rPr>
                  </w:rPrChange>
                </w:rPr>
                <w:delText xml:space="preserve">Where: </w:delText>
              </w:r>
            </w:del>
          </w:p>
          <w:p w14:paraId="2D95A81A" w14:textId="7BE400B2" w:rsidR="00366B73" w:rsidRPr="007B06DC" w:rsidDel="00CE24DF" w:rsidRDefault="00366B73" w:rsidP="00366B73">
            <w:pPr>
              <w:tabs>
                <w:tab w:val="left" w:pos="720"/>
              </w:tabs>
              <w:spacing w:after="0" w:line="264" w:lineRule="auto"/>
              <w:rPr>
                <w:del w:id="2848" w:author="King, Darryl" w:date="2021-09-23T10:41:00Z"/>
                <w:rFonts w:ascii="Arial" w:hAnsi="Arial" w:cs="Arial"/>
                <w:sz w:val="18"/>
                <w:szCs w:val="18"/>
                <w:highlight w:val="yellow"/>
                <w:rPrChange w:id="2849" w:author="King, Darryl" w:date="2021-08-16T12:31:00Z">
                  <w:rPr>
                    <w:del w:id="2850" w:author="King, Darryl" w:date="2021-09-23T10:41:00Z"/>
                    <w:rFonts w:ascii="Arial" w:hAnsi="Arial" w:cs="Arial"/>
                    <w:sz w:val="18"/>
                    <w:szCs w:val="18"/>
                  </w:rPr>
                </w:rPrChange>
              </w:rPr>
            </w:pPr>
            <w:del w:id="2851" w:author="King, Darryl" w:date="2021-09-23T10:41:00Z">
              <w:r w:rsidRPr="00304B58" w:rsidDel="00CE24DF">
                <w:rPr>
                  <w:rFonts w:ascii="Arial" w:eastAsia="PMingLiU" w:hAnsi="Arial" w:cs="Arial"/>
                  <w:position w:val="-12"/>
                  <w:sz w:val="18"/>
                  <w:szCs w:val="18"/>
                  <w:highlight w:val="yellow"/>
                  <w:lang w:eastAsia="zh-TW"/>
                </w:rPr>
                <w:object w:dxaOrig="260" w:dyaOrig="360" w14:anchorId="04365B48">
                  <v:shape id="_x0000_i1026" type="#_x0000_t75" style="width:14.25pt;height:21.75pt" o:ole="">
                    <v:imagedata r:id="rId23" o:title=""/>
                  </v:shape>
                  <o:OLEObject Type="Embed" ProgID="Equation.3" ShapeID="_x0000_i1026" DrawAspect="Content" ObjectID="_1713604370" r:id="rId24"/>
                </w:object>
              </w:r>
              <w:r w:rsidRPr="007B06DC" w:rsidDel="00CE24DF">
                <w:rPr>
                  <w:rFonts w:ascii="Arial" w:hAnsi="Arial" w:cs="Arial"/>
                  <w:sz w:val="18"/>
                  <w:szCs w:val="18"/>
                  <w:highlight w:val="yellow"/>
                  <w:rPrChange w:id="2852" w:author="King, Darryl" w:date="2021-08-16T12:31:00Z">
                    <w:rPr>
                      <w:rFonts w:ascii="Arial" w:hAnsi="Arial" w:cs="Arial"/>
                      <w:sz w:val="18"/>
                      <w:szCs w:val="18"/>
                    </w:rPr>
                  </w:rPrChange>
                </w:rPr>
                <w:tab/>
                <w:delText xml:space="preserve">is the CIC at time </w:delText>
              </w:r>
              <w:r w:rsidRPr="007B06DC" w:rsidDel="00CE24DF">
                <w:rPr>
                  <w:rFonts w:ascii="Arial" w:hAnsi="Arial" w:cs="Arial"/>
                  <w:i/>
                  <w:sz w:val="18"/>
                  <w:szCs w:val="18"/>
                  <w:highlight w:val="yellow"/>
                  <w:rPrChange w:id="2853" w:author="King, Darryl" w:date="2021-08-16T12:31:00Z">
                    <w:rPr>
                      <w:rFonts w:ascii="Arial" w:hAnsi="Arial" w:cs="Arial"/>
                      <w:i/>
                      <w:sz w:val="18"/>
                      <w:szCs w:val="18"/>
                    </w:rPr>
                  </w:rPrChange>
                </w:rPr>
                <w:delText>t</w:delText>
              </w:r>
              <w:r w:rsidRPr="007B06DC" w:rsidDel="00CE24DF">
                <w:rPr>
                  <w:rFonts w:ascii="Arial" w:hAnsi="Arial" w:cs="Arial"/>
                  <w:sz w:val="18"/>
                  <w:szCs w:val="18"/>
                  <w:highlight w:val="yellow"/>
                  <w:rPrChange w:id="2854" w:author="King, Darryl" w:date="2021-08-16T12:31:00Z">
                    <w:rPr>
                      <w:rFonts w:ascii="Arial" w:hAnsi="Arial" w:cs="Arial"/>
                      <w:sz w:val="18"/>
                      <w:szCs w:val="18"/>
                    </w:rPr>
                  </w:rPrChange>
                </w:rPr>
                <w:delText xml:space="preserve"> </w:delText>
              </w:r>
            </w:del>
          </w:p>
          <w:p w14:paraId="615EB7EC" w14:textId="1F830041" w:rsidR="00366B73" w:rsidRPr="007B06DC" w:rsidDel="00CE24DF" w:rsidRDefault="008B43D7" w:rsidP="00366B73">
            <w:pPr>
              <w:spacing w:after="0" w:line="264" w:lineRule="auto"/>
              <w:ind w:left="720" w:hanging="720"/>
              <w:rPr>
                <w:del w:id="2855" w:author="King, Darryl" w:date="2021-09-23T10:41:00Z"/>
                <w:rFonts w:ascii="Arial" w:hAnsi="Arial" w:cs="Arial"/>
                <w:sz w:val="18"/>
                <w:szCs w:val="18"/>
                <w:highlight w:val="yellow"/>
                <w:rPrChange w:id="2856" w:author="King, Darryl" w:date="2021-08-16T12:31:00Z">
                  <w:rPr>
                    <w:del w:id="2857" w:author="King, Darryl" w:date="2021-09-23T10:41:00Z"/>
                    <w:rFonts w:ascii="Arial" w:hAnsi="Arial" w:cs="Arial"/>
                    <w:sz w:val="18"/>
                    <w:szCs w:val="18"/>
                  </w:rPr>
                </w:rPrChange>
              </w:rPr>
            </w:pPr>
            <m:oMath>
              <m:sSub>
                <m:sSubPr>
                  <m:ctrlPr>
                    <w:del w:id="2858" w:author="King, Darryl" w:date="2021-09-23T10:41:00Z">
                      <w:rPr>
                        <w:rFonts w:ascii="Cambria Math" w:hAnsi="Cambria Math" w:cs="Arial"/>
                        <w:i/>
                        <w:sz w:val="18"/>
                        <w:szCs w:val="18"/>
                        <w:highlight w:val="yellow"/>
                      </w:rPr>
                    </w:del>
                  </m:ctrlPr>
                </m:sSubPr>
                <m:e>
                  <m:r>
                    <w:del w:id="2859" w:author="King, Darryl" w:date="2021-09-23T10:41:00Z">
                      <w:rPr>
                        <w:rFonts w:ascii="Cambria Math" w:hAnsi="Cambria Math" w:cs="Arial"/>
                        <w:sz w:val="18"/>
                        <w:szCs w:val="18"/>
                        <w:highlight w:val="yellow"/>
                        <w:rPrChange w:id="2860" w:author="King, Darryl" w:date="2021-08-16T12:31:00Z">
                          <w:rPr>
                            <w:rFonts w:ascii="Cambria Math" w:hAnsi="Cambria Math" w:cs="Arial"/>
                            <w:sz w:val="18"/>
                            <w:szCs w:val="18"/>
                          </w:rPr>
                        </w:rPrChange>
                      </w:rPr>
                      <m:t>D</m:t>
                    </w:del>
                  </m:r>
                </m:e>
                <m:sub>
                  <m:r>
                    <w:del w:id="2861" w:author="King, Darryl" w:date="2021-09-23T10:41:00Z">
                      <w:rPr>
                        <w:rFonts w:ascii="Cambria Math" w:hAnsi="Cambria Math" w:cs="Arial"/>
                        <w:sz w:val="18"/>
                        <w:szCs w:val="18"/>
                        <w:highlight w:val="yellow"/>
                        <w:rPrChange w:id="2862" w:author="King, Darryl" w:date="2021-08-16T12:31:00Z">
                          <w:rPr>
                            <w:rFonts w:ascii="Cambria Math" w:hAnsi="Cambria Math" w:cs="Arial"/>
                            <w:sz w:val="18"/>
                            <w:szCs w:val="18"/>
                          </w:rPr>
                        </w:rPrChange>
                      </w:rPr>
                      <m:t>it</m:t>
                    </w:del>
                  </m:r>
                </m:sub>
              </m:sSub>
            </m:oMath>
            <w:del w:id="2863" w:author="King, Darryl" w:date="2021-09-23T10:41:00Z">
              <w:r w:rsidR="00366B73" w:rsidRPr="007B06DC" w:rsidDel="00CE24DF">
                <w:rPr>
                  <w:rFonts w:ascii="Arial" w:hAnsi="Arial" w:cs="Arial"/>
                  <w:sz w:val="18"/>
                  <w:szCs w:val="18"/>
                  <w:highlight w:val="yellow"/>
                  <w:rPrChange w:id="2864" w:author="King, Darryl" w:date="2021-08-16T12:31:00Z">
                    <w:rPr>
                      <w:rFonts w:ascii="Arial" w:hAnsi="Arial" w:cs="Arial"/>
                      <w:sz w:val="18"/>
                      <w:szCs w:val="18"/>
                    </w:rPr>
                  </w:rPrChange>
                </w:rPr>
                <w:delText xml:space="preserve"> </w:delText>
              </w:r>
              <w:r w:rsidR="00366B73" w:rsidRPr="007B06DC" w:rsidDel="00CE24DF">
                <w:rPr>
                  <w:rFonts w:ascii="Arial" w:hAnsi="Arial" w:cs="Arial"/>
                  <w:sz w:val="18"/>
                  <w:szCs w:val="18"/>
                  <w:highlight w:val="yellow"/>
                  <w:rPrChange w:id="2865" w:author="King, Darryl" w:date="2021-08-16T12:31:00Z">
                    <w:rPr>
                      <w:rFonts w:ascii="Arial" w:hAnsi="Arial" w:cs="Arial"/>
                      <w:sz w:val="18"/>
                      <w:szCs w:val="18"/>
                    </w:rPr>
                  </w:rPrChange>
                </w:rPr>
                <w:tab/>
                <w:delText xml:space="preserve">is a dummy variable that takes the value of 1 if the day at time </w:delText>
              </w:r>
              <w:r w:rsidR="00366B73" w:rsidRPr="007B06DC" w:rsidDel="00CE24DF">
                <w:rPr>
                  <w:rFonts w:ascii="Arial" w:hAnsi="Arial" w:cs="Arial"/>
                  <w:i/>
                  <w:sz w:val="18"/>
                  <w:szCs w:val="18"/>
                  <w:highlight w:val="yellow"/>
                  <w:rPrChange w:id="2866" w:author="King, Darryl" w:date="2021-08-16T12:31:00Z">
                    <w:rPr>
                      <w:rFonts w:ascii="Arial" w:hAnsi="Arial" w:cs="Arial"/>
                      <w:i/>
                      <w:sz w:val="18"/>
                      <w:szCs w:val="18"/>
                    </w:rPr>
                  </w:rPrChange>
                </w:rPr>
                <w:delText>t</w:delText>
              </w:r>
              <w:r w:rsidR="00366B73" w:rsidRPr="007B06DC" w:rsidDel="00CE24DF">
                <w:rPr>
                  <w:rFonts w:ascii="Arial" w:hAnsi="Arial" w:cs="Arial"/>
                  <w:sz w:val="18"/>
                  <w:szCs w:val="18"/>
                  <w:highlight w:val="yellow"/>
                  <w:rPrChange w:id="2867" w:author="King, Darryl" w:date="2021-08-16T12:31:00Z">
                    <w:rPr>
                      <w:rFonts w:ascii="Arial" w:hAnsi="Arial" w:cs="Arial"/>
                      <w:sz w:val="18"/>
                      <w:szCs w:val="18"/>
                    </w:rPr>
                  </w:rPrChange>
                </w:rPr>
                <w:delText xml:space="preserve"> is </w:delText>
              </w:r>
              <w:r w:rsidR="00366B73" w:rsidRPr="007B06DC" w:rsidDel="00CE24DF">
                <w:rPr>
                  <w:rFonts w:ascii="Arial" w:hAnsi="Arial" w:cs="Arial"/>
                  <w:i/>
                  <w:sz w:val="18"/>
                  <w:szCs w:val="18"/>
                  <w:highlight w:val="yellow"/>
                  <w:rPrChange w:id="2868" w:author="King, Darryl" w:date="2021-08-16T12:31:00Z">
                    <w:rPr>
                      <w:rFonts w:ascii="Arial" w:hAnsi="Arial" w:cs="Arial"/>
                      <w:i/>
                      <w:sz w:val="18"/>
                      <w:szCs w:val="18"/>
                    </w:rPr>
                  </w:rPrChange>
                </w:rPr>
                <w:delText>i</w:delText>
              </w:r>
              <w:r w:rsidR="00366B73" w:rsidRPr="007B06DC" w:rsidDel="00CE24DF">
                <w:rPr>
                  <w:rFonts w:ascii="Arial" w:hAnsi="Arial" w:cs="Arial"/>
                  <w:sz w:val="18"/>
                  <w:szCs w:val="18"/>
                  <w:highlight w:val="yellow"/>
                  <w:rPrChange w:id="2869" w:author="King, Darryl" w:date="2021-08-16T12:31:00Z">
                    <w:rPr>
                      <w:rFonts w:ascii="Arial" w:hAnsi="Arial" w:cs="Arial"/>
                      <w:sz w:val="18"/>
                      <w:szCs w:val="18"/>
                    </w:rPr>
                  </w:rPrChange>
                </w:rPr>
                <w:delText xml:space="preserve"> (</w:delText>
              </w:r>
              <w:r w:rsidR="00366B73" w:rsidRPr="007B06DC" w:rsidDel="00CE24DF">
                <w:rPr>
                  <w:rFonts w:ascii="Arial" w:hAnsi="Arial" w:cs="Arial"/>
                  <w:i/>
                  <w:sz w:val="18"/>
                  <w:szCs w:val="18"/>
                  <w:highlight w:val="yellow"/>
                  <w:rPrChange w:id="2870" w:author="King, Darryl" w:date="2021-08-16T12:31:00Z">
                    <w:rPr>
                      <w:rFonts w:ascii="Arial" w:hAnsi="Arial" w:cs="Arial"/>
                      <w:i/>
                      <w:sz w:val="18"/>
                      <w:szCs w:val="18"/>
                    </w:rPr>
                  </w:rPrChange>
                </w:rPr>
                <w:delText>i</w:delText>
              </w:r>
              <w:r w:rsidR="00366B73" w:rsidRPr="007B06DC" w:rsidDel="00CE24DF">
                <w:rPr>
                  <w:rFonts w:ascii="Arial" w:hAnsi="Arial" w:cs="Arial"/>
                  <w:sz w:val="18"/>
                  <w:szCs w:val="18"/>
                  <w:highlight w:val="yellow"/>
                  <w:rPrChange w:id="2871" w:author="King, Darryl" w:date="2021-08-16T12:31:00Z">
                    <w:rPr>
                      <w:rFonts w:ascii="Arial" w:hAnsi="Arial" w:cs="Arial"/>
                      <w:sz w:val="18"/>
                      <w:szCs w:val="18"/>
                    </w:rPr>
                  </w:rPrChange>
                </w:rPr>
                <w:delText>=Monday,…,Friday) and 0 otherwise</w:delText>
              </w:r>
            </w:del>
          </w:p>
          <w:p w14:paraId="09C2C7B5" w14:textId="7ED8EE41" w:rsidR="00366B73" w:rsidRPr="007B06DC" w:rsidDel="00CE24DF" w:rsidRDefault="008B43D7" w:rsidP="00366B73">
            <w:pPr>
              <w:spacing w:after="0" w:line="264" w:lineRule="auto"/>
              <w:ind w:left="720" w:hanging="720"/>
              <w:rPr>
                <w:del w:id="2872" w:author="King, Darryl" w:date="2021-09-23T10:41:00Z"/>
                <w:rFonts w:ascii="Arial" w:hAnsi="Arial" w:cs="Arial"/>
                <w:sz w:val="18"/>
                <w:szCs w:val="18"/>
                <w:highlight w:val="yellow"/>
                <w:rPrChange w:id="2873" w:author="King, Darryl" w:date="2021-08-16T12:31:00Z">
                  <w:rPr>
                    <w:del w:id="2874" w:author="King, Darryl" w:date="2021-09-23T10:41:00Z"/>
                    <w:rFonts w:ascii="Arial" w:hAnsi="Arial" w:cs="Arial"/>
                    <w:sz w:val="18"/>
                    <w:szCs w:val="18"/>
                  </w:rPr>
                </w:rPrChange>
              </w:rPr>
            </w:pPr>
            <m:oMath>
              <m:sSub>
                <m:sSubPr>
                  <m:ctrlPr>
                    <w:del w:id="2875" w:author="King, Darryl" w:date="2021-09-23T10:41:00Z">
                      <w:rPr>
                        <w:rFonts w:ascii="Cambria Math" w:hAnsi="Cambria Math" w:cs="Arial"/>
                        <w:i/>
                        <w:sz w:val="18"/>
                        <w:szCs w:val="18"/>
                        <w:highlight w:val="yellow"/>
                      </w:rPr>
                    </w:del>
                  </m:ctrlPr>
                </m:sSubPr>
                <m:e>
                  <m:r>
                    <w:del w:id="2876" w:author="King, Darryl" w:date="2021-09-23T10:41:00Z">
                      <w:rPr>
                        <w:rFonts w:ascii="Cambria Math" w:hAnsi="Cambria Math" w:cs="Arial"/>
                        <w:sz w:val="18"/>
                        <w:szCs w:val="18"/>
                        <w:highlight w:val="yellow"/>
                        <w:rPrChange w:id="2877" w:author="King, Darryl" w:date="2021-08-16T12:31:00Z">
                          <w:rPr>
                            <w:rFonts w:ascii="Cambria Math" w:hAnsi="Cambria Math" w:cs="Arial"/>
                            <w:sz w:val="18"/>
                            <w:szCs w:val="18"/>
                          </w:rPr>
                        </w:rPrChange>
                      </w:rPr>
                      <m:t>W</m:t>
                    </w:del>
                  </m:r>
                </m:e>
                <m:sub>
                  <m:r>
                    <w:del w:id="2878" w:author="King, Darryl" w:date="2021-09-23T10:41:00Z">
                      <w:rPr>
                        <w:rFonts w:ascii="Cambria Math" w:hAnsi="Cambria Math" w:cs="Arial"/>
                        <w:sz w:val="18"/>
                        <w:szCs w:val="18"/>
                        <w:highlight w:val="yellow"/>
                        <w:rPrChange w:id="2879" w:author="King, Darryl" w:date="2021-08-16T12:31:00Z">
                          <w:rPr>
                            <w:rFonts w:ascii="Cambria Math" w:hAnsi="Cambria Math" w:cs="Arial"/>
                            <w:sz w:val="18"/>
                            <w:szCs w:val="18"/>
                          </w:rPr>
                        </w:rPrChange>
                      </w:rPr>
                      <m:t>it</m:t>
                    </w:del>
                  </m:r>
                </m:sub>
              </m:sSub>
            </m:oMath>
            <w:del w:id="2880" w:author="King, Darryl" w:date="2021-09-23T10:41:00Z">
              <w:r w:rsidR="00366B73" w:rsidRPr="007B06DC" w:rsidDel="00CE24DF">
                <w:rPr>
                  <w:rFonts w:ascii="Arial" w:hAnsi="Arial" w:cs="Arial"/>
                  <w:sz w:val="18"/>
                  <w:szCs w:val="18"/>
                  <w:highlight w:val="yellow"/>
                  <w:rPrChange w:id="2881" w:author="King, Darryl" w:date="2021-08-16T12:31:00Z">
                    <w:rPr>
                      <w:rFonts w:ascii="Arial" w:hAnsi="Arial" w:cs="Arial"/>
                      <w:sz w:val="18"/>
                      <w:szCs w:val="18"/>
                    </w:rPr>
                  </w:rPrChange>
                </w:rPr>
                <w:delText xml:space="preserve"> </w:delText>
              </w:r>
              <w:r w:rsidR="00366B73" w:rsidRPr="007B06DC" w:rsidDel="00CE24DF">
                <w:rPr>
                  <w:rFonts w:ascii="Arial" w:hAnsi="Arial" w:cs="Arial"/>
                  <w:sz w:val="18"/>
                  <w:szCs w:val="18"/>
                  <w:highlight w:val="yellow"/>
                  <w:rPrChange w:id="2882" w:author="King, Darryl" w:date="2021-08-16T12:31:00Z">
                    <w:rPr>
                      <w:rFonts w:ascii="Arial" w:hAnsi="Arial" w:cs="Arial"/>
                      <w:sz w:val="18"/>
                      <w:szCs w:val="18"/>
                    </w:rPr>
                  </w:rPrChange>
                </w:rPr>
                <w:tab/>
                <w:delText xml:space="preserve">is a dummy variable that takes the value of 1 during week </w:delText>
              </w:r>
              <w:r w:rsidR="00366B73" w:rsidRPr="007B06DC" w:rsidDel="00CE24DF">
                <w:rPr>
                  <w:rFonts w:ascii="Arial" w:hAnsi="Arial" w:cs="Arial"/>
                  <w:i/>
                  <w:sz w:val="18"/>
                  <w:szCs w:val="18"/>
                  <w:highlight w:val="yellow"/>
                  <w:rPrChange w:id="2883" w:author="King, Darryl" w:date="2021-08-16T12:31:00Z">
                    <w:rPr>
                      <w:rFonts w:ascii="Arial" w:hAnsi="Arial" w:cs="Arial"/>
                      <w:i/>
                      <w:sz w:val="18"/>
                      <w:szCs w:val="18"/>
                    </w:rPr>
                  </w:rPrChange>
                </w:rPr>
                <w:delText>i</w:delText>
              </w:r>
              <w:r w:rsidR="00366B73" w:rsidRPr="007B06DC" w:rsidDel="00CE24DF">
                <w:rPr>
                  <w:rFonts w:ascii="Arial" w:hAnsi="Arial" w:cs="Arial"/>
                  <w:sz w:val="18"/>
                  <w:szCs w:val="18"/>
                  <w:highlight w:val="yellow"/>
                  <w:rPrChange w:id="2884" w:author="King, Darryl" w:date="2021-08-16T12:31:00Z">
                    <w:rPr>
                      <w:rFonts w:ascii="Arial" w:hAnsi="Arial" w:cs="Arial"/>
                      <w:sz w:val="18"/>
                      <w:szCs w:val="18"/>
                    </w:rPr>
                  </w:rPrChange>
                </w:rPr>
                <w:delText xml:space="preserve"> of the year and 0 otherwise </w:delText>
              </w:r>
            </w:del>
          </w:p>
          <w:p w14:paraId="10741E9C" w14:textId="6760BD01" w:rsidR="00366B73" w:rsidRPr="007B06DC" w:rsidDel="00CE24DF" w:rsidRDefault="00366B73" w:rsidP="00366B73">
            <w:pPr>
              <w:spacing w:after="0" w:line="264" w:lineRule="auto"/>
              <w:rPr>
                <w:del w:id="2885" w:author="King, Darryl" w:date="2021-09-23T10:41:00Z"/>
                <w:rFonts w:ascii="Arial" w:hAnsi="Arial" w:cs="Arial"/>
                <w:sz w:val="18"/>
                <w:szCs w:val="18"/>
                <w:highlight w:val="yellow"/>
                <w:rPrChange w:id="2886" w:author="King, Darryl" w:date="2021-08-16T12:31:00Z">
                  <w:rPr>
                    <w:del w:id="2887" w:author="King, Darryl" w:date="2021-09-23T10:41:00Z"/>
                    <w:rFonts w:ascii="Arial" w:hAnsi="Arial" w:cs="Arial"/>
                    <w:sz w:val="18"/>
                    <w:szCs w:val="18"/>
                  </w:rPr>
                </w:rPrChange>
              </w:rPr>
            </w:pPr>
            <w:del w:id="2888" w:author="King, Darryl" w:date="2021-09-23T10:41:00Z">
              <w:r w:rsidRPr="007B06DC" w:rsidDel="00CE24DF">
                <w:rPr>
                  <w:rFonts w:ascii="Arial" w:hAnsi="Arial" w:cs="Arial"/>
                  <w:i/>
                  <w:sz w:val="18"/>
                  <w:szCs w:val="18"/>
                  <w:highlight w:val="yellow"/>
                  <w:rPrChange w:id="2889" w:author="King, Darryl" w:date="2021-08-16T12:31:00Z">
                    <w:rPr>
                      <w:rFonts w:ascii="Arial" w:hAnsi="Arial" w:cs="Arial"/>
                      <w:i/>
                      <w:sz w:val="18"/>
                      <w:szCs w:val="18"/>
                    </w:rPr>
                  </w:rPrChange>
                </w:rPr>
                <w:delText>k</w:delText>
              </w:r>
              <w:r w:rsidRPr="007B06DC" w:rsidDel="00CE24DF">
                <w:rPr>
                  <w:rFonts w:ascii="Arial" w:hAnsi="Arial" w:cs="Arial"/>
                  <w:sz w:val="18"/>
                  <w:szCs w:val="18"/>
                  <w:highlight w:val="yellow"/>
                  <w:rPrChange w:id="2890" w:author="King, Darryl" w:date="2021-08-16T12:31:00Z">
                    <w:rPr>
                      <w:rFonts w:ascii="Arial" w:hAnsi="Arial" w:cs="Arial"/>
                      <w:sz w:val="18"/>
                      <w:szCs w:val="18"/>
                    </w:rPr>
                  </w:rPrChange>
                </w:rPr>
                <w:delText xml:space="preserve">            is the number of weeks in the year</w:delText>
              </w:r>
            </w:del>
          </w:p>
          <w:p w14:paraId="51C6EE75" w14:textId="2280CEFB" w:rsidR="00366B73" w:rsidRPr="007B06DC" w:rsidDel="00CE24DF" w:rsidRDefault="008B43D7" w:rsidP="00366B73">
            <w:pPr>
              <w:tabs>
                <w:tab w:val="left" w:pos="360"/>
              </w:tabs>
              <w:spacing w:after="0" w:line="264" w:lineRule="auto"/>
              <w:ind w:left="720" w:hanging="720"/>
              <w:rPr>
                <w:del w:id="2891" w:author="King, Darryl" w:date="2021-09-23T10:41:00Z"/>
                <w:rFonts w:ascii="Arial" w:hAnsi="Arial" w:cs="Arial"/>
                <w:sz w:val="18"/>
                <w:szCs w:val="18"/>
                <w:highlight w:val="yellow"/>
                <w:rPrChange w:id="2892" w:author="King, Darryl" w:date="2021-08-16T12:31:00Z">
                  <w:rPr>
                    <w:del w:id="2893" w:author="King, Darryl" w:date="2021-09-23T10:41:00Z"/>
                    <w:rFonts w:ascii="Arial" w:hAnsi="Arial" w:cs="Arial"/>
                    <w:sz w:val="18"/>
                    <w:szCs w:val="18"/>
                  </w:rPr>
                </w:rPrChange>
              </w:rPr>
            </w:pPr>
            <m:oMath>
              <m:sSub>
                <m:sSubPr>
                  <m:ctrlPr>
                    <w:del w:id="2894" w:author="King, Darryl" w:date="2021-09-23T10:41:00Z">
                      <w:rPr>
                        <w:rFonts w:ascii="Cambria Math" w:hAnsi="Cambria Math" w:cs="Arial"/>
                        <w:sz w:val="18"/>
                        <w:szCs w:val="18"/>
                        <w:highlight w:val="yellow"/>
                      </w:rPr>
                    </w:del>
                  </m:ctrlPr>
                </m:sSubPr>
                <m:e>
                  <m:r>
                    <w:del w:id="2895" w:author="King, Darryl" w:date="2021-09-23T10:41:00Z">
                      <w:rPr>
                        <w:rFonts w:ascii="Cambria Math" w:hAnsi="Cambria Math" w:cs="Arial"/>
                        <w:sz w:val="18"/>
                        <w:szCs w:val="18"/>
                        <w:highlight w:val="yellow"/>
                        <w:rPrChange w:id="2896" w:author="King, Darryl" w:date="2021-08-16T12:31:00Z">
                          <w:rPr>
                            <w:rFonts w:ascii="Cambria Math" w:hAnsi="Cambria Math" w:cs="Arial"/>
                            <w:sz w:val="18"/>
                            <w:szCs w:val="18"/>
                          </w:rPr>
                        </w:rPrChange>
                      </w:rPr>
                      <m:t>P</m:t>
                    </w:del>
                  </m:r>
                </m:e>
                <m:sub>
                  <m:r>
                    <w:del w:id="2897" w:author="King, Darryl" w:date="2021-09-23T10:41:00Z">
                      <m:rPr>
                        <m:sty m:val="p"/>
                      </m:rPr>
                      <w:rPr>
                        <w:rFonts w:ascii="Cambria Math" w:hAnsi="Cambria Math" w:cs="Arial"/>
                        <w:sz w:val="18"/>
                        <w:szCs w:val="18"/>
                        <w:highlight w:val="yellow"/>
                        <w:rPrChange w:id="2898" w:author="King, Darryl" w:date="2021-08-16T12:31:00Z">
                          <w:rPr>
                            <w:rFonts w:ascii="Cambria Math" w:hAnsi="Cambria Math" w:cs="Arial"/>
                            <w:sz w:val="18"/>
                            <w:szCs w:val="18"/>
                          </w:rPr>
                        </w:rPrChange>
                      </w:rPr>
                      <m:t>it</m:t>
                    </w:del>
                  </m:r>
                </m:sub>
              </m:sSub>
            </m:oMath>
            <w:del w:id="2899" w:author="King, Darryl" w:date="2021-09-23T10:41:00Z">
              <w:r w:rsidR="00366B73" w:rsidRPr="007B06DC" w:rsidDel="00CE24DF">
                <w:rPr>
                  <w:rFonts w:ascii="Arial" w:hAnsi="Arial" w:cs="Arial"/>
                  <w:sz w:val="18"/>
                  <w:szCs w:val="18"/>
                  <w:highlight w:val="yellow"/>
                  <w:rPrChange w:id="2900" w:author="King, Darryl" w:date="2021-08-16T12:31:00Z">
                    <w:rPr>
                      <w:rFonts w:ascii="Arial" w:hAnsi="Arial" w:cs="Arial"/>
                      <w:sz w:val="18"/>
                      <w:szCs w:val="18"/>
                    </w:rPr>
                  </w:rPrChange>
                </w:rPr>
                <w:tab/>
              </w:r>
              <w:r w:rsidR="00366B73" w:rsidRPr="007B06DC" w:rsidDel="00CE24DF">
                <w:rPr>
                  <w:rFonts w:ascii="Arial" w:hAnsi="Arial" w:cs="Arial"/>
                  <w:sz w:val="18"/>
                  <w:szCs w:val="18"/>
                  <w:highlight w:val="yellow"/>
                  <w:rPrChange w:id="2901" w:author="King, Darryl" w:date="2021-08-16T12:31:00Z">
                    <w:rPr>
                      <w:rFonts w:ascii="Arial" w:hAnsi="Arial" w:cs="Arial"/>
                      <w:sz w:val="18"/>
                      <w:szCs w:val="18"/>
                    </w:rPr>
                  </w:rPrChange>
                </w:rPr>
                <w:tab/>
                <w:delText xml:space="preserve">is the dummy variable that reflects the position of the week within a specific month; it takes the value of 1 when the position of the week is </w:delText>
              </w:r>
              <w:r w:rsidR="00366B73" w:rsidRPr="007B06DC" w:rsidDel="00CE24DF">
                <w:rPr>
                  <w:rFonts w:ascii="Arial" w:hAnsi="Arial" w:cs="Arial"/>
                  <w:i/>
                  <w:sz w:val="18"/>
                  <w:szCs w:val="18"/>
                  <w:highlight w:val="yellow"/>
                  <w:rPrChange w:id="2902" w:author="King, Darryl" w:date="2021-08-16T12:31:00Z">
                    <w:rPr>
                      <w:rFonts w:ascii="Arial" w:hAnsi="Arial" w:cs="Arial"/>
                      <w:i/>
                      <w:sz w:val="18"/>
                      <w:szCs w:val="18"/>
                    </w:rPr>
                  </w:rPrChange>
                </w:rPr>
                <w:delText>i</w:delText>
              </w:r>
              <w:r w:rsidR="00366B73" w:rsidRPr="007B06DC" w:rsidDel="00CE24DF">
                <w:rPr>
                  <w:rFonts w:ascii="Arial" w:hAnsi="Arial" w:cs="Arial"/>
                  <w:sz w:val="18"/>
                  <w:szCs w:val="18"/>
                  <w:highlight w:val="yellow"/>
                  <w:rPrChange w:id="2903" w:author="King, Darryl" w:date="2021-08-16T12:31:00Z">
                    <w:rPr>
                      <w:rFonts w:ascii="Arial" w:hAnsi="Arial" w:cs="Arial"/>
                      <w:sz w:val="18"/>
                      <w:szCs w:val="18"/>
                    </w:rPr>
                  </w:rPrChange>
                </w:rPr>
                <w:delText xml:space="preserve"> (</w:delText>
              </w:r>
              <w:r w:rsidR="00366B73" w:rsidRPr="007B06DC" w:rsidDel="00CE24DF">
                <w:rPr>
                  <w:rFonts w:ascii="Arial" w:hAnsi="Arial" w:cs="Arial"/>
                  <w:i/>
                  <w:sz w:val="18"/>
                  <w:szCs w:val="18"/>
                  <w:highlight w:val="yellow"/>
                  <w:rPrChange w:id="2904" w:author="King, Darryl" w:date="2021-08-16T12:31:00Z">
                    <w:rPr>
                      <w:rFonts w:ascii="Arial" w:hAnsi="Arial" w:cs="Arial"/>
                      <w:i/>
                      <w:sz w:val="18"/>
                      <w:szCs w:val="18"/>
                    </w:rPr>
                  </w:rPrChange>
                </w:rPr>
                <w:delText>i</w:delText>
              </w:r>
              <w:r w:rsidR="00366B73" w:rsidRPr="007B06DC" w:rsidDel="00CE24DF">
                <w:rPr>
                  <w:rFonts w:ascii="Arial" w:hAnsi="Arial" w:cs="Arial"/>
                  <w:sz w:val="18"/>
                  <w:szCs w:val="18"/>
                  <w:highlight w:val="yellow"/>
                  <w:rPrChange w:id="2905" w:author="King, Darryl" w:date="2021-08-16T12:31:00Z">
                    <w:rPr>
                      <w:rFonts w:ascii="Arial" w:hAnsi="Arial" w:cs="Arial"/>
                      <w:sz w:val="18"/>
                      <w:szCs w:val="18"/>
                    </w:rPr>
                  </w:rPrChange>
                </w:rPr>
                <w:delText>=1,…,4) in a given month and 0 otherwise</w:delText>
              </w:r>
            </w:del>
          </w:p>
          <w:p w14:paraId="57B6E9A6" w14:textId="65B006DB" w:rsidR="00366B73" w:rsidRPr="007B06DC" w:rsidDel="00CE24DF" w:rsidRDefault="008B43D7" w:rsidP="00366B73">
            <w:pPr>
              <w:tabs>
                <w:tab w:val="left" w:pos="360"/>
              </w:tabs>
              <w:spacing w:after="0" w:line="264" w:lineRule="auto"/>
              <w:ind w:left="679" w:hanging="679"/>
              <w:rPr>
                <w:del w:id="2906" w:author="King, Darryl" w:date="2021-09-23T10:41:00Z"/>
                <w:rFonts w:ascii="Arial" w:hAnsi="Arial" w:cs="Arial"/>
                <w:sz w:val="18"/>
                <w:szCs w:val="18"/>
                <w:highlight w:val="yellow"/>
                <w:rPrChange w:id="2907" w:author="King, Darryl" w:date="2021-08-16T12:31:00Z">
                  <w:rPr>
                    <w:del w:id="2908" w:author="King, Darryl" w:date="2021-09-23T10:41:00Z"/>
                    <w:rFonts w:ascii="Arial" w:hAnsi="Arial" w:cs="Arial"/>
                    <w:sz w:val="18"/>
                    <w:szCs w:val="18"/>
                  </w:rPr>
                </w:rPrChange>
              </w:rPr>
            </w:pPr>
            <m:oMath>
              <m:sSub>
                <m:sSubPr>
                  <m:ctrlPr>
                    <w:del w:id="2909" w:author="King, Darryl" w:date="2021-09-23T10:41:00Z">
                      <w:rPr>
                        <w:rFonts w:ascii="Cambria Math" w:hAnsi="Cambria Math" w:cs="Arial"/>
                        <w:i/>
                        <w:sz w:val="18"/>
                        <w:szCs w:val="18"/>
                        <w:highlight w:val="yellow"/>
                      </w:rPr>
                    </w:del>
                  </m:ctrlPr>
                </m:sSubPr>
                <m:e>
                  <m:r>
                    <w:del w:id="2910" w:author="King, Darryl" w:date="2021-09-23T10:41:00Z">
                      <w:rPr>
                        <w:rFonts w:ascii="Cambria Math" w:hAnsi="Cambria Math" w:cs="Arial"/>
                        <w:sz w:val="18"/>
                        <w:szCs w:val="18"/>
                        <w:highlight w:val="yellow"/>
                        <w:rPrChange w:id="2911" w:author="King, Darryl" w:date="2021-08-16T12:31:00Z">
                          <w:rPr>
                            <w:rFonts w:ascii="Cambria Math" w:hAnsi="Cambria Math" w:cs="Arial"/>
                            <w:sz w:val="18"/>
                            <w:szCs w:val="18"/>
                          </w:rPr>
                        </w:rPrChange>
                      </w:rPr>
                      <m:t>M</m:t>
                    </w:del>
                  </m:r>
                </m:e>
                <m:sub>
                  <m:r>
                    <w:del w:id="2912" w:author="King, Darryl" w:date="2021-09-23T10:41:00Z">
                      <w:rPr>
                        <w:rFonts w:ascii="Cambria Math" w:hAnsi="Cambria Math" w:cs="Arial"/>
                        <w:sz w:val="18"/>
                        <w:szCs w:val="18"/>
                        <w:highlight w:val="yellow"/>
                        <w:rPrChange w:id="2913" w:author="King, Darryl" w:date="2021-08-16T12:31:00Z">
                          <w:rPr>
                            <w:rFonts w:ascii="Cambria Math" w:hAnsi="Cambria Math" w:cs="Arial"/>
                            <w:sz w:val="18"/>
                            <w:szCs w:val="18"/>
                          </w:rPr>
                        </w:rPrChange>
                      </w:rPr>
                      <m:t>it</m:t>
                    </w:del>
                  </m:r>
                </m:sub>
              </m:sSub>
            </m:oMath>
            <w:del w:id="2914" w:author="King, Darryl" w:date="2021-09-23T10:41:00Z">
              <w:r w:rsidR="00366B73" w:rsidRPr="007B06DC" w:rsidDel="00CE24DF">
                <w:rPr>
                  <w:rFonts w:ascii="Arial" w:hAnsi="Arial" w:cs="Arial"/>
                  <w:sz w:val="18"/>
                  <w:szCs w:val="18"/>
                  <w:highlight w:val="yellow"/>
                  <w:rPrChange w:id="2915" w:author="King, Darryl" w:date="2021-08-16T12:31:00Z">
                    <w:rPr>
                      <w:rFonts w:ascii="Arial" w:hAnsi="Arial" w:cs="Arial"/>
                      <w:sz w:val="18"/>
                      <w:szCs w:val="18"/>
                    </w:rPr>
                  </w:rPrChange>
                </w:rPr>
                <w:delText xml:space="preserve"> </w:delText>
              </w:r>
              <w:r w:rsidR="00366B73" w:rsidRPr="007B06DC" w:rsidDel="00CE24DF">
                <w:rPr>
                  <w:rFonts w:ascii="Arial" w:hAnsi="Arial" w:cs="Arial"/>
                  <w:sz w:val="18"/>
                  <w:szCs w:val="18"/>
                  <w:highlight w:val="yellow"/>
                  <w:rPrChange w:id="2916" w:author="King, Darryl" w:date="2021-08-16T12:31:00Z">
                    <w:rPr>
                      <w:rFonts w:ascii="Arial" w:hAnsi="Arial" w:cs="Arial"/>
                      <w:sz w:val="18"/>
                      <w:szCs w:val="18"/>
                    </w:rPr>
                  </w:rPrChange>
                </w:rPr>
                <w:tab/>
                <w:delText xml:space="preserve">       is the dummy variable that takes the value of 1 during month </w:delText>
              </w:r>
              <w:r w:rsidR="00366B73" w:rsidRPr="007B06DC" w:rsidDel="00CE24DF">
                <w:rPr>
                  <w:rFonts w:ascii="Arial" w:hAnsi="Arial" w:cs="Arial"/>
                  <w:i/>
                  <w:sz w:val="18"/>
                  <w:szCs w:val="18"/>
                  <w:highlight w:val="yellow"/>
                  <w:rPrChange w:id="2917" w:author="King, Darryl" w:date="2021-08-16T12:31:00Z">
                    <w:rPr>
                      <w:rFonts w:ascii="Arial" w:hAnsi="Arial" w:cs="Arial"/>
                      <w:i/>
                      <w:sz w:val="18"/>
                      <w:szCs w:val="18"/>
                    </w:rPr>
                  </w:rPrChange>
                </w:rPr>
                <w:delText>i</w:delText>
              </w:r>
              <w:r w:rsidR="00366B73" w:rsidRPr="007B06DC" w:rsidDel="00CE24DF">
                <w:rPr>
                  <w:rFonts w:ascii="Arial" w:hAnsi="Arial" w:cs="Arial"/>
                  <w:sz w:val="18"/>
                  <w:szCs w:val="18"/>
                  <w:highlight w:val="yellow"/>
                  <w:rPrChange w:id="2918" w:author="King, Darryl" w:date="2021-08-16T12:31:00Z">
                    <w:rPr>
                      <w:rFonts w:ascii="Arial" w:hAnsi="Arial" w:cs="Arial"/>
                      <w:sz w:val="18"/>
                      <w:szCs w:val="18"/>
                    </w:rPr>
                  </w:rPrChange>
                </w:rPr>
                <w:delText xml:space="preserve"> of the year and 0 otherwise</w:delText>
              </w:r>
            </w:del>
          </w:p>
          <w:p w14:paraId="1F2E7BC5" w14:textId="66F4D565" w:rsidR="00366B73" w:rsidRPr="007B06DC" w:rsidDel="00CE24DF" w:rsidRDefault="00366B73" w:rsidP="00366B73">
            <w:pPr>
              <w:tabs>
                <w:tab w:val="left" w:pos="360"/>
              </w:tabs>
              <w:spacing w:after="0" w:line="264" w:lineRule="auto"/>
              <w:ind w:left="360" w:hanging="360"/>
              <w:rPr>
                <w:del w:id="2919" w:author="King, Darryl" w:date="2021-09-23T10:41:00Z"/>
                <w:rFonts w:ascii="Arial" w:hAnsi="Arial" w:cs="Arial"/>
                <w:sz w:val="18"/>
                <w:szCs w:val="18"/>
                <w:highlight w:val="yellow"/>
                <w:rPrChange w:id="2920" w:author="King, Darryl" w:date="2021-08-16T12:31:00Z">
                  <w:rPr>
                    <w:del w:id="2921" w:author="King, Darryl" w:date="2021-09-23T10:41:00Z"/>
                    <w:rFonts w:ascii="Arial" w:hAnsi="Arial" w:cs="Arial"/>
                    <w:sz w:val="18"/>
                    <w:szCs w:val="18"/>
                  </w:rPr>
                </w:rPrChange>
              </w:rPr>
            </w:pPr>
            <w:del w:id="2922" w:author="King, Darryl" w:date="2021-09-23T10:41:00Z">
              <w:r w:rsidRPr="007B06DC" w:rsidDel="00CE24DF">
                <w:rPr>
                  <w:rFonts w:ascii="Arial" w:hAnsi="Arial" w:cs="Arial"/>
                  <w:i/>
                  <w:sz w:val="18"/>
                  <w:szCs w:val="18"/>
                  <w:highlight w:val="yellow"/>
                  <w:rPrChange w:id="2923" w:author="King, Darryl" w:date="2021-08-16T12:31:00Z">
                    <w:rPr>
                      <w:rFonts w:ascii="Arial" w:hAnsi="Arial" w:cs="Arial"/>
                      <w:i/>
                      <w:sz w:val="18"/>
                      <w:szCs w:val="18"/>
                    </w:rPr>
                  </w:rPrChange>
                </w:rPr>
                <w:delText>B</w:delText>
              </w:r>
              <w:r w:rsidRPr="007B06DC" w:rsidDel="00CE24DF">
                <w:rPr>
                  <w:rFonts w:ascii="Arial" w:hAnsi="Arial" w:cs="Arial"/>
                  <w:sz w:val="18"/>
                  <w:szCs w:val="18"/>
                  <w:highlight w:val="yellow"/>
                  <w:rPrChange w:id="2924" w:author="King, Darryl" w:date="2021-08-16T12:31:00Z">
                    <w:rPr>
                      <w:rFonts w:ascii="Arial" w:hAnsi="Arial" w:cs="Arial"/>
                      <w:sz w:val="18"/>
                      <w:szCs w:val="18"/>
                    </w:rPr>
                  </w:rPrChange>
                </w:rPr>
                <w:tab/>
              </w:r>
              <w:r w:rsidRPr="007B06DC" w:rsidDel="00CE24DF">
                <w:rPr>
                  <w:rFonts w:ascii="Arial" w:hAnsi="Arial" w:cs="Arial"/>
                  <w:sz w:val="18"/>
                  <w:szCs w:val="18"/>
                  <w:highlight w:val="yellow"/>
                  <w:rPrChange w:id="2925" w:author="King, Darryl" w:date="2021-08-16T12:31:00Z">
                    <w:rPr>
                      <w:rFonts w:ascii="Arial" w:hAnsi="Arial" w:cs="Arial"/>
                      <w:sz w:val="18"/>
                      <w:szCs w:val="18"/>
                    </w:rPr>
                  </w:rPrChange>
                </w:rPr>
                <w:tab/>
                <w:delText>is the standard backshift operator (</w:delText>
              </w:r>
              <w:r w:rsidRPr="007B06DC" w:rsidDel="00CE24DF">
                <w:rPr>
                  <w:rFonts w:ascii="Arial" w:hAnsi="Arial" w:cs="Arial"/>
                  <w:i/>
                  <w:sz w:val="18"/>
                  <w:szCs w:val="18"/>
                  <w:highlight w:val="yellow"/>
                  <w:rPrChange w:id="2926" w:author="King, Darryl" w:date="2021-08-16T12:31:00Z">
                    <w:rPr>
                      <w:rFonts w:ascii="Arial" w:hAnsi="Arial" w:cs="Arial"/>
                      <w:i/>
                      <w:sz w:val="18"/>
                      <w:szCs w:val="18"/>
                    </w:rPr>
                  </w:rPrChange>
                </w:rPr>
                <w:delText>By</w:delText>
              </w:r>
              <w:r w:rsidRPr="007B06DC" w:rsidDel="00CE24DF">
                <w:rPr>
                  <w:rFonts w:ascii="Arial" w:hAnsi="Arial" w:cs="Arial"/>
                  <w:i/>
                  <w:sz w:val="18"/>
                  <w:szCs w:val="18"/>
                  <w:highlight w:val="yellow"/>
                  <w:vertAlign w:val="subscript"/>
                  <w:rPrChange w:id="2927" w:author="King, Darryl" w:date="2021-08-16T12:31:00Z">
                    <w:rPr>
                      <w:rFonts w:ascii="Arial" w:hAnsi="Arial" w:cs="Arial"/>
                      <w:i/>
                      <w:sz w:val="18"/>
                      <w:szCs w:val="18"/>
                      <w:vertAlign w:val="subscript"/>
                    </w:rPr>
                  </w:rPrChange>
                </w:rPr>
                <w:delText>t</w:delText>
              </w:r>
              <w:r w:rsidRPr="007B06DC" w:rsidDel="00CE24DF">
                <w:rPr>
                  <w:rFonts w:ascii="Arial" w:hAnsi="Arial" w:cs="Arial"/>
                  <w:i/>
                  <w:sz w:val="18"/>
                  <w:szCs w:val="18"/>
                  <w:highlight w:val="yellow"/>
                  <w:rPrChange w:id="2928" w:author="King, Darryl" w:date="2021-08-16T12:31:00Z">
                    <w:rPr>
                      <w:rFonts w:ascii="Arial" w:hAnsi="Arial" w:cs="Arial"/>
                      <w:i/>
                      <w:sz w:val="18"/>
                      <w:szCs w:val="18"/>
                    </w:rPr>
                  </w:rPrChange>
                </w:rPr>
                <w:delText>=y</w:delText>
              </w:r>
              <w:r w:rsidRPr="007B06DC" w:rsidDel="00CE24DF">
                <w:rPr>
                  <w:rFonts w:ascii="Arial" w:hAnsi="Arial" w:cs="Arial"/>
                  <w:i/>
                  <w:sz w:val="18"/>
                  <w:szCs w:val="18"/>
                  <w:highlight w:val="yellow"/>
                  <w:vertAlign w:val="subscript"/>
                  <w:rPrChange w:id="2929" w:author="King, Darryl" w:date="2021-08-16T12:31:00Z">
                    <w:rPr>
                      <w:rFonts w:ascii="Arial" w:hAnsi="Arial" w:cs="Arial"/>
                      <w:i/>
                      <w:sz w:val="18"/>
                      <w:szCs w:val="18"/>
                      <w:vertAlign w:val="subscript"/>
                    </w:rPr>
                  </w:rPrChange>
                </w:rPr>
                <w:delText>t-1</w:delText>
              </w:r>
              <w:r w:rsidRPr="007B06DC" w:rsidDel="00CE24DF">
                <w:rPr>
                  <w:rFonts w:ascii="Arial" w:hAnsi="Arial" w:cs="Arial"/>
                  <w:sz w:val="18"/>
                  <w:szCs w:val="18"/>
                  <w:highlight w:val="yellow"/>
                  <w:rPrChange w:id="2930" w:author="King, Darryl" w:date="2021-08-16T12:31:00Z">
                    <w:rPr>
                      <w:rFonts w:ascii="Arial" w:hAnsi="Arial" w:cs="Arial"/>
                      <w:sz w:val="18"/>
                      <w:szCs w:val="18"/>
                    </w:rPr>
                  </w:rPrChange>
                </w:rPr>
                <w:delText>)</w:delText>
              </w:r>
            </w:del>
          </w:p>
          <w:p w14:paraId="554EEEB6" w14:textId="447E5ECC" w:rsidR="00366B73" w:rsidRPr="007B06DC" w:rsidDel="00CE24DF" w:rsidRDefault="00366B73" w:rsidP="00366B73">
            <w:pPr>
              <w:tabs>
                <w:tab w:val="left" w:pos="720"/>
              </w:tabs>
              <w:spacing w:after="0" w:line="264" w:lineRule="auto"/>
              <w:ind w:left="720" w:hanging="720"/>
              <w:rPr>
                <w:del w:id="2931" w:author="King, Darryl" w:date="2021-09-23T10:41:00Z"/>
                <w:rFonts w:ascii="Arial" w:hAnsi="Arial" w:cs="Arial"/>
                <w:sz w:val="18"/>
                <w:szCs w:val="18"/>
                <w:highlight w:val="yellow"/>
                <w:rPrChange w:id="2932" w:author="King, Darryl" w:date="2021-08-16T12:31:00Z">
                  <w:rPr>
                    <w:del w:id="2933" w:author="King, Darryl" w:date="2021-09-23T10:41:00Z"/>
                    <w:rFonts w:ascii="Arial" w:hAnsi="Arial" w:cs="Arial"/>
                    <w:sz w:val="18"/>
                    <w:szCs w:val="18"/>
                  </w:rPr>
                </w:rPrChange>
              </w:rPr>
            </w:pPr>
            <w:del w:id="2934" w:author="King, Darryl" w:date="2021-09-23T10:41:00Z">
              <w:r w:rsidRPr="00304B58" w:rsidDel="00CE24DF">
                <w:rPr>
                  <w:rFonts w:ascii="Arial" w:eastAsia="PMingLiU" w:hAnsi="Arial" w:cs="Arial"/>
                  <w:position w:val="-12"/>
                  <w:sz w:val="18"/>
                  <w:szCs w:val="18"/>
                  <w:highlight w:val="yellow"/>
                  <w:lang w:eastAsia="zh-TW"/>
                </w:rPr>
                <w:object w:dxaOrig="639" w:dyaOrig="360" w14:anchorId="3458933A">
                  <v:shape id="_x0000_i1027" type="#_x0000_t75" style="width:21.75pt;height:14.25pt" o:ole="">
                    <v:imagedata r:id="rId25" o:title=""/>
                  </v:shape>
                  <o:OLEObject Type="Embed" ProgID="Equation.3" ShapeID="_x0000_i1027" DrawAspect="Content" ObjectID="_1713604371" r:id="rId26"/>
                </w:object>
              </w:r>
              <w:r w:rsidRPr="007B06DC" w:rsidDel="00CE24DF">
                <w:rPr>
                  <w:rFonts w:ascii="Arial" w:hAnsi="Arial" w:cs="Arial"/>
                  <w:sz w:val="18"/>
                  <w:szCs w:val="18"/>
                  <w:highlight w:val="yellow"/>
                  <w:rPrChange w:id="2935" w:author="King, Darryl" w:date="2021-08-16T12:31:00Z">
                    <w:rPr>
                      <w:rFonts w:ascii="Arial" w:hAnsi="Arial" w:cs="Arial"/>
                      <w:sz w:val="18"/>
                      <w:szCs w:val="18"/>
                    </w:rPr>
                  </w:rPrChange>
                </w:rPr>
                <w:tab/>
                <w:delText>is a polynomial in variable B. The term</w:delText>
              </w:r>
              <w:r w:rsidRPr="00304B58" w:rsidDel="00CE24DF">
                <w:rPr>
                  <w:rFonts w:ascii="Arial" w:eastAsia="PMingLiU" w:hAnsi="Arial" w:cs="Arial"/>
                  <w:position w:val="-12"/>
                  <w:sz w:val="18"/>
                  <w:szCs w:val="18"/>
                  <w:highlight w:val="yellow"/>
                  <w:lang w:eastAsia="zh-TW"/>
                </w:rPr>
                <w:object w:dxaOrig="940" w:dyaOrig="360" w14:anchorId="4514E925">
                  <v:shape id="_x0000_i1028" type="#_x0000_t75" style="width:43.5pt;height:14.25pt" o:ole="">
                    <v:imagedata r:id="rId27" o:title=""/>
                  </v:shape>
                  <o:OLEObject Type="Embed" ProgID="Equation.3" ShapeID="_x0000_i1028" DrawAspect="Content" ObjectID="_1713604372" r:id="rId28"/>
                </w:object>
              </w:r>
              <w:r w:rsidRPr="007B06DC" w:rsidDel="00CE24DF">
                <w:rPr>
                  <w:rFonts w:ascii="Arial" w:hAnsi="Arial" w:cs="Arial"/>
                  <w:sz w:val="18"/>
                  <w:szCs w:val="18"/>
                  <w:highlight w:val="yellow"/>
                  <w:rPrChange w:id="2936" w:author="King, Darryl" w:date="2021-08-16T12:31:00Z">
                    <w:rPr>
                      <w:rFonts w:ascii="Arial" w:hAnsi="Arial" w:cs="Arial"/>
                      <w:sz w:val="18"/>
                      <w:szCs w:val="18"/>
                    </w:rPr>
                  </w:rPrChange>
                </w:rPr>
                <w:delText xml:space="preserve">captures the change of the CIC around the holiday </w:delText>
              </w:r>
              <w:r w:rsidRPr="007B06DC" w:rsidDel="00CE24DF">
                <w:rPr>
                  <w:rFonts w:ascii="Arial" w:hAnsi="Arial" w:cs="Arial"/>
                  <w:i/>
                  <w:sz w:val="18"/>
                  <w:szCs w:val="18"/>
                  <w:highlight w:val="yellow"/>
                  <w:rPrChange w:id="2937" w:author="King, Darryl" w:date="2021-08-16T12:31:00Z">
                    <w:rPr>
                      <w:rFonts w:ascii="Arial" w:hAnsi="Arial" w:cs="Arial"/>
                      <w:i/>
                      <w:sz w:val="18"/>
                      <w:szCs w:val="18"/>
                    </w:rPr>
                  </w:rPrChange>
                </w:rPr>
                <w:delText>i</w:delText>
              </w:r>
            </w:del>
          </w:p>
          <w:p w14:paraId="50289428" w14:textId="48CDA298" w:rsidR="00366B73" w:rsidRPr="007B06DC" w:rsidDel="00CE24DF" w:rsidRDefault="008B43D7" w:rsidP="00366B73">
            <w:pPr>
              <w:spacing w:after="0" w:line="264" w:lineRule="auto"/>
              <w:ind w:left="720" w:hanging="720"/>
              <w:rPr>
                <w:del w:id="2938" w:author="King, Darryl" w:date="2021-09-23T10:41:00Z"/>
                <w:rFonts w:ascii="Arial" w:hAnsi="Arial" w:cs="Arial"/>
                <w:sz w:val="18"/>
                <w:szCs w:val="18"/>
                <w:highlight w:val="yellow"/>
                <w:rPrChange w:id="2939" w:author="King, Darryl" w:date="2021-08-16T12:31:00Z">
                  <w:rPr>
                    <w:del w:id="2940" w:author="King, Darryl" w:date="2021-09-23T10:41:00Z"/>
                    <w:rFonts w:ascii="Arial" w:hAnsi="Arial" w:cs="Arial"/>
                    <w:sz w:val="18"/>
                    <w:szCs w:val="18"/>
                  </w:rPr>
                </w:rPrChange>
              </w:rPr>
            </w:pPr>
            <m:oMath>
              <m:sSub>
                <m:sSubPr>
                  <m:ctrlPr>
                    <w:del w:id="2941" w:author="King, Darryl" w:date="2021-09-23T10:41:00Z">
                      <w:rPr>
                        <w:rFonts w:ascii="Cambria Math" w:hAnsi="Cambria Math" w:cs="Arial"/>
                        <w:i/>
                        <w:sz w:val="18"/>
                        <w:szCs w:val="18"/>
                        <w:highlight w:val="yellow"/>
                      </w:rPr>
                    </w:del>
                  </m:ctrlPr>
                </m:sSubPr>
                <m:e>
                  <m:r>
                    <w:del w:id="2942" w:author="King, Darryl" w:date="2021-09-23T10:41:00Z">
                      <w:rPr>
                        <w:rFonts w:ascii="Cambria Math" w:hAnsi="Cambria Math" w:cs="Arial"/>
                        <w:sz w:val="18"/>
                        <w:szCs w:val="18"/>
                        <w:highlight w:val="yellow"/>
                        <w:rPrChange w:id="2943" w:author="King, Darryl" w:date="2021-08-16T12:31:00Z">
                          <w:rPr>
                            <w:rFonts w:ascii="Cambria Math" w:hAnsi="Cambria Math" w:cs="Arial"/>
                            <w:sz w:val="18"/>
                            <w:szCs w:val="18"/>
                          </w:rPr>
                        </w:rPrChange>
                      </w:rPr>
                      <m:t>H</m:t>
                    </w:del>
                  </m:r>
                </m:e>
                <m:sub>
                  <m:r>
                    <w:del w:id="2944" w:author="King, Darryl" w:date="2021-09-23T10:41:00Z">
                      <w:rPr>
                        <w:rFonts w:ascii="Cambria Math" w:hAnsi="Cambria Math" w:cs="Arial"/>
                        <w:sz w:val="18"/>
                        <w:szCs w:val="18"/>
                        <w:highlight w:val="yellow"/>
                        <w:rPrChange w:id="2945" w:author="King, Darryl" w:date="2021-08-16T12:31:00Z">
                          <w:rPr>
                            <w:rFonts w:ascii="Cambria Math" w:hAnsi="Cambria Math" w:cs="Arial"/>
                            <w:sz w:val="18"/>
                            <w:szCs w:val="18"/>
                          </w:rPr>
                        </w:rPrChange>
                      </w:rPr>
                      <m:t>it</m:t>
                    </w:del>
                  </m:r>
                </m:sub>
              </m:sSub>
            </m:oMath>
            <w:del w:id="2946" w:author="King, Darryl" w:date="2021-09-23T10:41:00Z">
              <w:r w:rsidR="00366B73" w:rsidRPr="007B06DC" w:rsidDel="00CE24DF">
                <w:rPr>
                  <w:rFonts w:ascii="Arial" w:hAnsi="Arial" w:cs="Arial"/>
                  <w:sz w:val="18"/>
                  <w:szCs w:val="18"/>
                  <w:highlight w:val="yellow"/>
                  <w:rPrChange w:id="2947" w:author="King, Darryl" w:date="2021-08-16T12:31:00Z">
                    <w:rPr>
                      <w:rFonts w:ascii="Arial" w:hAnsi="Arial" w:cs="Arial"/>
                      <w:sz w:val="18"/>
                      <w:szCs w:val="18"/>
                    </w:rPr>
                  </w:rPrChange>
                </w:rPr>
                <w:delText xml:space="preserve"> </w:delText>
              </w:r>
              <w:r w:rsidR="00366B73" w:rsidRPr="007B06DC" w:rsidDel="00CE24DF">
                <w:rPr>
                  <w:rFonts w:ascii="Arial" w:hAnsi="Arial" w:cs="Arial"/>
                  <w:sz w:val="18"/>
                  <w:szCs w:val="18"/>
                  <w:highlight w:val="yellow"/>
                  <w:rPrChange w:id="2948" w:author="King, Darryl" w:date="2021-08-16T12:31:00Z">
                    <w:rPr>
                      <w:rFonts w:ascii="Arial" w:hAnsi="Arial" w:cs="Arial"/>
                      <w:sz w:val="18"/>
                      <w:szCs w:val="18"/>
                    </w:rPr>
                  </w:rPrChange>
                </w:rPr>
                <w:tab/>
                <w:delText>is the dummy variable that takes the value of 1 when it is a public holiday at time t and 0 otherwise</w:delText>
              </w:r>
            </w:del>
          </w:p>
          <w:p w14:paraId="3FC8ACC8" w14:textId="062FEAD9" w:rsidR="00366B73" w:rsidRPr="007B06DC" w:rsidDel="00CE24DF" w:rsidRDefault="00366B73" w:rsidP="00366B73">
            <w:pPr>
              <w:spacing w:after="0" w:line="264" w:lineRule="auto"/>
              <w:ind w:left="720" w:hanging="720"/>
              <w:rPr>
                <w:del w:id="2949" w:author="King, Darryl" w:date="2021-09-23T10:41:00Z"/>
                <w:rFonts w:ascii="Arial" w:hAnsi="Arial" w:cs="Arial"/>
                <w:sz w:val="18"/>
                <w:szCs w:val="18"/>
                <w:highlight w:val="yellow"/>
                <w:rPrChange w:id="2950" w:author="King, Darryl" w:date="2021-08-16T12:31:00Z">
                  <w:rPr>
                    <w:del w:id="2951" w:author="King, Darryl" w:date="2021-09-23T10:41:00Z"/>
                    <w:rFonts w:ascii="Arial" w:hAnsi="Arial" w:cs="Arial"/>
                    <w:sz w:val="18"/>
                    <w:szCs w:val="18"/>
                  </w:rPr>
                </w:rPrChange>
              </w:rPr>
            </w:pPr>
            <m:oMath>
              <m:r>
                <w:del w:id="2952" w:author="King, Darryl" w:date="2021-09-23T10:41:00Z">
                  <w:rPr>
                    <w:rFonts w:ascii="Cambria Math" w:hAnsi="Cambria Math" w:cs="Arial"/>
                    <w:sz w:val="18"/>
                    <w:szCs w:val="18"/>
                    <w:highlight w:val="yellow"/>
                    <w:rPrChange w:id="2953" w:author="King, Darryl" w:date="2021-08-16T12:31:00Z">
                      <w:rPr>
                        <w:rFonts w:ascii="Cambria Math" w:hAnsi="Cambria Math" w:cs="Arial"/>
                        <w:sz w:val="18"/>
                        <w:szCs w:val="18"/>
                      </w:rPr>
                    </w:rPrChange>
                  </w:rPr>
                  <m:t>l</m:t>
                </w:del>
              </m:r>
            </m:oMath>
            <w:del w:id="2954" w:author="King, Darryl" w:date="2021-09-23T10:41:00Z">
              <w:r w:rsidRPr="007B06DC" w:rsidDel="00CE24DF">
                <w:rPr>
                  <w:rFonts w:ascii="Arial" w:hAnsi="Arial" w:cs="Arial"/>
                  <w:sz w:val="18"/>
                  <w:szCs w:val="18"/>
                  <w:highlight w:val="yellow"/>
                  <w:rPrChange w:id="2955" w:author="King, Darryl" w:date="2021-08-16T12:31:00Z">
                    <w:rPr>
                      <w:rFonts w:ascii="Arial" w:hAnsi="Arial" w:cs="Arial"/>
                      <w:sz w:val="18"/>
                      <w:szCs w:val="18"/>
                    </w:rPr>
                  </w:rPrChange>
                </w:rPr>
                <w:delText xml:space="preserve"> </w:delText>
              </w:r>
              <w:r w:rsidRPr="007B06DC" w:rsidDel="00CE24DF">
                <w:rPr>
                  <w:rFonts w:ascii="Arial" w:hAnsi="Arial" w:cs="Arial"/>
                  <w:sz w:val="18"/>
                  <w:szCs w:val="18"/>
                  <w:highlight w:val="yellow"/>
                  <w:rPrChange w:id="2956" w:author="King, Darryl" w:date="2021-08-16T12:31:00Z">
                    <w:rPr>
                      <w:rFonts w:ascii="Arial" w:hAnsi="Arial" w:cs="Arial"/>
                      <w:sz w:val="18"/>
                      <w:szCs w:val="18"/>
                    </w:rPr>
                  </w:rPrChange>
                </w:rPr>
                <w:tab/>
                <w:delText>is the number of calendar variation effects related to holidays</w:delText>
              </w:r>
            </w:del>
          </w:p>
          <w:p w14:paraId="10993DDD" w14:textId="4531CE5A" w:rsidR="00366B73" w:rsidRPr="007B06DC" w:rsidDel="00CE24DF" w:rsidRDefault="008B43D7" w:rsidP="00366B73">
            <w:pPr>
              <w:spacing w:after="0" w:line="264" w:lineRule="auto"/>
              <w:ind w:left="720" w:hanging="720"/>
              <w:rPr>
                <w:del w:id="2957" w:author="King, Darryl" w:date="2021-09-23T10:41:00Z"/>
                <w:rFonts w:ascii="Arial" w:hAnsi="Arial" w:cs="Arial"/>
                <w:sz w:val="18"/>
                <w:szCs w:val="18"/>
                <w:highlight w:val="yellow"/>
                <w:rPrChange w:id="2958" w:author="King, Darryl" w:date="2021-08-16T12:31:00Z">
                  <w:rPr>
                    <w:del w:id="2959" w:author="King, Darryl" w:date="2021-09-23T10:41:00Z"/>
                    <w:rFonts w:ascii="Arial" w:hAnsi="Arial" w:cs="Arial"/>
                    <w:sz w:val="18"/>
                    <w:szCs w:val="18"/>
                  </w:rPr>
                </w:rPrChange>
              </w:rPr>
            </w:pPr>
            <m:oMath>
              <m:sSub>
                <m:sSubPr>
                  <m:ctrlPr>
                    <w:del w:id="2960" w:author="King, Darryl" w:date="2021-09-23T10:41:00Z">
                      <w:rPr>
                        <w:rFonts w:ascii="Cambria Math" w:hAnsi="Cambria Math" w:cs="Arial"/>
                        <w:i/>
                        <w:sz w:val="18"/>
                        <w:szCs w:val="18"/>
                        <w:highlight w:val="yellow"/>
                      </w:rPr>
                    </w:del>
                  </m:ctrlPr>
                </m:sSubPr>
                <m:e>
                  <m:r>
                    <w:del w:id="2961" w:author="King, Darryl" w:date="2021-09-23T10:41:00Z">
                      <w:rPr>
                        <w:rFonts w:ascii="Cambria Math" w:hAnsi="Cambria Math" w:cs="Arial"/>
                        <w:sz w:val="18"/>
                        <w:szCs w:val="18"/>
                        <w:highlight w:val="yellow"/>
                        <w:rPrChange w:id="2962" w:author="King, Darryl" w:date="2021-08-16T12:31:00Z">
                          <w:rPr>
                            <w:rFonts w:ascii="Cambria Math" w:hAnsi="Cambria Math" w:cs="Arial"/>
                            <w:sz w:val="18"/>
                            <w:szCs w:val="18"/>
                          </w:rPr>
                        </w:rPrChange>
                      </w:rPr>
                      <m:t>S</m:t>
                    </w:del>
                  </m:r>
                </m:e>
                <m:sub>
                  <m:r>
                    <w:del w:id="2963" w:author="King, Darryl" w:date="2021-09-23T10:41:00Z">
                      <w:rPr>
                        <w:rFonts w:ascii="Cambria Math" w:hAnsi="Cambria Math" w:cs="Arial"/>
                        <w:sz w:val="18"/>
                        <w:szCs w:val="18"/>
                        <w:highlight w:val="yellow"/>
                        <w:rPrChange w:id="2964" w:author="King, Darryl" w:date="2021-08-16T12:31:00Z">
                          <w:rPr>
                            <w:rFonts w:ascii="Cambria Math" w:hAnsi="Cambria Math" w:cs="Arial"/>
                            <w:sz w:val="18"/>
                            <w:szCs w:val="18"/>
                          </w:rPr>
                        </w:rPrChange>
                      </w:rPr>
                      <m:t>t</m:t>
                    </w:del>
                  </m:r>
                </m:sub>
              </m:sSub>
            </m:oMath>
            <w:del w:id="2965" w:author="King, Darryl" w:date="2021-09-23T10:41:00Z">
              <w:r w:rsidR="00366B73" w:rsidRPr="007B06DC" w:rsidDel="00CE24DF">
                <w:rPr>
                  <w:rFonts w:ascii="Arial" w:hAnsi="Arial" w:cs="Arial"/>
                  <w:sz w:val="18"/>
                  <w:szCs w:val="18"/>
                  <w:highlight w:val="yellow"/>
                  <w:rPrChange w:id="2966" w:author="King, Darryl" w:date="2021-08-16T12:31:00Z">
                    <w:rPr>
                      <w:rFonts w:ascii="Arial" w:hAnsi="Arial" w:cs="Arial"/>
                      <w:sz w:val="18"/>
                      <w:szCs w:val="18"/>
                    </w:rPr>
                  </w:rPrChange>
                </w:rPr>
                <w:delText xml:space="preserve"> </w:delText>
              </w:r>
              <w:r w:rsidR="00366B73" w:rsidRPr="007B06DC" w:rsidDel="00CE24DF">
                <w:rPr>
                  <w:rFonts w:ascii="Arial" w:hAnsi="Arial" w:cs="Arial"/>
                  <w:sz w:val="18"/>
                  <w:szCs w:val="18"/>
                  <w:highlight w:val="yellow"/>
                  <w:rPrChange w:id="2967" w:author="King, Darryl" w:date="2021-08-16T12:31:00Z">
                    <w:rPr>
                      <w:rFonts w:ascii="Arial" w:hAnsi="Arial" w:cs="Arial"/>
                      <w:sz w:val="18"/>
                      <w:szCs w:val="18"/>
                    </w:rPr>
                  </w:rPrChange>
                </w:rPr>
                <w:tab/>
                <w:delText xml:space="preserve">is the dummy variable that takes the value of 1 if salaries are paid at time </w:delText>
              </w:r>
              <w:r w:rsidR="00366B73" w:rsidRPr="007B06DC" w:rsidDel="00CE24DF">
                <w:rPr>
                  <w:rFonts w:ascii="Arial" w:hAnsi="Arial" w:cs="Arial"/>
                  <w:i/>
                  <w:sz w:val="18"/>
                  <w:szCs w:val="18"/>
                  <w:highlight w:val="yellow"/>
                  <w:rPrChange w:id="2968" w:author="King, Darryl" w:date="2021-08-16T12:31:00Z">
                    <w:rPr>
                      <w:rFonts w:ascii="Arial" w:hAnsi="Arial" w:cs="Arial"/>
                      <w:i/>
                      <w:sz w:val="18"/>
                      <w:szCs w:val="18"/>
                    </w:rPr>
                  </w:rPrChange>
                </w:rPr>
                <w:delText>t</w:delText>
              </w:r>
              <w:r w:rsidR="00366B73" w:rsidRPr="007B06DC" w:rsidDel="00CE24DF">
                <w:rPr>
                  <w:rFonts w:ascii="Arial" w:hAnsi="Arial" w:cs="Arial"/>
                  <w:sz w:val="18"/>
                  <w:szCs w:val="18"/>
                  <w:highlight w:val="yellow"/>
                  <w:rPrChange w:id="2969" w:author="King, Darryl" w:date="2021-08-16T12:31:00Z">
                    <w:rPr>
                      <w:rFonts w:ascii="Arial" w:hAnsi="Arial" w:cs="Arial"/>
                      <w:sz w:val="18"/>
                      <w:szCs w:val="18"/>
                    </w:rPr>
                  </w:rPrChange>
                </w:rPr>
                <w:delText xml:space="preserve"> and 0 otherwise</w:delText>
              </w:r>
            </w:del>
          </w:p>
          <w:p w14:paraId="61E70C84" w14:textId="77413AD9" w:rsidR="00366B73" w:rsidRPr="007B06DC" w:rsidDel="00CE24DF" w:rsidRDefault="00366B73" w:rsidP="00366B73">
            <w:pPr>
              <w:tabs>
                <w:tab w:val="left" w:pos="720"/>
              </w:tabs>
              <w:spacing w:after="0" w:line="264" w:lineRule="auto"/>
              <w:ind w:left="720" w:hanging="720"/>
              <w:rPr>
                <w:del w:id="2970" w:author="King, Darryl" w:date="2021-09-23T10:41:00Z"/>
                <w:rFonts w:ascii="Arial" w:hAnsi="Arial" w:cs="Arial"/>
                <w:sz w:val="18"/>
                <w:szCs w:val="18"/>
                <w:highlight w:val="yellow"/>
                <w:rPrChange w:id="2971" w:author="King, Darryl" w:date="2021-08-16T12:31:00Z">
                  <w:rPr>
                    <w:del w:id="2972" w:author="King, Darryl" w:date="2021-09-23T10:41:00Z"/>
                    <w:rFonts w:ascii="Arial" w:hAnsi="Arial" w:cs="Arial"/>
                    <w:sz w:val="18"/>
                    <w:szCs w:val="18"/>
                  </w:rPr>
                </w:rPrChange>
              </w:rPr>
            </w:pPr>
            <w:del w:id="2973" w:author="King, Darryl" w:date="2021-09-23T10:41:00Z">
              <w:r w:rsidRPr="00304B58" w:rsidDel="00CE24DF">
                <w:rPr>
                  <w:rFonts w:ascii="Arial" w:eastAsia="PMingLiU" w:hAnsi="Arial" w:cs="Arial"/>
                  <w:position w:val="-10"/>
                  <w:sz w:val="18"/>
                  <w:szCs w:val="18"/>
                  <w:highlight w:val="yellow"/>
                  <w:lang w:eastAsia="zh-TW"/>
                </w:rPr>
                <w:object w:dxaOrig="600" w:dyaOrig="320" w14:anchorId="4E40F872">
                  <v:shape id="_x0000_i1029" type="#_x0000_t75" style="width:21.75pt;height:14.25pt" o:ole="">
                    <v:imagedata r:id="rId29" o:title=""/>
                  </v:shape>
                  <o:OLEObject Type="Embed" ProgID="Equation.3" ShapeID="_x0000_i1029" DrawAspect="Content" ObjectID="_1713604373" r:id="rId30"/>
                </w:object>
              </w:r>
              <w:r w:rsidRPr="007B06DC" w:rsidDel="00CE24DF">
                <w:rPr>
                  <w:rFonts w:ascii="Arial" w:hAnsi="Arial" w:cs="Arial"/>
                  <w:sz w:val="18"/>
                  <w:szCs w:val="18"/>
                  <w:highlight w:val="yellow"/>
                  <w:rPrChange w:id="2974" w:author="King, Darryl" w:date="2021-08-16T12:31:00Z">
                    <w:rPr>
                      <w:rFonts w:ascii="Arial" w:hAnsi="Arial" w:cs="Arial"/>
                      <w:sz w:val="18"/>
                      <w:szCs w:val="18"/>
                    </w:rPr>
                  </w:rPrChange>
                </w:rPr>
                <w:delText xml:space="preserve">     is a polynomial in variable B. The term</w:delText>
              </w:r>
              <w:r w:rsidRPr="00304B58" w:rsidDel="00CE24DF">
                <w:rPr>
                  <w:rFonts w:ascii="Arial" w:eastAsia="PMingLiU" w:hAnsi="Arial" w:cs="Arial"/>
                  <w:position w:val="-12"/>
                  <w:sz w:val="18"/>
                  <w:szCs w:val="18"/>
                  <w:highlight w:val="yellow"/>
                  <w:lang w:eastAsia="zh-TW"/>
                </w:rPr>
                <w:object w:dxaOrig="780" w:dyaOrig="360" w14:anchorId="2D881C9C">
                  <v:shape id="_x0000_i1030" type="#_x0000_t75" style="width:36pt;height:14.25pt" o:ole="">
                    <v:imagedata r:id="rId31" o:title=""/>
                  </v:shape>
                  <o:OLEObject Type="Embed" ProgID="Equation.3" ShapeID="_x0000_i1030" DrawAspect="Content" ObjectID="_1713604374" r:id="rId32"/>
                </w:object>
              </w:r>
              <w:r w:rsidRPr="007B06DC" w:rsidDel="00CE24DF">
                <w:rPr>
                  <w:rFonts w:ascii="Arial" w:hAnsi="Arial" w:cs="Arial"/>
                  <w:sz w:val="18"/>
                  <w:szCs w:val="18"/>
                  <w:highlight w:val="yellow"/>
                  <w:rPrChange w:id="2975" w:author="King, Darryl" w:date="2021-08-16T12:31:00Z">
                    <w:rPr>
                      <w:rFonts w:ascii="Arial" w:hAnsi="Arial" w:cs="Arial"/>
                      <w:sz w:val="18"/>
                      <w:szCs w:val="18"/>
                    </w:rPr>
                  </w:rPrChange>
                </w:rPr>
                <w:delText>captures the change of the CIC around the salary’s payment day</w:delText>
              </w:r>
            </w:del>
          </w:p>
          <w:p w14:paraId="77D81DDC" w14:textId="36944B96" w:rsidR="00366B73" w:rsidRPr="007B06DC" w:rsidDel="00CE24DF" w:rsidRDefault="008B43D7" w:rsidP="00366B73">
            <w:pPr>
              <w:tabs>
                <w:tab w:val="left" w:pos="769"/>
              </w:tabs>
              <w:spacing w:after="0" w:line="264" w:lineRule="auto"/>
              <w:rPr>
                <w:del w:id="2976" w:author="King, Darryl" w:date="2021-09-23T10:41:00Z"/>
                <w:rFonts w:ascii="Arial" w:hAnsi="Arial" w:cs="Arial"/>
                <w:sz w:val="18"/>
                <w:szCs w:val="18"/>
                <w:highlight w:val="yellow"/>
                <w:rPrChange w:id="2977" w:author="King, Darryl" w:date="2021-08-16T12:31:00Z">
                  <w:rPr>
                    <w:del w:id="2978" w:author="King, Darryl" w:date="2021-09-23T10:41:00Z"/>
                    <w:rFonts w:ascii="Arial" w:hAnsi="Arial" w:cs="Arial"/>
                    <w:sz w:val="18"/>
                    <w:szCs w:val="18"/>
                  </w:rPr>
                </w:rPrChange>
              </w:rPr>
            </w:pPr>
            <m:oMath>
              <m:sSub>
                <m:sSubPr>
                  <m:ctrlPr>
                    <w:del w:id="2979" w:author="King, Darryl" w:date="2021-09-23T10:41:00Z">
                      <w:rPr>
                        <w:rFonts w:ascii="Cambria Math" w:hAnsi="Cambria Math" w:cs="Arial"/>
                        <w:i/>
                        <w:sz w:val="18"/>
                        <w:szCs w:val="18"/>
                        <w:highlight w:val="yellow"/>
                      </w:rPr>
                    </w:del>
                  </m:ctrlPr>
                </m:sSubPr>
                <m:e>
                  <m:r>
                    <w:del w:id="2980" w:author="King, Darryl" w:date="2021-09-23T10:41:00Z">
                      <w:rPr>
                        <w:rFonts w:ascii="Cambria Math" w:hAnsi="Cambria Math" w:cs="Arial"/>
                        <w:sz w:val="18"/>
                        <w:szCs w:val="18"/>
                        <w:highlight w:val="yellow"/>
                        <w:rPrChange w:id="2981" w:author="King, Darryl" w:date="2021-08-16T12:31:00Z">
                          <w:rPr>
                            <w:rFonts w:ascii="Cambria Math" w:hAnsi="Cambria Math" w:cs="Arial"/>
                            <w:sz w:val="18"/>
                            <w:szCs w:val="18"/>
                          </w:rPr>
                        </w:rPrChange>
                      </w:rPr>
                      <m:t>O</m:t>
                    </w:del>
                  </m:r>
                </m:e>
                <m:sub>
                  <m:r>
                    <w:del w:id="2982" w:author="King, Darryl" w:date="2021-09-23T10:41:00Z">
                      <w:rPr>
                        <w:rFonts w:ascii="Cambria Math" w:hAnsi="Cambria Math" w:cs="Arial"/>
                        <w:sz w:val="18"/>
                        <w:szCs w:val="18"/>
                        <w:highlight w:val="yellow"/>
                        <w:rPrChange w:id="2983" w:author="King, Darryl" w:date="2021-08-16T12:31:00Z">
                          <w:rPr>
                            <w:rFonts w:ascii="Cambria Math" w:hAnsi="Cambria Math" w:cs="Arial"/>
                            <w:sz w:val="18"/>
                            <w:szCs w:val="18"/>
                          </w:rPr>
                        </w:rPrChange>
                      </w:rPr>
                      <m:t>it</m:t>
                    </w:del>
                  </m:r>
                </m:sub>
              </m:sSub>
            </m:oMath>
            <w:del w:id="2984" w:author="King, Darryl" w:date="2021-09-23T10:41:00Z">
              <w:r w:rsidR="00366B73" w:rsidRPr="007B06DC" w:rsidDel="00CE24DF">
                <w:rPr>
                  <w:rFonts w:ascii="Arial" w:hAnsi="Arial" w:cs="Arial"/>
                  <w:sz w:val="18"/>
                  <w:szCs w:val="18"/>
                  <w:highlight w:val="yellow"/>
                  <w:rPrChange w:id="2985" w:author="King, Darryl" w:date="2021-08-16T12:31:00Z">
                    <w:rPr>
                      <w:rFonts w:ascii="Arial" w:hAnsi="Arial" w:cs="Arial"/>
                      <w:sz w:val="18"/>
                      <w:szCs w:val="18"/>
                    </w:rPr>
                  </w:rPrChange>
                </w:rPr>
                <w:delText xml:space="preserve">         are dummy variables controlling for the effect of outliers identified</w:delText>
              </w:r>
            </w:del>
          </w:p>
          <w:p w14:paraId="38FE6F11" w14:textId="0A456762" w:rsidR="00366B73" w:rsidRPr="007B06DC" w:rsidDel="00CE24DF" w:rsidRDefault="008B43D7" w:rsidP="00366B73">
            <w:pPr>
              <w:spacing w:after="0" w:line="264" w:lineRule="auto"/>
              <w:ind w:left="679" w:hanging="679"/>
              <w:rPr>
                <w:del w:id="2986" w:author="King, Darryl" w:date="2021-09-23T10:41:00Z"/>
                <w:rFonts w:ascii="Arial" w:hAnsi="Arial" w:cs="Arial"/>
                <w:sz w:val="18"/>
                <w:szCs w:val="18"/>
                <w:highlight w:val="yellow"/>
                <w:rPrChange w:id="2987" w:author="King, Darryl" w:date="2021-08-16T12:31:00Z">
                  <w:rPr>
                    <w:del w:id="2988" w:author="King, Darryl" w:date="2021-09-23T10:41:00Z"/>
                    <w:rFonts w:ascii="Arial" w:hAnsi="Arial" w:cs="Arial"/>
                    <w:sz w:val="18"/>
                    <w:szCs w:val="18"/>
                  </w:rPr>
                </w:rPrChange>
              </w:rPr>
            </w:pPr>
            <m:oMath>
              <m:sSub>
                <m:sSubPr>
                  <m:ctrlPr>
                    <w:del w:id="2989" w:author="King, Darryl" w:date="2021-09-23T10:41:00Z">
                      <w:rPr>
                        <w:rFonts w:ascii="Cambria Math" w:hAnsi="Cambria Math" w:cs="Arial"/>
                        <w:i/>
                        <w:sz w:val="18"/>
                        <w:szCs w:val="18"/>
                        <w:highlight w:val="yellow"/>
                      </w:rPr>
                    </w:del>
                  </m:ctrlPr>
                </m:sSubPr>
                <m:e>
                  <m:r>
                    <w:del w:id="2990" w:author="King, Darryl" w:date="2021-09-23T10:41:00Z">
                      <w:rPr>
                        <w:rFonts w:ascii="Cambria Math" w:hAnsi="Cambria Math" w:cs="Arial"/>
                        <w:sz w:val="18"/>
                        <w:szCs w:val="18"/>
                        <w:highlight w:val="yellow"/>
                        <w:rPrChange w:id="2991" w:author="King, Darryl" w:date="2021-08-16T12:31:00Z">
                          <w:rPr>
                            <w:rFonts w:ascii="Cambria Math" w:hAnsi="Cambria Math" w:cs="Arial"/>
                            <w:sz w:val="18"/>
                            <w:szCs w:val="18"/>
                          </w:rPr>
                        </w:rPrChange>
                      </w:rPr>
                      <m:t>ε</m:t>
                    </w:del>
                  </m:r>
                </m:e>
                <m:sub>
                  <m:r>
                    <w:del w:id="2992" w:author="King, Darryl" w:date="2021-09-23T10:41:00Z">
                      <w:rPr>
                        <w:rFonts w:ascii="Cambria Math" w:hAnsi="Cambria Math" w:cs="Arial"/>
                        <w:sz w:val="18"/>
                        <w:szCs w:val="18"/>
                        <w:highlight w:val="yellow"/>
                        <w:rPrChange w:id="2993" w:author="King, Darryl" w:date="2021-08-16T12:31:00Z">
                          <w:rPr>
                            <w:rFonts w:ascii="Cambria Math" w:hAnsi="Cambria Math" w:cs="Arial"/>
                            <w:sz w:val="18"/>
                            <w:szCs w:val="18"/>
                          </w:rPr>
                        </w:rPrChange>
                      </w:rPr>
                      <m:t>t</m:t>
                    </w:del>
                  </m:r>
                </m:sub>
              </m:sSub>
            </m:oMath>
            <w:del w:id="2994" w:author="King, Darryl" w:date="2021-09-23T10:41:00Z">
              <w:r w:rsidR="00366B73" w:rsidRPr="007B06DC" w:rsidDel="00CE24DF">
                <w:rPr>
                  <w:rFonts w:ascii="Arial" w:hAnsi="Arial" w:cs="Arial"/>
                  <w:i/>
                  <w:sz w:val="18"/>
                  <w:szCs w:val="18"/>
                  <w:highlight w:val="yellow"/>
                  <w:rPrChange w:id="2995" w:author="King, Darryl" w:date="2021-08-16T12:31:00Z">
                    <w:rPr>
                      <w:rFonts w:ascii="Arial" w:hAnsi="Arial" w:cs="Arial"/>
                      <w:i/>
                      <w:sz w:val="18"/>
                      <w:szCs w:val="18"/>
                    </w:rPr>
                  </w:rPrChange>
                </w:rPr>
                <w:delText xml:space="preserve"> </w:delText>
              </w:r>
              <w:r w:rsidR="00366B73" w:rsidRPr="007B06DC" w:rsidDel="00CE24DF">
                <w:rPr>
                  <w:rFonts w:ascii="Arial" w:hAnsi="Arial" w:cs="Arial"/>
                  <w:sz w:val="18"/>
                  <w:szCs w:val="18"/>
                  <w:highlight w:val="yellow"/>
                  <w:rPrChange w:id="2996" w:author="King, Darryl" w:date="2021-08-16T12:31:00Z">
                    <w:rPr>
                      <w:rFonts w:ascii="Arial" w:hAnsi="Arial" w:cs="Arial"/>
                      <w:sz w:val="18"/>
                      <w:szCs w:val="18"/>
                    </w:rPr>
                  </w:rPrChange>
                </w:rPr>
                <w:tab/>
                <w:delText>is an independent and identically distributed (</w:delText>
              </w:r>
              <w:r w:rsidR="00366B73" w:rsidRPr="007B06DC" w:rsidDel="00CE24DF">
                <w:rPr>
                  <w:rFonts w:ascii="Arial" w:hAnsi="Arial" w:cs="Arial"/>
                  <w:i/>
                  <w:sz w:val="18"/>
                  <w:szCs w:val="18"/>
                  <w:highlight w:val="yellow"/>
                  <w:rPrChange w:id="2997" w:author="King, Darryl" w:date="2021-08-16T12:31:00Z">
                    <w:rPr>
                      <w:rFonts w:ascii="Arial" w:hAnsi="Arial" w:cs="Arial"/>
                      <w:i/>
                      <w:sz w:val="18"/>
                      <w:szCs w:val="18"/>
                    </w:rPr>
                  </w:rPrChange>
                </w:rPr>
                <w:delText>iid</w:delText>
              </w:r>
              <w:r w:rsidR="00366B73" w:rsidRPr="007B06DC" w:rsidDel="00CE24DF">
                <w:rPr>
                  <w:rFonts w:ascii="Arial" w:hAnsi="Arial" w:cs="Arial"/>
                  <w:sz w:val="18"/>
                  <w:szCs w:val="18"/>
                  <w:highlight w:val="yellow"/>
                  <w:rPrChange w:id="2998" w:author="King, Darryl" w:date="2021-08-16T12:31:00Z">
                    <w:rPr>
                      <w:rFonts w:ascii="Arial" w:hAnsi="Arial" w:cs="Arial"/>
                      <w:sz w:val="18"/>
                      <w:szCs w:val="18"/>
                    </w:rPr>
                  </w:rPrChange>
                </w:rPr>
                <w:delText xml:space="preserve">) stochastic process with zero mean and a variance of  </w:delText>
              </w:r>
            </w:del>
            <m:oMath>
              <m:sSup>
                <m:sSupPr>
                  <m:ctrlPr>
                    <w:del w:id="2999" w:author="King, Darryl" w:date="2021-09-23T10:41:00Z">
                      <w:rPr>
                        <w:rFonts w:ascii="Cambria Math" w:hAnsi="Cambria Math" w:cs="Arial"/>
                        <w:sz w:val="18"/>
                        <w:szCs w:val="18"/>
                        <w:highlight w:val="yellow"/>
                      </w:rPr>
                    </w:del>
                  </m:ctrlPr>
                </m:sSupPr>
                <m:e>
                  <m:r>
                    <w:del w:id="3000" w:author="King, Darryl" w:date="2021-09-23T10:41:00Z">
                      <w:rPr>
                        <w:rFonts w:ascii="Cambria Math" w:hAnsi="Cambria Math" w:cs="Arial"/>
                        <w:sz w:val="18"/>
                        <w:szCs w:val="18"/>
                        <w:highlight w:val="yellow"/>
                        <w:rPrChange w:id="3001" w:author="King, Darryl" w:date="2021-08-16T12:31:00Z">
                          <w:rPr>
                            <w:rFonts w:ascii="Cambria Math" w:hAnsi="Cambria Math" w:cs="Arial"/>
                            <w:sz w:val="18"/>
                            <w:szCs w:val="18"/>
                          </w:rPr>
                        </w:rPrChange>
                      </w:rPr>
                      <m:t>σ</m:t>
                    </w:del>
                  </m:r>
                </m:e>
                <m:sup>
                  <m:r>
                    <w:del w:id="3002" w:author="King, Darryl" w:date="2021-09-23T10:41:00Z">
                      <w:rPr>
                        <w:rFonts w:ascii="Cambria Math" w:hAnsi="Cambria Math" w:cs="Arial"/>
                        <w:sz w:val="18"/>
                        <w:szCs w:val="18"/>
                        <w:highlight w:val="yellow"/>
                        <w:rPrChange w:id="3003" w:author="King, Darryl" w:date="2021-08-16T12:31:00Z">
                          <w:rPr>
                            <w:rFonts w:ascii="Cambria Math" w:hAnsi="Cambria Math" w:cs="Arial"/>
                            <w:sz w:val="18"/>
                            <w:szCs w:val="18"/>
                          </w:rPr>
                        </w:rPrChange>
                      </w:rPr>
                      <m:t>2</m:t>
                    </w:del>
                  </m:r>
                </m:sup>
              </m:sSup>
            </m:oMath>
            <w:del w:id="3004" w:author="King, Darryl" w:date="2021-09-23T10:41:00Z">
              <w:r w:rsidR="00366B73" w:rsidRPr="007B06DC" w:rsidDel="00CE24DF">
                <w:rPr>
                  <w:rFonts w:ascii="Arial" w:hAnsi="Arial" w:cs="Arial"/>
                  <w:sz w:val="18"/>
                  <w:szCs w:val="18"/>
                  <w:highlight w:val="yellow"/>
                  <w:rPrChange w:id="3005" w:author="King, Darryl" w:date="2021-08-16T12:31:00Z">
                    <w:rPr>
                      <w:rFonts w:ascii="Arial" w:hAnsi="Arial" w:cs="Arial"/>
                      <w:sz w:val="18"/>
                      <w:szCs w:val="18"/>
                    </w:rPr>
                  </w:rPrChange>
                </w:rPr>
                <w:delText xml:space="preserve"> </w:delText>
              </w:r>
            </w:del>
          </w:p>
          <w:p w14:paraId="13F7B99E" w14:textId="45BC0745" w:rsidR="00366B73" w:rsidRPr="007B06DC" w:rsidDel="00CE24DF" w:rsidRDefault="00366B73" w:rsidP="00366B73">
            <w:pPr>
              <w:spacing w:after="0" w:line="264" w:lineRule="auto"/>
              <w:ind w:left="679" w:hanging="679"/>
              <w:rPr>
                <w:del w:id="3006" w:author="King, Darryl" w:date="2021-09-23T10:41:00Z"/>
                <w:rFonts w:ascii="Arial" w:hAnsi="Arial" w:cs="Arial"/>
                <w:highlight w:val="yellow"/>
                <w:rPrChange w:id="3007" w:author="King, Darryl" w:date="2021-08-16T12:31:00Z">
                  <w:rPr>
                    <w:del w:id="3008" w:author="King, Darryl" w:date="2021-09-23T10:41:00Z"/>
                    <w:rFonts w:ascii="Arial" w:hAnsi="Arial" w:cs="Arial"/>
                  </w:rPr>
                </w:rPrChange>
              </w:rPr>
            </w:pPr>
            <w:del w:id="3009" w:author="King, Darryl" w:date="2021-09-23T10:41:00Z">
              <w:r w:rsidRPr="007B06DC" w:rsidDel="00CE24DF">
                <w:rPr>
                  <w:rFonts w:ascii="Arial" w:hAnsi="Arial" w:cs="Arial"/>
                  <w:sz w:val="18"/>
                  <w:szCs w:val="18"/>
                  <w:highlight w:val="yellow"/>
                  <w:rPrChange w:id="3010" w:author="King, Darryl" w:date="2021-08-16T12:31:00Z">
                    <w:rPr>
                      <w:rFonts w:ascii="Arial" w:hAnsi="Arial" w:cs="Arial"/>
                      <w:sz w:val="18"/>
                      <w:szCs w:val="18"/>
                    </w:rPr>
                  </w:rPrChange>
                </w:rPr>
                <w:delText xml:space="preserve">                                                                           </w:delText>
              </w:r>
            </w:del>
          </w:p>
        </w:tc>
      </w:tr>
    </w:tbl>
    <w:p w14:paraId="6C179E7A" w14:textId="2EE760B0" w:rsidR="00366B73" w:rsidRPr="007B06DC" w:rsidDel="00CE24DF" w:rsidRDefault="00366B73">
      <w:pPr>
        <w:spacing w:after="0" w:line="240" w:lineRule="auto"/>
        <w:rPr>
          <w:del w:id="3011" w:author="King, Darryl" w:date="2021-09-23T10:41:00Z"/>
          <w:highlight w:val="yellow"/>
          <w:rPrChange w:id="3012" w:author="King, Darryl" w:date="2021-08-16T12:31:00Z">
            <w:rPr>
              <w:del w:id="3013" w:author="King, Darryl" w:date="2021-09-23T10:41:00Z"/>
            </w:rPr>
          </w:rPrChange>
        </w:rPr>
      </w:pPr>
    </w:p>
    <w:p w14:paraId="1B6C4524" w14:textId="47708F44" w:rsidR="00366B73" w:rsidRPr="007B06DC" w:rsidDel="00CE24DF" w:rsidRDefault="00BD04AA" w:rsidP="00366B73">
      <w:pPr>
        <w:widowControl w:val="0"/>
        <w:rPr>
          <w:del w:id="3014" w:author="King, Darryl" w:date="2021-09-23T10:41:00Z"/>
          <w:highlight w:val="yellow"/>
          <w:rPrChange w:id="3015" w:author="King, Darryl" w:date="2021-08-16T12:31:00Z">
            <w:rPr>
              <w:del w:id="3016" w:author="King, Darryl" w:date="2021-09-23T10:41:00Z"/>
            </w:rPr>
          </w:rPrChange>
        </w:rPr>
      </w:pPr>
      <w:del w:id="3017" w:author="King, Darryl" w:date="2021-09-23T10:41:00Z">
        <w:r w:rsidRPr="007B06DC" w:rsidDel="00CE24DF">
          <w:rPr>
            <w:b/>
            <w:bCs/>
            <w:highlight w:val="yellow"/>
            <w:rPrChange w:id="3018" w:author="King, Darryl" w:date="2021-08-16T12:31:00Z">
              <w:rPr>
                <w:b/>
                <w:bCs/>
              </w:rPr>
            </w:rPrChange>
          </w:rPr>
          <w:delText>Alternative model specifications have been explored to</w:delText>
        </w:r>
        <w:r w:rsidRPr="007B06DC" w:rsidDel="00CE24DF">
          <w:rPr>
            <w:highlight w:val="yellow"/>
            <w:rPrChange w:id="3019" w:author="King, Darryl" w:date="2021-08-16T12:31:00Z">
              <w:rPr/>
            </w:rPrChange>
          </w:rPr>
          <w:delText xml:space="preserve"> </w:delText>
        </w:r>
        <w:r w:rsidRPr="007B06DC" w:rsidDel="00CE24DF">
          <w:rPr>
            <w:b/>
            <w:bCs/>
            <w:highlight w:val="yellow"/>
            <w:rPrChange w:id="3020" w:author="King, Darryl" w:date="2021-08-16T12:31:00Z">
              <w:rPr>
                <w:b/>
                <w:bCs/>
              </w:rPr>
            </w:rPrChange>
          </w:rPr>
          <w:delText xml:space="preserve">overcome some modeling challenges with ARIMA models to </w:delText>
        </w:r>
        <w:r w:rsidR="00515F92" w:rsidRPr="007B06DC" w:rsidDel="00CE24DF">
          <w:rPr>
            <w:b/>
            <w:bCs/>
            <w:highlight w:val="yellow"/>
            <w:rPrChange w:id="3021" w:author="King, Darryl" w:date="2021-08-16T12:31:00Z">
              <w:rPr>
                <w:b/>
                <w:bCs/>
              </w:rPr>
            </w:rPrChange>
          </w:rPr>
          <w:delText>improv</w:delText>
        </w:r>
        <w:r w:rsidRPr="007B06DC" w:rsidDel="00CE24DF">
          <w:rPr>
            <w:b/>
            <w:bCs/>
            <w:highlight w:val="yellow"/>
            <w:rPrChange w:id="3022" w:author="King, Darryl" w:date="2021-08-16T12:31:00Z">
              <w:rPr>
                <w:b/>
                <w:bCs/>
              </w:rPr>
            </w:rPrChange>
          </w:rPr>
          <w:delText>e</w:delText>
        </w:r>
        <w:r w:rsidR="00515F92" w:rsidRPr="007B06DC" w:rsidDel="00CE24DF">
          <w:rPr>
            <w:b/>
            <w:bCs/>
            <w:highlight w:val="yellow"/>
            <w:rPrChange w:id="3023" w:author="King, Darryl" w:date="2021-08-16T12:31:00Z">
              <w:rPr>
                <w:b/>
                <w:bCs/>
              </w:rPr>
            </w:rPrChange>
          </w:rPr>
          <w:delText xml:space="preserve"> CIC </w:delText>
        </w:r>
        <w:r w:rsidRPr="007B06DC" w:rsidDel="00CE24DF">
          <w:rPr>
            <w:b/>
            <w:bCs/>
            <w:highlight w:val="yellow"/>
            <w:rPrChange w:id="3024" w:author="King, Darryl" w:date="2021-08-16T12:31:00Z">
              <w:rPr>
                <w:b/>
                <w:bCs/>
              </w:rPr>
            </w:rPrChange>
          </w:rPr>
          <w:delText xml:space="preserve">forecast. </w:delText>
        </w:r>
        <w:r w:rsidR="002634E2" w:rsidRPr="007B06DC" w:rsidDel="00CE24DF">
          <w:rPr>
            <w:b/>
            <w:bCs/>
            <w:highlight w:val="yellow"/>
            <w:rPrChange w:id="3025" w:author="King, Darryl" w:date="2021-08-16T12:31:00Z">
              <w:rPr>
                <w:b/>
                <w:bCs/>
              </w:rPr>
            </w:rPrChange>
          </w:rPr>
          <w:delText xml:space="preserve"> </w:delText>
        </w:r>
        <w:r w:rsidR="002634E2" w:rsidRPr="007B06DC" w:rsidDel="00CE24DF">
          <w:rPr>
            <w:highlight w:val="yellow"/>
            <w:rPrChange w:id="3026" w:author="King, Darryl" w:date="2021-08-16T12:31:00Z">
              <w:rPr/>
            </w:rPrChange>
          </w:rPr>
          <w:delText>I</w:delText>
        </w:r>
        <w:r w:rsidRPr="007B06DC" w:rsidDel="00CE24DF">
          <w:rPr>
            <w:highlight w:val="yellow"/>
            <w:rPrChange w:id="3027" w:author="King, Darryl" w:date="2021-08-16T12:31:00Z">
              <w:rPr/>
            </w:rPrChange>
          </w:rPr>
          <w:delText>n some instances</w:delText>
        </w:r>
        <w:r w:rsidR="002634E2" w:rsidRPr="007B06DC" w:rsidDel="00CE24DF">
          <w:rPr>
            <w:highlight w:val="yellow"/>
            <w:rPrChange w:id="3028" w:author="King, Darryl" w:date="2021-08-16T12:31:00Z">
              <w:rPr/>
            </w:rPrChange>
          </w:rPr>
          <w:delText xml:space="preserve"> these models</w:delText>
        </w:r>
        <w:r w:rsidRPr="007B06DC" w:rsidDel="00CE24DF">
          <w:rPr>
            <w:highlight w:val="yellow"/>
            <w:rPrChange w:id="3029" w:author="King, Darryl" w:date="2021-08-16T12:31:00Z">
              <w:rPr/>
            </w:rPrChange>
          </w:rPr>
          <w:delText xml:space="preserve"> </w:delText>
        </w:r>
        <w:r w:rsidR="002634E2" w:rsidRPr="007B06DC" w:rsidDel="00CE24DF">
          <w:rPr>
            <w:highlight w:val="yellow"/>
            <w:rPrChange w:id="3030" w:author="King, Darryl" w:date="2021-08-16T12:31:00Z">
              <w:rPr/>
            </w:rPrChange>
          </w:rPr>
          <w:delText xml:space="preserve">may </w:delText>
        </w:r>
        <w:r w:rsidRPr="007B06DC" w:rsidDel="00CE24DF">
          <w:rPr>
            <w:highlight w:val="yellow"/>
            <w:rPrChange w:id="3031" w:author="King, Darryl" w:date="2021-08-16T12:31:00Z">
              <w:rPr/>
            </w:rPrChange>
          </w:rPr>
          <w:delText xml:space="preserve">represent extensions to the ARIMA </w:delText>
        </w:r>
        <w:r w:rsidR="00515F92" w:rsidRPr="007B06DC" w:rsidDel="00CE24DF">
          <w:rPr>
            <w:highlight w:val="yellow"/>
            <w:rPrChange w:id="3032" w:author="King, Darryl" w:date="2021-08-16T12:31:00Z">
              <w:rPr/>
            </w:rPrChange>
          </w:rPr>
          <w:delText>specification</w:delText>
        </w:r>
        <w:r w:rsidRPr="007B06DC" w:rsidDel="00CE24DF">
          <w:rPr>
            <w:highlight w:val="yellow"/>
            <w:rPrChange w:id="3033" w:author="King, Darryl" w:date="2021-08-16T12:31:00Z">
              <w:rPr/>
            </w:rPrChange>
          </w:rPr>
          <w:delText>, including seasonal factors (SARIMA) and exogenous regressors (SARIMAX), and others that reflect the adaptation of models to use for CIC forecasts.</w:delText>
        </w:r>
        <w:r w:rsidR="00515F92" w:rsidRPr="007B06DC" w:rsidDel="00CE24DF">
          <w:rPr>
            <w:rStyle w:val="FootnoteReference"/>
            <w:highlight w:val="yellow"/>
            <w:rPrChange w:id="3034" w:author="King, Darryl" w:date="2021-08-16T12:31:00Z">
              <w:rPr>
                <w:rStyle w:val="FootnoteReference"/>
              </w:rPr>
            </w:rPrChange>
          </w:rPr>
          <w:footnoteReference w:id="7"/>
        </w:r>
        <w:r w:rsidR="00515F92" w:rsidRPr="007B06DC" w:rsidDel="00CE24DF">
          <w:rPr>
            <w:b/>
            <w:bCs/>
            <w:highlight w:val="yellow"/>
            <w:rPrChange w:id="3037" w:author="King, Darryl" w:date="2021-08-16T12:31:00Z">
              <w:rPr>
                <w:b/>
                <w:bCs/>
              </w:rPr>
            </w:rPrChange>
          </w:rPr>
          <w:delText xml:space="preserve"> </w:delText>
        </w:r>
        <w:r w:rsidRPr="007B06DC" w:rsidDel="00CE24DF">
          <w:rPr>
            <w:b/>
            <w:bCs/>
            <w:highlight w:val="yellow"/>
            <w:rPrChange w:id="3038" w:author="King, Darryl" w:date="2021-08-16T12:31:00Z">
              <w:rPr>
                <w:b/>
                <w:bCs/>
              </w:rPr>
            </w:rPrChange>
          </w:rPr>
          <w:delText>F</w:delText>
        </w:r>
        <w:r w:rsidR="00366B73" w:rsidRPr="007B06DC" w:rsidDel="00CE24DF">
          <w:rPr>
            <w:highlight w:val="yellow"/>
            <w:rPrChange w:id="3039" w:author="King, Darryl" w:date="2021-08-16T12:31:00Z">
              <w:rPr/>
            </w:rPrChange>
          </w:rPr>
          <w:delText>orecasts obtained from</w:delText>
        </w:r>
        <w:r w:rsidR="006067E7" w:rsidRPr="007B06DC" w:rsidDel="00CE24DF">
          <w:rPr>
            <w:highlight w:val="yellow"/>
            <w:rPrChange w:id="3040" w:author="King, Darryl" w:date="2021-08-16T12:31:00Z">
              <w:rPr/>
            </w:rPrChange>
          </w:rPr>
          <w:delText xml:space="preserve"> models will need to be complemented with </w:delText>
        </w:r>
        <w:r w:rsidR="00366B73" w:rsidRPr="007B06DC" w:rsidDel="00CE24DF">
          <w:rPr>
            <w:highlight w:val="yellow"/>
            <w:rPrChange w:id="3041" w:author="King, Darryl" w:date="2021-08-16T12:31:00Z">
              <w:rPr/>
            </w:rPrChange>
          </w:rPr>
          <w:delText xml:space="preserve">expert judgment, </w:delText>
        </w:r>
        <w:r w:rsidR="006067E7" w:rsidRPr="007B06DC" w:rsidDel="00CE24DF">
          <w:rPr>
            <w:highlight w:val="yellow"/>
            <w:rPrChange w:id="3042" w:author="King, Darryl" w:date="2021-08-16T12:31:00Z">
              <w:rPr/>
            </w:rPrChange>
          </w:rPr>
          <w:delText xml:space="preserve">to identify and explicitly specify </w:delText>
        </w:r>
        <w:r w:rsidR="00366B73" w:rsidRPr="007B06DC" w:rsidDel="00CE24DF">
          <w:rPr>
            <w:highlight w:val="yellow"/>
            <w:rPrChange w:id="3043" w:author="King, Darryl" w:date="2021-08-16T12:31:00Z">
              <w:rPr/>
            </w:rPrChange>
          </w:rPr>
          <w:delText xml:space="preserve">periods of significant and unexpected change in the CIC. </w:delText>
        </w:r>
        <w:r w:rsidR="006067E7" w:rsidRPr="007B06DC" w:rsidDel="00CE24DF">
          <w:rPr>
            <w:highlight w:val="yellow"/>
            <w:rPrChange w:id="3044" w:author="King, Darryl" w:date="2021-08-16T12:31:00Z">
              <w:rPr/>
            </w:rPrChange>
          </w:rPr>
          <w:delText>ARIMA models in particular fail to accurately predict exceptional events, as c</w:delText>
        </w:r>
        <w:r w:rsidR="00366B73" w:rsidRPr="007B06DC" w:rsidDel="00CE24DF">
          <w:rPr>
            <w:highlight w:val="yellow"/>
            <w:rPrChange w:id="3045" w:author="King, Darryl" w:date="2021-08-16T12:31:00Z">
              <w:rPr/>
            </w:rPrChange>
          </w:rPr>
          <w:delText>ertain seasonal patterns may not be perfectly captured by the structure of the model.</w:delText>
        </w:r>
        <w:r w:rsidR="00515F92" w:rsidRPr="007B06DC" w:rsidDel="00CE24DF">
          <w:rPr>
            <w:highlight w:val="yellow"/>
            <w:rPrChange w:id="3046" w:author="King, Darryl" w:date="2021-08-16T12:31:00Z">
              <w:rPr/>
            </w:rPrChange>
          </w:rPr>
          <w:delText xml:space="preserve">  In this regard, these alternative </w:delText>
        </w:r>
        <w:r w:rsidR="006067E7" w:rsidRPr="007B06DC" w:rsidDel="00CE24DF">
          <w:rPr>
            <w:highlight w:val="yellow"/>
            <w:rPrChange w:id="3047" w:author="King, Darryl" w:date="2021-08-16T12:31:00Z">
              <w:rPr/>
            </w:rPrChange>
          </w:rPr>
          <w:delText xml:space="preserve">models could serve to enhance forecasts and to improve forecast accuracy. </w:delText>
        </w:r>
      </w:del>
    </w:p>
    <w:p w14:paraId="23A53266" w14:textId="25CEB91A" w:rsidR="00366B73" w:rsidDel="00CE24DF" w:rsidRDefault="00366B73" w:rsidP="00366B73">
      <w:pPr>
        <w:rPr>
          <w:del w:id="3048" w:author="King, Darryl" w:date="2021-09-23T10:41:00Z"/>
        </w:rPr>
      </w:pPr>
      <w:del w:id="3049" w:author="King, Darryl" w:date="2021-09-23T10:41:00Z">
        <w:r w:rsidRPr="007B06DC" w:rsidDel="00CE24DF">
          <w:rPr>
            <w:b/>
            <w:bCs/>
            <w:highlight w:val="yellow"/>
            <w:rPrChange w:id="3050" w:author="King, Darryl" w:date="2021-08-16T12:31:00Z">
              <w:rPr>
                <w:b/>
                <w:bCs/>
              </w:rPr>
            </w:rPrChange>
          </w:rPr>
          <w:delText xml:space="preserve">No matter how good the forecasting performance of a model is, models may not substitute expert knowledge perfectly. </w:delText>
        </w:r>
        <w:r w:rsidRPr="007B06DC" w:rsidDel="00CE24DF">
          <w:rPr>
            <w:highlight w:val="yellow"/>
            <w:rPrChange w:id="3051" w:author="King, Darryl" w:date="2021-08-16T12:31:00Z">
              <w:rPr/>
            </w:rPrChange>
          </w:rPr>
          <w:delText>They are intended to provide the forecaster with a baseline that needs to be assessed and complemented or corrected to ensure that the baseline forecast fits the forecaster’s own knowledge of the CIC behavior at a given point in time. By incorporating forward-looking information into the forecasts, the forecaster’s intervention has a value added (Norat 2008). Hence, changes in the CIC need to be adequately monitored and corrected ex-ante by expert judgment whenever necessary and ex-post by re-estimations and adjustments of the CIC model. The statistical significance of the variables changes over time according to changes affecting the structure of the CIC, and a significant variable at a given point in time, can run out of explanatory power later. It is thus important to periodically re-estimate the model. An update of the CIC data and forecast on a regular basis is necessary at least before the meeting of each committee that takes the decision on the volume of the central bank’s main OMOs.</w:delText>
        </w:r>
      </w:del>
    </w:p>
    <w:p w14:paraId="5D96D276" w14:textId="3637DAA2" w:rsidR="00366B73" w:rsidRPr="004230B8" w:rsidRDefault="00A851E9">
      <w:pPr>
        <w:pStyle w:val="Heading2"/>
        <w:pPrChange w:id="3052" w:author="King, Darryl" w:date="2021-07-21T09:44:00Z">
          <w:pPr>
            <w:pStyle w:val="Heading1"/>
          </w:pPr>
        </w:pPrChange>
      </w:pPr>
      <w:bookmarkStart w:id="3053" w:name="_Toc81388140"/>
      <w:bookmarkStart w:id="3054" w:name="_Toc75358763"/>
      <w:bookmarkStart w:id="3055" w:name="_Toc75359111"/>
      <w:bookmarkStart w:id="3056" w:name="_Toc75359146"/>
      <w:bookmarkStart w:id="3057" w:name="_Toc75359360"/>
      <w:ins w:id="3058" w:author="King, Darryl" w:date="2021-08-06T10:37:00Z">
        <w:r>
          <w:t xml:space="preserve">Net </w:t>
        </w:r>
      </w:ins>
      <w:r w:rsidR="00366B73" w:rsidRPr="004230B8">
        <w:t xml:space="preserve">Government </w:t>
      </w:r>
      <w:ins w:id="3059" w:author="King, Darryl" w:date="2021-08-06T10:37:00Z">
        <w:r>
          <w:t>position</w:t>
        </w:r>
      </w:ins>
      <w:bookmarkEnd w:id="3053"/>
      <w:del w:id="3060" w:author="King, Darryl" w:date="2021-08-06T10:37:00Z">
        <w:r w:rsidR="00366B73" w:rsidRPr="004230B8" w:rsidDel="00A851E9">
          <w:delText>Transactions</w:delText>
        </w:r>
      </w:del>
      <w:bookmarkEnd w:id="3054"/>
      <w:bookmarkEnd w:id="3055"/>
      <w:bookmarkEnd w:id="3056"/>
      <w:bookmarkEnd w:id="3057"/>
    </w:p>
    <w:p w14:paraId="7E14F34C" w14:textId="4114323B" w:rsidR="00366B73" w:rsidDel="00110F7E" w:rsidRDefault="00366B73" w:rsidP="00366B73">
      <w:pPr>
        <w:rPr>
          <w:del w:id="3061" w:author="King, Darryl" w:date="2021-08-16T16:19:00Z"/>
          <w:sz w:val="16"/>
          <w:szCs w:val="16"/>
        </w:rPr>
      </w:pPr>
      <w:del w:id="3062" w:author="King, Darryl" w:date="2021-08-16T16:19:00Z">
        <w:r w:rsidRPr="00366B73" w:rsidDel="00110F7E">
          <w:rPr>
            <w:b/>
            <w:bCs/>
          </w:rPr>
          <w:delText xml:space="preserve">Institutional arrangements </w:delText>
        </w:r>
      </w:del>
      <w:del w:id="3063" w:author="King, Darryl" w:date="2021-08-16T16:17:00Z">
        <w:r w:rsidRPr="00366B73" w:rsidDel="002D5D01">
          <w:rPr>
            <w:b/>
            <w:bCs/>
          </w:rPr>
          <w:delText>between the central bank and the Ministry of Finance (MoF)</w:delText>
        </w:r>
      </w:del>
      <w:del w:id="3064" w:author="King, Darryl" w:date="2021-08-16T16:19:00Z">
        <w:r w:rsidRPr="00366B73" w:rsidDel="00110F7E">
          <w:rPr>
            <w:b/>
            <w:bCs/>
          </w:rPr>
          <w:delText xml:space="preserve"> </w:delText>
        </w:r>
      </w:del>
      <w:del w:id="3065" w:author="King, Darryl" w:date="2021-08-16T16:17:00Z">
        <w:r w:rsidRPr="00366B73" w:rsidDel="002D5D01">
          <w:rPr>
            <w:b/>
            <w:bCs/>
          </w:rPr>
          <w:delText xml:space="preserve">play </w:delText>
        </w:r>
      </w:del>
      <w:del w:id="3066" w:author="King, Darryl" w:date="2021-08-16T16:18:00Z">
        <w:r w:rsidRPr="00366B73" w:rsidDel="002D5D01">
          <w:rPr>
            <w:b/>
            <w:bCs/>
          </w:rPr>
          <w:delText xml:space="preserve">a crucial role in </w:delText>
        </w:r>
      </w:del>
      <w:del w:id="3067" w:author="King, Darryl" w:date="2021-08-16T16:19:00Z">
        <w:r w:rsidRPr="00366B73" w:rsidDel="00110F7E">
          <w:rPr>
            <w:b/>
            <w:bCs/>
          </w:rPr>
          <w:delText>the liquidity forecasting framework</w:delText>
        </w:r>
      </w:del>
      <w:del w:id="3068" w:author="King, Darryl" w:date="2021-08-16T16:17:00Z">
        <w:r w:rsidRPr="00366B73" w:rsidDel="002D5D01">
          <w:rPr>
            <w:b/>
            <w:bCs/>
          </w:rPr>
          <w:delText>; yet, they differ across countries</w:delText>
        </w:r>
      </w:del>
      <w:del w:id="3069" w:author="King, Darryl" w:date="2021-08-16T16:19:00Z">
        <w:r w:rsidRPr="00366B73" w:rsidDel="00110F7E">
          <w:rPr>
            <w:b/>
            <w:bCs/>
          </w:rPr>
          <w:delText xml:space="preserve">. </w:delText>
        </w:r>
      </w:del>
      <w:del w:id="3070" w:author="King, Darryl" w:date="2021-08-16T15:43:00Z">
        <w:r w:rsidRPr="003A0F56" w:rsidDel="003A0F56">
          <w:delText>In countries</w:delText>
        </w:r>
        <w:r w:rsidDel="003A0F56">
          <w:delText xml:space="preserve"> where the </w:delText>
        </w:r>
      </w:del>
      <w:del w:id="3071" w:author="King, Darryl" w:date="2021-08-16T16:19:00Z">
        <w:r w:rsidDel="00110F7E">
          <w:delText>government</w:delText>
        </w:r>
      </w:del>
      <w:del w:id="3072" w:author="King, Darryl" w:date="2021-08-16T15:43:00Z">
        <w:r w:rsidDel="003A0F56">
          <w:delText xml:space="preserve"> maintains banking relations exclusively </w:delText>
        </w:r>
      </w:del>
      <w:del w:id="3073" w:author="King, Darryl" w:date="2021-08-16T16:19:00Z">
        <w:r w:rsidDel="00110F7E">
          <w:delText xml:space="preserve">with commercial banks, </w:delText>
        </w:r>
      </w:del>
      <w:del w:id="3074" w:author="King, Darryl" w:date="2021-08-16T15:44:00Z">
        <w:r w:rsidDel="003A0F56">
          <w:delText xml:space="preserve">variations in the net liquidity position of the government have no </w:delText>
        </w:r>
      </w:del>
      <w:del w:id="3075" w:author="King, Darryl" w:date="2021-08-16T16:19:00Z">
        <w:r w:rsidDel="00110F7E">
          <w:delText>impact</w:delText>
        </w:r>
      </w:del>
      <w:del w:id="3076" w:author="King, Darryl" w:date="2021-08-16T15:44:00Z">
        <w:r w:rsidDel="003A0F56">
          <w:delText xml:space="preserve"> on</w:delText>
        </w:r>
      </w:del>
      <w:del w:id="3077" w:author="King, Darryl" w:date="2021-08-16T16:19:00Z">
        <w:r w:rsidDel="00110F7E">
          <w:delText xml:space="preserve"> banking system liquidity </w:delText>
        </w:r>
      </w:del>
      <w:del w:id="3078" w:author="King, Darryl" w:date="2021-08-16T15:44:00Z">
        <w:r w:rsidDel="003A0F56">
          <w:delText xml:space="preserve">at the aggregated level. Liquidity conditions may, however, be indirectly affected, if the government transactions change </w:delText>
        </w:r>
      </w:del>
      <w:del w:id="3079" w:author="King, Darryl" w:date="2021-08-16T15:48:00Z">
        <w:r w:rsidDel="00BC425D">
          <w:delText xml:space="preserve">the </w:delText>
        </w:r>
      </w:del>
      <w:del w:id="3080" w:author="King, Darryl" w:date="2021-08-16T16:19:00Z">
        <w:r w:rsidDel="00110F7E">
          <w:delText xml:space="preserve">distribution </w:delText>
        </w:r>
      </w:del>
      <w:del w:id="3081" w:author="King, Darryl" w:date="2021-08-16T15:49:00Z">
        <w:r w:rsidDel="00BC425D">
          <w:delText xml:space="preserve">of reserves </w:delText>
        </w:r>
      </w:del>
      <w:del w:id="3082" w:author="King, Darryl" w:date="2021-08-16T15:45:00Z">
        <w:r w:rsidDel="003A0F56">
          <w:delText xml:space="preserve">within the banking system </w:delText>
        </w:r>
        <w:r w:rsidDel="00BC425D">
          <w:delText>and in</w:delText>
        </w:r>
      </w:del>
      <w:del w:id="3083" w:author="King, Darryl" w:date="2021-08-16T15:49:00Z">
        <w:r w:rsidDel="00BC425D">
          <w:delText>efficien</w:delText>
        </w:r>
      </w:del>
      <w:del w:id="3084" w:author="King, Darryl" w:date="2021-08-16T15:45:00Z">
        <w:r w:rsidDel="00BC425D">
          <w:delText xml:space="preserve">t </w:delText>
        </w:r>
      </w:del>
      <w:del w:id="3085" w:author="King, Darryl" w:date="2021-08-16T15:49:00Z">
        <w:r w:rsidDel="00BC425D">
          <w:delText>money markets</w:delText>
        </w:r>
      </w:del>
      <w:del w:id="3086" w:author="King, Darryl" w:date="2021-08-16T15:45:00Z">
        <w:r w:rsidDel="00BC425D">
          <w:delText xml:space="preserve"> prevent a smooth redistribution of reserves (or on other items of central bank balance sheet)</w:delText>
        </w:r>
      </w:del>
      <w:del w:id="3087" w:author="King, Darryl" w:date="2021-08-16T15:49:00Z">
        <w:r w:rsidDel="00BC425D">
          <w:delText xml:space="preserve">. </w:delText>
        </w:r>
      </w:del>
      <w:del w:id="3088" w:author="King, Darryl" w:date="2021-08-16T15:46:00Z">
        <w:r w:rsidDel="00BC425D">
          <w:delText xml:space="preserve">On the other hand, when the </w:delText>
        </w:r>
      </w:del>
      <w:del w:id="3089" w:author="King, Darryl" w:date="2021-08-16T16:19:00Z">
        <w:r w:rsidDel="00110F7E">
          <w:delText xml:space="preserve">government holds its deposits </w:delText>
        </w:r>
      </w:del>
      <w:del w:id="3090" w:author="King, Darryl" w:date="2021-08-16T15:48:00Z">
        <w:r w:rsidDel="00BC425D">
          <w:delText>exclusively with the central bank, changes in its net position at the central bank have an almost full impact on bank reserves. The most difficult case is when the government holds deposits both at the central bank and commercial banks; in such case, the central bank liquidity forecasting can become more complicated. In some countries such as Canada, the central bank is responsible for the government cash management. Such institutional arrangements can be suitable for advanced economies where the central bank liquidity management function is well-established and coordination between the monetary and fiscal authorities is efficient with limited fiscal dominance risks.</w:delText>
        </w:r>
      </w:del>
      <w:del w:id="3091" w:author="King, Darryl" w:date="2021-08-16T16:19:00Z">
        <w:r w:rsidDel="00110F7E">
          <w:delText xml:space="preserve"> </w:delText>
        </w:r>
      </w:del>
    </w:p>
    <w:p w14:paraId="57D066DE" w14:textId="0B73ED22" w:rsidR="00A34F91" w:rsidRPr="002D5D01" w:rsidRDefault="00BC425D" w:rsidP="00366B73">
      <w:pPr>
        <w:rPr>
          <w:ins w:id="3092" w:author="King, Darryl" w:date="2021-08-16T16:04:00Z"/>
          <w:rPrChange w:id="3093" w:author="King, Darryl" w:date="2021-08-16T16:09:00Z">
            <w:rPr>
              <w:ins w:id="3094" w:author="King, Darryl" w:date="2021-08-16T16:04:00Z"/>
              <w:b/>
              <w:bCs/>
            </w:rPr>
          </w:rPrChange>
        </w:rPr>
      </w:pPr>
      <w:ins w:id="3095" w:author="King, Darryl" w:date="2021-08-16T15:54:00Z">
        <w:r>
          <w:rPr>
            <w:b/>
            <w:bCs/>
          </w:rPr>
          <w:t xml:space="preserve">Three </w:t>
        </w:r>
      </w:ins>
      <w:ins w:id="3096" w:author="King, Darryl" w:date="2021-08-16T15:56:00Z">
        <w:r w:rsidR="00A34F91">
          <w:rPr>
            <w:b/>
            <w:bCs/>
          </w:rPr>
          <w:t xml:space="preserve">institutional </w:t>
        </w:r>
      </w:ins>
      <w:ins w:id="3097" w:author="King, Darryl" w:date="2021-08-16T15:54:00Z">
        <w:r>
          <w:rPr>
            <w:b/>
            <w:bCs/>
          </w:rPr>
          <w:t xml:space="preserve">elements </w:t>
        </w:r>
      </w:ins>
      <w:ins w:id="3098" w:author="King, Darryl" w:date="2021-08-16T15:56:00Z">
        <w:r w:rsidR="00A34F91">
          <w:rPr>
            <w:b/>
            <w:bCs/>
          </w:rPr>
          <w:t xml:space="preserve">can </w:t>
        </w:r>
      </w:ins>
      <w:ins w:id="3099" w:author="King, Darryl" w:date="2021-08-16T16:08:00Z">
        <w:r w:rsidR="002D5D01">
          <w:rPr>
            <w:b/>
            <w:bCs/>
          </w:rPr>
          <w:t xml:space="preserve">greatly </w:t>
        </w:r>
      </w:ins>
      <w:ins w:id="3100" w:author="King, Darryl" w:date="2021-08-16T16:00:00Z">
        <w:r w:rsidR="00A34F91">
          <w:rPr>
            <w:b/>
            <w:bCs/>
          </w:rPr>
          <w:t>support the central bank liquidity forecasting process</w:t>
        </w:r>
      </w:ins>
      <w:ins w:id="3101" w:author="King, Darryl" w:date="2021-08-16T16:01:00Z">
        <w:r w:rsidR="00A34F91">
          <w:rPr>
            <w:b/>
            <w:bCs/>
          </w:rPr>
          <w:t>:</w:t>
        </w:r>
      </w:ins>
      <w:ins w:id="3102" w:author="King, Darryl" w:date="2021-08-16T16:08:00Z">
        <w:r w:rsidR="002D5D01">
          <w:rPr>
            <w:b/>
            <w:bCs/>
          </w:rPr>
          <w:t xml:space="preserve"> </w:t>
        </w:r>
        <w:r w:rsidR="002D5D01" w:rsidRPr="002D5D01">
          <w:rPr>
            <w:rPrChange w:id="3103" w:author="King, Darryl" w:date="2021-08-16T16:09:00Z">
              <w:rPr>
                <w:b/>
                <w:bCs/>
              </w:rPr>
            </w:rPrChange>
          </w:rPr>
          <w:t xml:space="preserve">1) </w:t>
        </w:r>
      </w:ins>
      <w:ins w:id="3104" w:author="King, Darryl" w:date="2021-08-16T16:12:00Z">
        <w:r w:rsidR="002D5D01">
          <w:t>c</w:t>
        </w:r>
      </w:ins>
      <w:ins w:id="3105" w:author="King, Darryl" w:date="2021-08-16T16:01:00Z">
        <w:r w:rsidR="00A34F91" w:rsidRPr="002D5D01">
          <w:rPr>
            <w:rPrChange w:id="3106" w:author="King, Darryl" w:date="2021-08-16T16:09:00Z">
              <w:rPr>
                <w:b/>
                <w:bCs/>
              </w:rPr>
            </w:rPrChange>
          </w:rPr>
          <w:t>onsolidation of all government transactions into a single treasury account at the central bank</w:t>
        </w:r>
      </w:ins>
      <w:ins w:id="3107" w:author="King, Darryl" w:date="2021-08-16T16:09:00Z">
        <w:r w:rsidR="002D5D01">
          <w:t xml:space="preserve"> – this reduces the complexities involved with multiple accounts</w:t>
        </w:r>
      </w:ins>
      <w:ins w:id="3108" w:author="King, Darryl" w:date="2021-08-16T16:19:00Z">
        <w:r w:rsidR="00110F7E">
          <w:t>, some of which that may not impact liquidity (i.e. those involving accounts in commercial banks)</w:t>
        </w:r>
      </w:ins>
      <w:ins w:id="3109" w:author="King, Darryl" w:date="2021-08-16T16:20:00Z">
        <w:r w:rsidR="00110F7E">
          <w:t>,</w:t>
        </w:r>
      </w:ins>
      <w:ins w:id="3110" w:author="King, Darryl" w:date="2021-08-16T16:09:00Z">
        <w:r w:rsidR="002D5D01">
          <w:t xml:space="preserve"> while also minimizing credit </w:t>
        </w:r>
      </w:ins>
      <w:ins w:id="3111" w:author="King, Darryl" w:date="2021-08-16T16:10:00Z">
        <w:r w:rsidR="002D5D01">
          <w:t>risks</w:t>
        </w:r>
      </w:ins>
      <w:ins w:id="3112" w:author="King, Darryl" w:date="2021-08-16T16:09:00Z">
        <w:r w:rsidR="002D5D01">
          <w:t xml:space="preserve"> </w:t>
        </w:r>
      </w:ins>
      <w:ins w:id="3113" w:author="King, Darryl" w:date="2021-09-01T11:53:00Z">
        <w:r w:rsidR="00F22DCF">
          <w:t>to</w:t>
        </w:r>
      </w:ins>
      <w:ins w:id="3114" w:author="King, Darryl" w:date="2021-08-16T16:09:00Z">
        <w:r w:rsidR="002D5D01">
          <w:t xml:space="preserve"> the </w:t>
        </w:r>
      </w:ins>
      <w:ins w:id="3115" w:author="King, Darryl" w:date="2021-08-16T16:10:00Z">
        <w:r w:rsidR="002D5D01">
          <w:t>government</w:t>
        </w:r>
      </w:ins>
      <w:ins w:id="3116" w:author="King, Darryl" w:date="2021-08-16T16:01:00Z">
        <w:r w:rsidR="00A34F91" w:rsidRPr="002D5D01">
          <w:rPr>
            <w:rPrChange w:id="3117" w:author="King, Darryl" w:date="2021-08-16T16:09:00Z">
              <w:rPr>
                <w:b/>
                <w:bCs/>
              </w:rPr>
            </w:rPrChange>
          </w:rPr>
          <w:t>,</w:t>
        </w:r>
      </w:ins>
      <w:ins w:id="3118" w:author="King, Darryl" w:date="2021-08-16T16:08:00Z">
        <w:r w:rsidR="002D5D01" w:rsidRPr="002D5D01">
          <w:rPr>
            <w:rPrChange w:id="3119" w:author="King, Darryl" w:date="2021-08-16T16:09:00Z">
              <w:rPr>
                <w:b/>
                <w:bCs/>
              </w:rPr>
            </w:rPrChange>
          </w:rPr>
          <w:t xml:space="preserve"> 2) </w:t>
        </w:r>
      </w:ins>
      <w:ins w:id="3120" w:author="King, Darryl" w:date="2021-08-16T16:11:00Z">
        <w:r w:rsidR="002D5D01">
          <w:t>production of good quality cashflow forecasts by t</w:t>
        </w:r>
      </w:ins>
      <w:ins w:id="3121" w:author="King, Darryl" w:date="2021-08-16T16:01:00Z">
        <w:r w:rsidR="00A34F91" w:rsidRPr="002D5D01">
          <w:rPr>
            <w:rPrChange w:id="3122" w:author="King, Darryl" w:date="2021-08-16T16:09:00Z">
              <w:rPr>
                <w:b/>
                <w:bCs/>
              </w:rPr>
            </w:rPrChange>
          </w:rPr>
          <w:t>he M</w:t>
        </w:r>
      </w:ins>
      <w:ins w:id="3123" w:author="King, Darryl" w:date="2021-08-16T16:02:00Z">
        <w:r w:rsidR="00A34F91" w:rsidRPr="002D5D01">
          <w:rPr>
            <w:rPrChange w:id="3124" w:author="King, Darryl" w:date="2021-08-16T16:09:00Z">
              <w:rPr>
                <w:b/>
                <w:bCs/>
              </w:rPr>
            </w:rPrChange>
          </w:rPr>
          <w:t>oF</w:t>
        </w:r>
      </w:ins>
      <w:ins w:id="3125" w:author="King, Darryl" w:date="2021-08-16T16:11:00Z">
        <w:r w:rsidR="002D5D01">
          <w:t xml:space="preserve"> – </w:t>
        </w:r>
      </w:ins>
      <w:ins w:id="3126" w:author="King, Darryl" w:date="2021-08-16T16:21:00Z">
        <w:r w:rsidR="00110F7E">
          <w:t>it</w:t>
        </w:r>
      </w:ins>
      <w:ins w:id="3127" w:author="King, Darryl" w:date="2021-08-16T16:20:00Z">
        <w:r w:rsidR="00110F7E">
          <w:t xml:space="preserve"> </w:t>
        </w:r>
      </w:ins>
      <w:ins w:id="3128" w:author="King, Darryl" w:date="2021-08-16T16:21:00Z">
        <w:r w:rsidR="00110F7E">
          <w:t xml:space="preserve">has the best available information </w:t>
        </w:r>
      </w:ins>
      <w:ins w:id="3129" w:author="King, Darryl" w:date="2021-08-16T16:09:00Z">
        <w:r w:rsidR="002D5D01" w:rsidRPr="002D5D01">
          <w:rPr>
            <w:rPrChange w:id="3130" w:author="King, Darryl" w:date="2021-08-16T16:09:00Z">
              <w:rPr>
                <w:b/>
                <w:bCs/>
              </w:rPr>
            </w:rPrChange>
          </w:rPr>
          <w:t>to do this</w:t>
        </w:r>
      </w:ins>
      <w:ins w:id="3131" w:author="King, Darryl" w:date="2021-08-16T16:02:00Z">
        <w:r w:rsidR="00A34F91" w:rsidRPr="002D5D01">
          <w:rPr>
            <w:rPrChange w:id="3132" w:author="King, Darryl" w:date="2021-08-16T16:09:00Z">
              <w:rPr>
                <w:b/>
                <w:bCs/>
              </w:rPr>
            </w:rPrChange>
          </w:rPr>
          <w:t>,</w:t>
        </w:r>
      </w:ins>
      <w:ins w:id="3133" w:author="King, Darryl" w:date="2021-08-16T16:09:00Z">
        <w:r w:rsidR="002D5D01" w:rsidRPr="002D5D01">
          <w:rPr>
            <w:rPrChange w:id="3134" w:author="King, Darryl" w:date="2021-08-16T16:09:00Z">
              <w:rPr>
                <w:b/>
                <w:bCs/>
              </w:rPr>
            </w:rPrChange>
          </w:rPr>
          <w:t xml:space="preserve"> </w:t>
        </w:r>
      </w:ins>
      <w:ins w:id="3135" w:author="King, Darryl" w:date="2021-08-16T16:11:00Z">
        <w:r w:rsidR="002D5D01">
          <w:t xml:space="preserve">and </w:t>
        </w:r>
      </w:ins>
      <w:ins w:id="3136" w:author="King, Darryl" w:date="2021-08-16T16:09:00Z">
        <w:r w:rsidR="002D5D01" w:rsidRPr="002D5D01">
          <w:rPr>
            <w:rPrChange w:id="3137" w:author="King, Darryl" w:date="2021-08-16T16:09:00Z">
              <w:rPr>
                <w:b/>
                <w:bCs/>
              </w:rPr>
            </w:rPrChange>
          </w:rPr>
          <w:t xml:space="preserve">3) </w:t>
        </w:r>
      </w:ins>
      <w:ins w:id="3138" w:author="King, Darryl" w:date="2021-08-16T16:21:00Z">
        <w:r w:rsidR="00110F7E">
          <w:t xml:space="preserve">a </w:t>
        </w:r>
      </w:ins>
      <w:ins w:id="3139" w:author="King, Darryl" w:date="2021-08-16T16:11:00Z">
        <w:r w:rsidR="002D5D01">
          <w:t>one</w:t>
        </w:r>
      </w:ins>
      <w:ins w:id="3140" w:author="King, Darryl" w:date="2021-08-16T16:12:00Z">
        <w:r w:rsidR="002D5D01">
          <w:t>-</w:t>
        </w:r>
      </w:ins>
      <w:ins w:id="3141" w:author="King, Darryl" w:date="2021-08-16T16:11:00Z">
        <w:r w:rsidR="002D5D01">
          <w:t xml:space="preserve">day ahead </w:t>
        </w:r>
      </w:ins>
      <w:ins w:id="3142" w:author="King, Darryl" w:date="2021-08-16T16:12:00Z">
        <w:r w:rsidR="002D5D01">
          <w:t xml:space="preserve">notification to the central bank of the aggregate movement across the government </w:t>
        </w:r>
      </w:ins>
      <w:ins w:id="3143" w:author="King, Darryl" w:date="2021-08-16T16:13:00Z">
        <w:r w:rsidR="002D5D01">
          <w:t>account – this results in certainty about the impact of government transactions on system liquidity.</w:t>
        </w:r>
      </w:ins>
      <w:ins w:id="3144" w:author="King, Darryl" w:date="2021-08-16T16:14:00Z">
        <w:r w:rsidR="002D5D01">
          <w:rPr>
            <w:rStyle w:val="FootnoteReference"/>
          </w:rPr>
          <w:footnoteReference w:id="8"/>
        </w:r>
      </w:ins>
      <w:ins w:id="3150" w:author="King, Darryl" w:date="2021-08-16T16:13:00Z">
        <w:r w:rsidR="002D5D01">
          <w:t xml:space="preserve"> </w:t>
        </w:r>
      </w:ins>
      <w:ins w:id="3151" w:author="King, Darryl" w:date="2021-08-16T16:04:00Z">
        <w:r w:rsidR="00A34F91" w:rsidRPr="002D5D01">
          <w:rPr>
            <w:rPrChange w:id="3152" w:author="King, Darryl" w:date="2021-08-16T16:09:00Z">
              <w:rPr>
                <w:b/>
                <w:bCs/>
              </w:rPr>
            </w:rPrChange>
          </w:rPr>
          <w:t xml:space="preserve"> </w:t>
        </w:r>
      </w:ins>
    </w:p>
    <w:p w14:paraId="04C6A32C" w14:textId="0095DF00" w:rsidR="00366B73" w:rsidRPr="00110F7E" w:rsidDel="00110F7E" w:rsidRDefault="00110F7E" w:rsidP="00366B73">
      <w:pPr>
        <w:rPr>
          <w:del w:id="3153" w:author="King, Darryl" w:date="2021-08-16T16:25:00Z"/>
          <w:highlight w:val="yellow"/>
          <w:rPrChange w:id="3154" w:author="King, Darryl" w:date="2021-08-16T16:25:00Z">
            <w:rPr>
              <w:del w:id="3155" w:author="King, Darryl" w:date="2021-08-16T16:25:00Z"/>
            </w:rPr>
          </w:rPrChange>
        </w:rPr>
      </w:pPr>
      <w:ins w:id="3156" w:author="King, Darryl" w:date="2021-08-16T16:22:00Z">
        <w:r>
          <w:rPr>
            <w:b/>
            <w:bCs/>
          </w:rPr>
          <w:t xml:space="preserve">However, often the institutional arrangements are less than supportive </w:t>
        </w:r>
      </w:ins>
      <w:ins w:id="3157" w:author="King, Darryl" w:date="2021-08-16T16:24:00Z">
        <w:r>
          <w:rPr>
            <w:b/>
            <w:bCs/>
          </w:rPr>
          <w:t xml:space="preserve">requiring the </w:t>
        </w:r>
      </w:ins>
      <w:ins w:id="3158" w:author="King, Darryl" w:date="2021-08-16T16:23:00Z">
        <w:r>
          <w:rPr>
            <w:b/>
            <w:bCs/>
          </w:rPr>
          <w:t xml:space="preserve">central bank needs to establish its own process for </w:t>
        </w:r>
      </w:ins>
      <w:ins w:id="3159" w:author="King, Darryl" w:date="2021-08-16T16:24:00Z">
        <w:r>
          <w:rPr>
            <w:b/>
            <w:bCs/>
          </w:rPr>
          <w:t>forecasting government operations</w:t>
        </w:r>
      </w:ins>
      <w:ins w:id="3160" w:author="King, Darryl" w:date="2021-08-16T16:25:00Z">
        <w:r>
          <w:rPr>
            <w:b/>
            <w:bCs/>
          </w:rPr>
          <w:t>…..</w:t>
        </w:r>
      </w:ins>
      <w:del w:id="3161" w:author="King, Darryl" w:date="2021-08-16T16:25:00Z">
        <w:r w:rsidR="00366B73" w:rsidRPr="00110F7E" w:rsidDel="00110F7E">
          <w:rPr>
            <w:b/>
            <w:bCs/>
            <w:highlight w:val="yellow"/>
            <w:rPrChange w:id="3162" w:author="King, Darryl" w:date="2021-08-16T16:25:00Z">
              <w:rPr>
                <w:b/>
                <w:bCs/>
              </w:rPr>
            </w:rPrChange>
          </w:rPr>
          <w:delText xml:space="preserve">Good government cash flow forecast hinges on the capacity the MoF Treasury Department to prepare accurate cash flow projections. </w:delText>
        </w:r>
        <w:r w:rsidR="00366B73" w:rsidRPr="00110F7E" w:rsidDel="00110F7E">
          <w:rPr>
            <w:highlight w:val="yellow"/>
            <w:rPrChange w:id="3163" w:author="King, Darryl" w:date="2021-08-16T16:25:00Z">
              <w:rPr/>
            </w:rPrChange>
          </w:rPr>
          <w:delText>In the absence of a Single Treasury Account (STA) and an active government cash management that stabilizes the balances of the government account at the central bank, the liquidity effect of government operations can be sizable. In many countries, government account balances at the central bank display highly volatile patterns that complicate econometric modeling of the overall government account. Government balances at the central bank interfere with monetary policy implementation whenever the government account at the central bank is large and fluctuates significantly.</w:delText>
        </w:r>
      </w:del>
    </w:p>
    <w:p w14:paraId="536E8C80" w14:textId="414DB030" w:rsidR="00366B73" w:rsidRPr="00110F7E" w:rsidDel="003A0F56" w:rsidRDefault="00366B73" w:rsidP="00366B73">
      <w:pPr>
        <w:rPr>
          <w:del w:id="3164" w:author="King, Darryl" w:date="2021-08-16T15:38:00Z"/>
          <w:highlight w:val="yellow"/>
          <w:rPrChange w:id="3165" w:author="King, Darryl" w:date="2021-08-16T16:25:00Z">
            <w:rPr>
              <w:del w:id="3166" w:author="King, Darryl" w:date="2021-08-16T15:38:00Z"/>
            </w:rPr>
          </w:rPrChange>
        </w:rPr>
      </w:pPr>
      <w:del w:id="3167" w:author="King, Darryl" w:date="2021-08-16T15:38:00Z">
        <w:r w:rsidRPr="00110F7E" w:rsidDel="003A0F56">
          <w:rPr>
            <w:b/>
            <w:bCs/>
            <w:highlight w:val="yellow"/>
            <w:rPrChange w:id="3168" w:author="King, Darryl" w:date="2021-08-16T16:25:00Z">
              <w:rPr>
                <w:b/>
                <w:bCs/>
              </w:rPr>
            </w:rPrChange>
          </w:rPr>
          <w:delText xml:space="preserve">In the Eurozone, government deposits, aggregated at the Euro area level, have continuously been the most volatile autonomous factor, causing a large part of the errors in the forecasts of the European Central Bank (ECB). </w:delText>
        </w:r>
        <w:r w:rsidRPr="00110F7E" w:rsidDel="003A0F56">
          <w:rPr>
            <w:highlight w:val="yellow"/>
            <w:rPrChange w:id="3169" w:author="King, Darryl" w:date="2021-08-16T16:25:00Z">
              <w:rPr/>
            </w:rPrChange>
          </w:rPr>
          <w:delText>Within the Eurozone, countries displaying the highest volatility of their government deposits are Italy, Spain, Ireland, and Greece. In Belgium, Germany, France, Luxembourg, the Netherlands, Austria, Portugal, and Finland, the volatility of government deposits is low.</w:delText>
        </w:r>
        <w:r w:rsidRPr="00110F7E" w:rsidDel="003A0F56">
          <w:rPr>
            <w:highlight w:val="yellow"/>
            <w:vertAlign w:val="superscript"/>
            <w:rPrChange w:id="3170" w:author="King, Darryl" w:date="2021-08-16T16:25:00Z">
              <w:rPr>
                <w:vertAlign w:val="superscript"/>
              </w:rPr>
            </w:rPrChange>
          </w:rPr>
          <w:footnoteReference w:id="9"/>
        </w:r>
      </w:del>
    </w:p>
    <w:p w14:paraId="492FF35F" w14:textId="1C4B3926" w:rsidR="005F3077" w:rsidRPr="00110F7E" w:rsidDel="00CE24DF" w:rsidRDefault="005F3077" w:rsidP="005F3077">
      <w:pPr>
        <w:rPr>
          <w:del w:id="3173" w:author="King, Darryl" w:date="2021-09-23T10:41:00Z"/>
          <w:highlight w:val="yellow"/>
          <w:rPrChange w:id="3174" w:author="King, Darryl" w:date="2021-08-16T16:25:00Z">
            <w:rPr>
              <w:del w:id="3175" w:author="King, Darryl" w:date="2021-09-23T10:41:00Z"/>
            </w:rPr>
          </w:rPrChange>
        </w:rPr>
      </w:pPr>
      <w:del w:id="3176" w:author="King, Darryl" w:date="2021-09-23T10:41:00Z">
        <w:r w:rsidRPr="00110F7E" w:rsidDel="00CE24DF">
          <w:rPr>
            <w:b/>
            <w:bCs/>
            <w:highlight w:val="yellow"/>
            <w:rPrChange w:id="3177" w:author="King, Darryl" w:date="2021-08-16T16:25:00Z">
              <w:rPr>
                <w:b/>
                <w:bCs/>
              </w:rPr>
            </w:rPrChange>
          </w:rPr>
          <w:delText xml:space="preserve">When government deposits at the central display high volatility, government transactions need to be disaggregated before the forecast. </w:delText>
        </w:r>
        <w:r w:rsidRPr="00110F7E" w:rsidDel="00CE24DF">
          <w:rPr>
            <w:highlight w:val="yellow"/>
            <w:rPrChange w:id="3178" w:author="King, Darryl" w:date="2021-08-16T16:25:00Z">
              <w:rPr/>
            </w:rPrChange>
          </w:rPr>
          <w:delText>This disaggregation consists of using the annual budget framework, the public debt schedule (interest payments and redemptions) as well as the results of government bonds’ auctions to build the forecast of government revenues, expenditures, and public debt related flows. The detailed information on the forecasted and actual values of main government transactions needs to be thoroughly monitored.</w:delText>
        </w:r>
      </w:del>
    </w:p>
    <w:p w14:paraId="4F985914" w14:textId="1C2EDAE6" w:rsidR="005F3077" w:rsidRPr="00110F7E" w:rsidDel="00CE24DF" w:rsidRDefault="005F3077" w:rsidP="005F3077">
      <w:pPr>
        <w:rPr>
          <w:del w:id="3179" w:author="King, Darryl" w:date="2021-09-23T10:41:00Z"/>
          <w:highlight w:val="yellow"/>
          <w:rPrChange w:id="3180" w:author="King, Darryl" w:date="2021-08-16T16:25:00Z">
            <w:rPr>
              <w:del w:id="3181" w:author="King, Darryl" w:date="2021-09-23T10:41:00Z"/>
            </w:rPr>
          </w:rPrChange>
        </w:rPr>
      </w:pPr>
      <w:del w:id="3182" w:author="King, Darryl" w:date="2021-09-23T10:41:00Z">
        <w:r w:rsidRPr="00110F7E" w:rsidDel="00CE24DF">
          <w:rPr>
            <w:b/>
            <w:bCs/>
            <w:highlight w:val="yellow"/>
            <w:rPrChange w:id="3183" w:author="King, Darryl" w:date="2021-08-16T16:25:00Z">
              <w:rPr>
                <w:b/>
                <w:bCs/>
              </w:rPr>
            </w:rPrChange>
          </w:rPr>
          <w:delText>Relying only on the annual budget can—in some cases—lead to biased forecasts especially when the MoF tends to systematically overestimate or underestimate some of its revenues and/or expenditures; these will then need to be corrected following the actual patterns observed, thus requiring a daily monitoring of the transactions.</w:delText>
        </w:r>
        <w:r w:rsidRPr="00110F7E" w:rsidDel="00CE24DF">
          <w:rPr>
            <w:highlight w:val="yellow"/>
            <w:rPrChange w:id="3184" w:author="King, Darryl" w:date="2021-08-16T16:25:00Z">
              <w:rPr/>
            </w:rPrChange>
          </w:rPr>
          <w:delText xml:space="preserve"> The Fund’s Technical Assistance (TA) </w:delText>
        </w:r>
        <w:r w:rsidR="00252645" w:rsidRPr="00110F7E" w:rsidDel="00CE24DF">
          <w:rPr>
            <w:highlight w:val="yellow"/>
            <w:rPrChange w:id="3185" w:author="King, Darryl" w:date="2021-08-16T16:25:00Z">
              <w:rPr/>
            </w:rPrChange>
          </w:rPr>
          <w:delText xml:space="preserve">typically </w:delText>
        </w:r>
        <w:r w:rsidRPr="00110F7E" w:rsidDel="00CE24DF">
          <w:rPr>
            <w:highlight w:val="yellow"/>
            <w:rPrChange w:id="3186" w:author="King, Darryl" w:date="2021-08-16T16:25:00Z">
              <w:rPr/>
            </w:rPrChange>
          </w:rPr>
          <w:delText>recommend</w:delText>
        </w:r>
        <w:r w:rsidR="00252645" w:rsidRPr="00110F7E" w:rsidDel="00CE24DF">
          <w:rPr>
            <w:highlight w:val="yellow"/>
            <w:rPrChange w:id="3187" w:author="King, Darryl" w:date="2021-08-16T16:25:00Z">
              <w:rPr/>
            </w:rPrChange>
          </w:rPr>
          <w:delText>s</w:delText>
        </w:r>
        <w:r w:rsidRPr="00110F7E" w:rsidDel="00CE24DF">
          <w:rPr>
            <w:highlight w:val="yellow"/>
            <w:rPrChange w:id="3188" w:author="King, Darryl" w:date="2021-08-16T16:25:00Z">
              <w:rPr/>
            </w:rPrChange>
          </w:rPr>
          <w:delText xml:space="preserve"> monitoring the actual values of the disaggregated government revenues and expenditures and compare the forecast with the outcome to identify the errors and correct them for </w:delText>
        </w:r>
        <w:r w:rsidR="00252645" w:rsidRPr="00110F7E" w:rsidDel="00CE24DF">
          <w:rPr>
            <w:highlight w:val="yellow"/>
            <w:rPrChange w:id="3189" w:author="King, Darryl" w:date="2021-08-16T16:25:00Z">
              <w:rPr/>
            </w:rPrChange>
          </w:rPr>
          <w:delText xml:space="preserve">subsequent </w:delText>
        </w:r>
        <w:r w:rsidRPr="00110F7E" w:rsidDel="00CE24DF">
          <w:rPr>
            <w:highlight w:val="yellow"/>
            <w:rPrChange w:id="3190" w:author="King, Darryl" w:date="2021-08-16T16:25:00Z">
              <w:rPr/>
            </w:rPrChange>
          </w:rPr>
          <w:delText xml:space="preserve">forecasting exercises (Figure </w:delText>
        </w:r>
        <w:r w:rsidR="00252645" w:rsidRPr="00110F7E" w:rsidDel="00CE24DF">
          <w:rPr>
            <w:highlight w:val="yellow"/>
            <w:rPrChange w:id="3191" w:author="King, Darryl" w:date="2021-08-16T16:25:00Z">
              <w:rPr/>
            </w:rPrChange>
          </w:rPr>
          <w:delText>3</w:delText>
        </w:r>
        <w:r w:rsidRPr="00110F7E" w:rsidDel="00CE24DF">
          <w:rPr>
            <w:highlight w:val="yellow"/>
            <w:rPrChange w:id="3192" w:author="King, Darryl" w:date="2021-08-16T16:25:00Z">
              <w:rPr/>
            </w:rPrChange>
          </w:rPr>
          <w:delText>).</w:delText>
        </w:r>
      </w:del>
    </w:p>
    <w:p w14:paraId="229E3EBE" w14:textId="668A21F5" w:rsidR="005F3077" w:rsidRPr="00110F7E" w:rsidDel="00CE24DF" w:rsidRDefault="005F3077" w:rsidP="005F3077">
      <w:pPr>
        <w:rPr>
          <w:del w:id="3193" w:author="King, Darryl" w:date="2021-09-23T10:41:00Z"/>
          <w:highlight w:val="yellow"/>
          <w:rPrChange w:id="3194" w:author="King, Darryl" w:date="2021-08-16T16:25:00Z">
            <w:rPr>
              <w:del w:id="3195" w:author="King, Darryl" w:date="2021-09-23T10:41:00Z"/>
            </w:rPr>
          </w:rPrChange>
        </w:rPr>
      </w:pPr>
      <w:del w:id="3196" w:author="King, Darryl" w:date="2021-09-23T10:41:00Z">
        <w:r w:rsidRPr="00110F7E" w:rsidDel="00CE24DF">
          <w:rPr>
            <w:b/>
            <w:bCs/>
            <w:highlight w:val="yellow"/>
            <w:rPrChange w:id="3197" w:author="King, Darryl" w:date="2021-08-16T16:25:00Z">
              <w:rPr>
                <w:b/>
                <w:bCs/>
              </w:rPr>
            </w:rPrChange>
          </w:rPr>
          <w:delText xml:space="preserve">Close coordination between the central bank and the MoF is necessary to build accurate government transactions’ forecasts. </w:delText>
        </w:r>
        <w:r w:rsidRPr="00110F7E" w:rsidDel="00CE24DF">
          <w:rPr>
            <w:highlight w:val="yellow"/>
            <w:rPrChange w:id="3198" w:author="King, Darryl" w:date="2021-08-16T16:25:00Z">
              <w:rPr/>
            </w:rPrChange>
          </w:rPr>
          <w:delText>The Department of Treasury should provide both forecasts and actual values of disaggregated government revenues to the central bank, on the highest possible frequency. Best practices in terms of coordination frameworks consist in concluding a Memorandum of Understanding (MoU) and establishing a Cash Coordination Committee (CCC) between the central bank and the MoF. The CCC should meet on a regular basis (e.g., weekly) ideally before the meeting of the internal committee that takes the decision of the volume of the central bank OMOs in order to include the latest updated information for the forecast. Relevant staff from the MoF, i.e., those effectively monitoring the government revenues and expenditures and establishing the cash flow forecast, should participate to the CCC. The MoU provides the basis for formal coordination and information-sharing.</w:delText>
        </w:r>
      </w:del>
    </w:p>
    <w:p w14:paraId="2B7815DD" w14:textId="69C0642F" w:rsidR="002B20DD" w:rsidRDefault="005F3077" w:rsidP="00944926">
      <w:del w:id="3199" w:author="King, Darryl" w:date="2021-09-23T10:41:00Z">
        <w:r w:rsidRPr="00110F7E" w:rsidDel="00CE24DF">
          <w:rPr>
            <w:b/>
            <w:bCs/>
            <w:highlight w:val="yellow"/>
            <w:rPrChange w:id="3200" w:author="King, Darryl" w:date="2021-08-16T16:25:00Z">
              <w:rPr>
                <w:b/>
                <w:bCs/>
              </w:rPr>
            </w:rPrChange>
          </w:rPr>
          <w:delText xml:space="preserve">Optimal government cash management results in a stable and predictable evolution of the government account that significantly reduces its liquidity effect. </w:delText>
        </w:r>
        <w:r w:rsidRPr="00110F7E" w:rsidDel="00CE24DF">
          <w:rPr>
            <w:highlight w:val="yellow"/>
            <w:rPrChange w:id="3201" w:author="King, Darryl" w:date="2021-08-16T16:25:00Z">
              <w:rPr/>
            </w:rPrChange>
          </w:rPr>
          <w:delText xml:space="preserve">Targeting a stable balance of the government account at the central </w:delText>
        </w:r>
      </w:del>
      <w:del w:id="3202" w:author="King, Darryl" w:date="2021-09-23T10:42:00Z">
        <w:r w:rsidRPr="00110F7E" w:rsidDel="004F145C">
          <w:rPr>
            <w:highlight w:val="yellow"/>
            <w:rPrChange w:id="3203" w:author="King, Darryl" w:date="2021-08-16T16:25:00Z">
              <w:rPr/>
            </w:rPrChange>
          </w:rPr>
          <w:delText xml:space="preserve">bank improves monetary policy effectiveness; however, this presupposes the MoF’s ability to efficiently anticipate and manage its cash flows. Alternatively, the MoF can set up a debt and cash management unit in order to manage  its account actively and effectively: however, this can take time (sometimes several years) and such an  institutional </w:delText>
        </w:r>
      </w:del>
      <w:del w:id="3204" w:author="King, Darryl" w:date="2021-09-23T10:43:00Z">
        <w:r w:rsidRPr="00110F7E" w:rsidDel="004F145C">
          <w:rPr>
            <w:highlight w:val="yellow"/>
            <w:rPrChange w:id="3205" w:author="King, Darryl" w:date="2021-08-16T16:25:00Z">
              <w:rPr/>
            </w:rPrChange>
          </w:rPr>
          <w:delText>arrangement is not under the control of the central bank.</w:delText>
        </w:r>
      </w:del>
      <w:r w:rsidR="002B20DD">
        <w:br w:type="page"/>
      </w:r>
    </w:p>
    <w:tbl>
      <w:tblPr>
        <w:tblStyle w:val="TableGrid"/>
        <w:tblW w:w="9843"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shd w:val="clear" w:color="auto" w:fill="C5EDFF" w:themeFill="accent1" w:themeFillTint="33"/>
        <w:tblLayout w:type="fixed"/>
        <w:tblLook w:val="04A0" w:firstRow="1" w:lastRow="0" w:firstColumn="1" w:lastColumn="0" w:noHBand="0" w:noVBand="1"/>
      </w:tblPr>
      <w:tblGrid>
        <w:gridCol w:w="9843"/>
      </w:tblGrid>
      <w:tr w:rsidR="005F3077" w14:paraId="260BC103" w14:textId="77777777" w:rsidTr="00065FB3">
        <w:trPr>
          <w:trHeight w:val="252"/>
          <w:jc w:val="center"/>
        </w:trPr>
        <w:tc>
          <w:tcPr>
            <w:tcW w:w="9843" w:type="dxa"/>
            <w:shd w:val="clear" w:color="auto" w:fill="auto"/>
          </w:tcPr>
          <w:p w14:paraId="08E9DD85" w14:textId="45C2536E" w:rsidR="005F3077" w:rsidRPr="008B4459" w:rsidRDefault="008B4459" w:rsidP="008B4459">
            <w:pPr>
              <w:spacing w:before="120"/>
              <w:jc w:val="center"/>
              <w:rPr>
                <w:rFonts w:ascii="Arial" w:hAnsi="Arial" w:cs="Arial"/>
                <w:b/>
                <w:bCs/>
                <w:color w:val="009CDE"/>
                <w:szCs w:val="20"/>
              </w:rPr>
            </w:pPr>
            <w:r w:rsidRPr="008B4459">
              <w:rPr>
                <w:rFonts w:ascii="Arial" w:hAnsi="Arial" w:cs="Arial"/>
                <w:szCs w:val="20"/>
              </w:rPr>
              <w:fldChar w:fldCharType="begin"/>
            </w:r>
            <w:r w:rsidRPr="008B4459">
              <w:rPr>
                <w:rFonts w:ascii="Arial" w:hAnsi="Arial" w:cs="Arial"/>
                <w:szCs w:val="20"/>
              </w:rPr>
              <w:instrText xml:space="preserve"> TC "</w:instrText>
            </w:r>
            <w:bookmarkStart w:id="3206" w:name="_Toc75358986"/>
            <w:bookmarkStart w:id="3207" w:name="_Toc75359125"/>
            <w:bookmarkStart w:id="3208" w:name="_Toc75359160"/>
            <w:bookmarkStart w:id="3209" w:name="_Toc75359372"/>
            <w:bookmarkStart w:id="3210" w:name="_Toc75359410"/>
            <w:r w:rsidRPr="008B4459">
              <w:rPr>
                <w:rFonts w:ascii="Arial" w:hAnsi="Arial" w:cs="Arial"/>
                <w:szCs w:val="20"/>
              </w:rPr>
              <w:instrText>3. Government Transaction Forecasting Process</w:instrText>
            </w:r>
            <w:bookmarkEnd w:id="3206"/>
            <w:bookmarkEnd w:id="3207"/>
            <w:bookmarkEnd w:id="3208"/>
            <w:bookmarkEnd w:id="3209"/>
            <w:bookmarkEnd w:id="3210"/>
            <w:r w:rsidRPr="008B4459">
              <w:rPr>
                <w:rFonts w:ascii="Arial" w:hAnsi="Arial" w:cs="Arial"/>
                <w:szCs w:val="20"/>
              </w:rPr>
              <w:instrText xml:space="preserve">"\f C </w:instrText>
            </w:r>
            <w:r w:rsidRPr="008B4459">
              <w:rPr>
                <w:rFonts w:ascii="Arial" w:hAnsi="Arial" w:cs="Arial"/>
                <w:szCs w:val="20"/>
              </w:rPr>
              <w:fldChar w:fldCharType="end"/>
            </w:r>
            <w:r w:rsidR="005F3077" w:rsidRPr="008B4459">
              <w:rPr>
                <w:rFonts w:ascii="Arial" w:hAnsi="Arial" w:cs="Arial"/>
                <w:b/>
                <w:bCs/>
                <w:color w:val="009CDE"/>
                <w:szCs w:val="20"/>
              </w:rPr>
              <w:t>Figure 3. Government Transaction Forecasting Process</w:t>
            </w:r>
          </w:p>
          <w:p w14:paraId="550B9200" w14:textId="208C6D37" w:rsidR="005F3077" w:rsidRDefault="005F3077" w:rsidP="00065FB3">
            <w:pPr>
              <w:rPr>
                <w:rFonts w:ascii="Segoe UI" w:hAnsi="Segoe UI" w:cs="Segoe UI"/>
                <w:sz w:val="19"/>
                <w:szCs w:val="19"/>
              </w:rPr>
            </w:pPr>
            <w:r>
              <w:rPr>
                <w:noProof/>
              </w:rPr>
              <w:drawing>
                <wp:inline distT="0" distB="0" distL="0" distR="0" wp14:anchorId="46468A62" wp14:editId="1B379C4F">
                  <wp:extent cx="5505450" cy="55626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5450" cy="5562600"/>
                          </a:xfrm>
                          <a:prstGeom prst="rect">
                            <a:avLst/>
                          </a:prstGeom>
                        </pic:spPr>
                      </pic:pic>
                    </a:graphicData>
                  </a:graphic>
                </wp:inline>
              </w:drawing>
            </w:r>
          </w:p>
          <w:p w14:paraId="7618874E" w14:textId="5E607CC7" w:rsidR="005F3077" w:rsidRPr="008B4459" w:rsidRDefault="005F3077" w:rsidP="00065FB3">
            <w:pPr>
              <w:rPr>
                <w:rFonts w:asciiTheme="majorHAnsi" w:hAnsiTheme="majorHAnsi" w:cstheme="majorHAnsi"/>
                <w:sz w:val="19"/>
                <w:szCs w:val="19"/>
              </w:rPr>
            </w:pPr>
            <w:r w:rsidRPr="008B4459">
              <w:rPr>
                <w:rFonts w:asciiTheme="majorHAnsi" w:hAnsiTheme="majorHAnsi" w:cstheme="majorHAnsi"/>
                <w:sz w:val="18"/>
                <w:szCs w:val="18"/>
              </w:rPr>
              <w:t xml:space="preserve">Source: </w:t>
            </w:r>
            <w:r w:rsidR="008B4459">
              <w:rPr>
                <w:rFonts w:asciiTheme="majorHAnsi" w:hAnsiTheme="majorHAnsi" w:cstheme="majorHAnsi"/>
                <w:sz w:val="18"/>
                <w:szCs w:val="18"/>
              </w:rPr>
              <w:t>A</w:t>
            </w:r>
            <w:r w:rsidRPr="008B4459">
              <w:rPr>
                <w:rFonts w:asciiTheme="majorHAnsi" w:hAnsiTheme="majorHAnsi" w:cstheme="majorHAnsi"/>
                <w:sz w:val="18"/>
                <w:szCs w:val="18"/>
              </w:rPr>
              <w:t>uthors</w:t>
            </w:r>
            <w:r w:rsidR="008B4459">
              <w:rPr>
                <w:rFonts w:asciiTheme="majorHAnsi" w:hAnsiTheme="majorHAnsi" w:cstheme="majorHAnsi"/>
                <w:sz w:val="18"/>
                <w:szCs w:val="18"/>
              </w:rPr>
              <w:t>.</w:t>
            </w:r>
          </w:p>
        </w:tc>
      </w:tr>
    </w:tbl>
    <w:p w14:paraId="69A55FBC" w14:textId="54266ACC" w:rsidR="00EC2893" w:rsidRDefault="00EC2893" w:rsidP="005F3077"/>
    <w:p w14:paraId="560BAD5C" w14:textId="77777777" w:rsidR="00CC1634" w:rsidRDefault="00CC1634">
      <w:pPr>
        <w:spacing w:after="0" w:line="240" w:lineRule="auto"/>
        <w:rPr>
          <w:rFonts w:asciiTheme="majorHAnsi" w:eastAsiaTheme="majorEastAsia" w:hAnsiTheme="majorHAnsi" w:cstheme="majorBidi"/>
          <w:color w:val="0074A6" w:themeColor="accent1" w:themeShade="BF"/>
          <w:sz w:val="32"/>
          <w:szCs w:val="32"/>
        </w:rPr>
      </w:pPr>
      <w:r>
        <w:br w:type="page"/>
      </w:r>
    </w:p>
    <w:p w14:paraId="4CDCCDC1" w14:textId="3C148E03" w:rsidR="00CC1634" w:rsidRPr="004230B8" w:rsidRDefault="00A851E9">
      <w:pPr>
        <w:pStyle w:val="Heading2"/>
        <w:pPrChange w:id="3211" w:author="King, Darryl" w:date="2021-07-21T09:44:00Z">
          <w:pPr>
            <w:pStyle w:val="Heading1"/>
          </w:pPr>
        </w:pPrChange>
      </w:pPr>
      <w:bookmarkStart w:id="3212" w:name="_Toc81388141"/>
      <w:bookmarkStart w:id="3213" w:name="_Toc75358764"/>
      <w:bookmarkStart w:id="3214" w:name="_Toc75359112"/>
      <w:bookmarkStart w:id="3215" w:name="_Toc75359147"/>
      <w:bookmarkStart w:id="3216" w:name="_Toc75359361"/>
      <w:ins w:id="3217" w:author="King, Darryl" w:date="2021-08-06T10:37:00Z">
        <w:r>
          <w:t xml:space="preserve">Net </w:t>
        </w:r>
      </w:ins>
      <w:r w:rsidR="00CC1634" w:rsidRPr="004230B8">
        <w:t xml:space="preserve">Foreign </w:t>
      </w:r>
      <w:ins w:id="3218" w:author="King, Darryl" w:date="2021-08-06T10:37:00Z">
        <w:r>
          <w:t>assets</w:t>
        </w:r>
      </w:ins>
      <w:bookmarkEnd w:id="3212"/>
      <w:del w:id="3219" w:author="King, Darryl" w:date="2021-08-06T10:37:00Z">
        <w:r w:rsidR="00CC1634" w:rsidRPr="004230B8" w:rsidDel="00A851E9">
          <w:delText>E</w:delText>
        </w:r>
      </w:del>
      <w:del w:id="3220" w:author="King, Darryl" w:date="2021-08-06T10:38:00Z">
        <w:r w:rsidR="00CC1634" w:rsidRPr="004230B8" w:rsidDel="00A851E9">
          <w:delText xml:space="preserve">xchange </w:delText>
        </w:r>
        <w:bookmarkEnd w:id="3213"/>
        <w:bookmarkEnd w:id="3214"/>
        <w:bookmarkEnd w:id="3215"/>
        <w:bookmarkEnd w:id="3216"/>
        <w:r w:rsidR="00944926" w:rsidDel="00A851E9">
          <w:delText>Transactions</w:delText>
        </w:r>
      </w:del>
    </w:p>
    <w:p w14:paraId="5F492F76" w14:textId="34290C16" w:rsidR="00240432" w:rsidRPr="00941197" w:rsidRDefault="00941197" w:rsidP="00CC1634">
      <w:pPr>
        <w:rPr>
          <w:ins w:id="3221" w:author="King, Darryl" w:date="2021-08-16T11:53:00Z"/>
          <w:rPrChange w:id="3222" w:author="King, Darryl" w:date="2021-08-16T12:06:00Z">
            <w:rPr>
              <w:ins w:id="3223" w:author="King, Darryl" w:date="2021-08-16T11:53:00Z"/>
              <w:b/>
              <w:bCs/>
            </w:rPr>
          </w:rPrChange>
        </w:rPr>
      </w:pPr>
      <w:ins w:id="3224" w:author="King, Darryl" w:date="2021-08-16T12:04:00Z">
        <w:r>
          <w:rPr>
            <w:b/>
            <w:bCs/>
          </w:rPr>
          <w:t xml:space="preserve">The degree of </w:t>
        </w:r>
      </w:ins>
      <w:ins w:id="3225" w:author="King, Darryl" w:date="2021-08-16T12:05:00Z">
        <w:r>
          <w:rPr>
            <w:b/>
            <w:bCs/>
          </w:rPr>
          <w:t xml:space="preserve">complexity involved in </w:t>
        </w:r>
      </w:ins>
      <w:ins w:id="3226" w:author="King, Darryl" w:date="2021-08-16T12:04:00Z">
        <w:r>
          <w:rPr>
            <w:b/>
            <w:bCs/>
          </w:rPr>
          <w:t>forecast</w:t>
        </w:r>
      </w:ins>
      <w:ins w:id="3227" w:author="King, Darryl" w:date="2021-08-16T12:05:00Z">
        <w:r>
          <w:rPr>
            <w:b/>
            <w:bCs/>
          </w:rPr>
          <w:t>ing</w:t>
        </w:r>
      </w:ins>
      <w:ins w:id="3228" w:author="King, Darryl" w:date="2021-08-16T12:04:00Z">
        <w:r>
          <w:rPr>
            <w:b/>
            <w:bCs/>
          </w:rPr>
          <w:t xml:space="preserve"> </w:t>
        </w:r>
      </w:ins>
      <w:ins w:id="3229" w:author="King, Darryl" w:date="2021-08-16T12:05:00Z">
        <w:r>
          <w:rPr>
            <w:b/>
            <w:bCs/>
          </w:rPr>
          <w:t xml:space="preserve">NFA is dependent upon the exchange rate regime. </w:t>
        </w:r>
      </w:ins>
      <w:ins w:id="3230" w:author="King, Darryl" w:date="2021-08-16T12:19:00Z">
        <w:r w:rsidR="000569E3" w:rsidRPr="000569E3">
          <w:rPr>
            <w:rPrChange w:id="3231" w:author="King, Darryl" w:date="2021-08-16T12:22:00Z">
              <w:rPr>
                <w:b/>
                <w:bCs/>
              </w:rPr>
            </w:rPrChange>
          </w:rPr>
          <w:t>T</w:t>
        </w:r>
      </w:ins>
      <w:ins w:id="3232" w:author="King, Darryl" w:date="2021-08-16T12:06:00Z">
        <w:r w:rsidRPr="000569E3">
          <w:t>here is no ongoing requirement</w:t>
        </w:r>
        <w:r>
          <w:t xml:space="preserve"> to foreca</w:t>
        </w:r>
      </w:ins>
      <w:ins w:id="3233" w:author="King, Darryl" w:date="2021-08-16T12:07:00Z">
        <w:r>
          <w:t xml:space="preserve">st NFA </w:t>
        </w:r>
      </w:ins>
      <w:ins w:id="3234" w:author="King, Darryl" w:date="2021-08-16T12:19:00Z">
        <w:r w:rsidR="000569E3">
          <w:t xml:space="preserve">in fully floating exchange rate regimes while, the greater the </w:t>
        </w:r>
      </w:ins>
      <w:ins w:id="3235" w:author="King, Darryl" w:date="2021-08-16T12:20:00Z">
        <w:r w:rsidR="000569E3">
          <w:t xml:space="preserve">degree </w:t>
        </w:r>
      </w:ins>
      <w:ins w:id="3236" w:author="King, Darryl" w:date="2021-08-16T12:19:00Z">
        <w:r w:rsidR="000569E3">
          <w:t>central bank intervention – from man</w:t>
        </w:r>
      </w:ins>
      <w:ins w:id="3237" w:author="King, Darryl" w:date="2021-08-16T12:20:00Z">
        <w:r w:rsidR="000569E3">
          <w:t xml:space="preserve">aged floats to fixed exchange rate regimes – the greater the </w:t>
        </w:r>
      </w:ins>
      <w:ins w:id="3238" w:author="King, Darryl" w:date="2021-08-16T12:28:00Z">
        <w:r w:rsidR="006031CC">
          <w:t>challenge in</w:t>
        </w:r>
      </w:ins>
      <w:ins w:id="3239" w:author="King, Darryl" w:date="2021-08-16T12:21:00Z">
        <w:r w:rsidR="000569E3">
          <w:t xml:space="preserve"> forecasting changes in NFA. </w:t>
        </w:r>
      </w:ins>
      <w:ins w:id="3240" w:author="King, Darryl" w:date="2021-08-16T12:22:00Z">
        <w:r w:rsidR="000569E3">
          <w:t>Further</w:t>
        </w:r>
      </w:ins>
      <w:ins w:id="3241" w:author="King, Darryl" w:date="2021-08-16T12:24:00Z">
        <w:r w:rsidR="000569E3">
          <w:t>,</w:t>
        </w:r>
      </w:ins>
      <w:ins w:id="3242" w:author="King, Darryl" w:date="2021-08-16T12:22:00Z">
        <w:r w:rsidR="000569E3">
          <w:t xml:space="preserve"> </w:t>
        </w:r>
      </w:ins>
      <w:ins w:id="3243" w:author="King, Darryl" w:date="2021-08-16T12:23:00Z">
        <w:r w:rsidR="000569E3">
          <w:t>with a</w:t>
        </w:r>
      </w:ins>
      <w:ins w:id="3244" w:author="King, Darryl" w:date="2021-08-16T12:22:00Z">
        <w:r w:rsidR="000569E3">
          <w:t xml:space="preserve"> standard </w:t>
        </w:r>
      </w:ins>
      <w:ins w:id="3245" w:author="King, Darryl" w:date="2021-08-16T12:23:00Z">
        <w:r w:rsidR="000569E3">
          <w:t xml:space="preserve">FX settlement convention of T+2, all same day flows are </w:t>
        </w:r>
      </w:ins>
      <w:ins w:id="3246" w:author="King, Darryl" w:date="2021-08-16T12:24:00Z">
        <w:r w:rsidR="000569E3">
          <w:t>known</w:t>
        </w:r>
      </w:ins>
      <w:ins w:id="3247" w:author="King, Darryl" w:date="2021-08-16T12:23:00Z">
        <w:r w:rsidR="000569E3">
          <w:t xml:space="preserve"> (b</w:t>
        </w:r>
      </w:ins>
      <w:ins w:id="3248" w:author="King, Darryl" w:date="2021-08-16T12:24:00Z">
        <w:r w:rsidR="000569E3">
          <w:t xml:space="preserve">ecause the transactions were agreed two days prior), </w:t>
        </w:r>
      </w:ins>
      <w:ins w:id="3249" w:author="King, Darryl" w:date="2021-08-16T12:25:00Z">
        <w:r w:rsidR="000569E3">
          <w:t>and</w:t>
        </w:r>
      </w:ins>
      <w:ins w:id="3250" w:author="King, Darryl" w:date="2021-08-16T12:26:00Z">
        <w:r w:rsidR="000569E3">
          <w:t xml:space="preserve"> only longer-dated transactions within the forecast hori</w:t>
        </w:r>
      </w:ins>
      <w:ins w:id="3251" w:author="King, Darryl" w:date="2021-08-16T12:27:00Z">
        <w:r w:rsidR="000569E3">
          <w:t xml:space="preserve">zon need to be forecasted. </w:t>
        </w:r>
      </w:ins>
      <w:ins w:id="3252" w:author="King, Darryl" w:date="2021-08-16T12:26:00Z">
        <w:r w:rsidR="000569E3">
          <w:t xml:space="preserve"> </w:t>
        </w:r>
      </w:ins>
      <w:ins w:id="3253" w:author="King, Darryl" w:date="2021-08-16T12:24:00Z">
        <w:r w:rsidR="000569E3">
          <w:t xml:space="preserve"> </w:t>
        </w:r>
      </w:ins>
      <w:ins w:id="3254" w:author="King, Darryl" w:date="2021-08-16T12:23:00Z">
        <w:r w:rsidR="000569E3">
          <w:t xml:space="preserve"> </w:t>
        </w:r>
      </w:ins>
    </w:p>
    <w:p w14:paraId="4DCE4EC3" w14:textId="2FE2B311" w:rsidR="00CC1634" w:rsidDel="004F145C" w:rsidRDefault="00CC1634">
      <w:pPr>
        <w:pStyle w:val="Heading2"/>
        <w:rPr>
          <w:del w:id="3255" w:author="King, Darryl" w:date="2021-09-23T10:41:00Z"/>
          <w:bCs/>
          <w:highlight w:val="yellow"/>
        </w:rPr>
      </w:pPr>
      <w:del w:id="3256" w:author="King, Darryl" w:date="2021-09-23T10:41:00Z">
        <w:r w:rsidRPr="004F1C25" w:rsidDel="00CE24DF">
          <w:rPr>
            <w:bCs/>
            <w:highlight w:val="yellow"/>
            <w:rPrChange w:id="3257" w:author="King, Darryl" w:date="2021-08-16T12:30:00Z">
              <w:rPr>
                <w:bCs/>
              </w:rPr>
            </w:rPrChange>
          </w:rPr>
          <w:delText xml:space="preserve">While capital flows and terms-of-trade shocks are unpredictable, the central bank can produce short-term forecasts (possibly up to five days) of FX interventions using the standard t+2 settlement delay and aggregation of its counterparties’ individual forecasts. </w:delText>
        </w:r>
        <w:r w:rsidRPr="004F1C25" w:rsidDel="00CE24DF">
          <w:rPr>
            <w:highlight w:val="yellow"/>
            <w:rPrChange w:id="3258" w:author="King, Darryl" w:date="2021-08-16T12:30:00Z">
              <w:rPr/>
            </w:rPrChange>
          </w:rPr>
          <w:delText>The reliable forecast horizon is limited (up to five days). The t+2 international settlement practice generally allows central banks to have exact forecasts of these transactions two days before the settlement. However, in some countries (e.g., Argentina and Kazakhstan), the settlement at t+0 of FX transactions complicates the central bank liquidity forecasting. Whenever possible, the recommendation of aligning FX transactions settlement delays on the t+2 practice should be made.</w:delText>
        </w:r>
      </w:del>
    </w:p>
    <w:p w14:paraId="26FC714A" w14:textId="77777777" w:rsidR="004F145C" w:rsidRPr="004F145C" w:rsidRDefault="004F145C">
      <w:pPr>
        <w:rPr>
          <w:ins w:id="3259" w:author="King, Darryl" w:date="2021-09-23T10:42:00Z"/>
          <w:highlight w:val="yellow"/>
          <w:lang w:eastAsia="zh-TW"/>
          <w:rPrChange w:id="3260" w:author="King, Darryl" w:date="2021-09-23T10:42:00Z">
            <w:rPr>
              <w:ins w:id="3261" w:author="King, Darryl" w:date="2021-09-23T10:42:00Z"/>
            </w:rPr>
          </w:rPrChange>
        </w:rPr>
      </w:pPr>
    </w:p>
    <w:p w14:paraId="7EB06D05" w14:textId="0EA84DCC" w:rsidR="00CC1634" w:rsidRPr="004F1C25" w:rsidDel="00CE24DF" w:rsidRDefault="00CC1634" w:rsidP="00CC1634">
      <w:pPr>
        <w:rPr>
          <w:del w:id="3262" w:author="King, Darryl" w:date="2021-09-23T10:41:00Z"/>
          <w:highlight w:val="yellow"/>
          <w:rPrChange w:id="3263" w:author="King, Darryl" w:date="2021-08-16T12:30:00Z">
            <w:rPr>
              <w:del w:id="3264" w:author="King, Darryl" w:date="2021-09-23T10:41:00Z"/>
            </w:rPr>
          </w:rPrChange>
        </w:rPr>
      </w:pPr>
      <w:del w:id="3265" w:author="King, Darryl" w:date="2021-09-23T10:41:00Z">
        <w:r w:rsidRPr="004F1C25" w:rsidDel="00CE24DF">
          <w:rPr>
            <w:b/>
            <w:bCs/>
            <w:highlight w:val="yellow"/>
            <w:rPrChange w:id="3266" w:author="King, Darryl" w:date="2021-08-16T12:30:00Z">
              <w:rPr>
                <w:b/>
                <w:bCs/>
              </w:rPr>
            </w:rPrChange>
          </w:rPr>
          <w:delText>External debt related flows are deterministic and should be monitored and known ex-ante and used for NFA forecasts.</w:delText>
        </w:r>
        <w:r w:rsidRPr="004F1C25" w:rsidDel="00CE24DF">
          <w:rPr>
            <w:highlight w:val="yellow"/>
            <w:rPrChange w:id="3267" w:author="King, Darryl" w:date="2021-08-16T12:30:00Z">
              <w:rPr/>
            </w:rPrChange>
          </w:rPr>
          <w:delText xml:space="preserve"> Coordination between the central bank and the MoF can help monitor these flows more efficiently.</w:delText>
        </w:r>
      </w:del>
    </w:p>
    <w:p w14:paraId="51536562" w14:textId="3B97B1B0" w:rsidR="00CC1634" w:rsidRPr="004F1C25" w:rsidDel="00CE24DF" w:rsidRDefault="00CC1634" w:rsidP="00CC1634">
      <w:pPr>
        <w:rPr>
          <w:del w:id="3268" w:author="King, Darryl" w:date="2021-09-23T10:41:00Z"/>
          <w:highlight w:val="yellow"/>
          <w:rPrChange w:id="3269" w:author="King, Darryl" w:date="2021-08-16T12:30:00Z">
            <w:rPr>
              <w:del w:id="3270" w:author="King, Darryl" w:date="2021-09-23T10:41:00Z"/>
            </w:rPr>
          </w:rPrChange>
        </w:rPr>
      </w:pPr>
      <w:del w:id="3271" w:author="King, Darryl" w:date="2021-09-23T10:41:00Z">
        <w:r w:rsidRPr="004F1C25" w:rsidDel="00CE24DF">
          <w:rPr>
            <w:b/>
            <w:bCs/>
            <w:highlight w:val="yellow"/>
            <w:rPrChange w:id="3272" w:author="King, Darryl" w:date="2021-08-16T12:30:00Z">
              <w:rPr>
                <w:b/>
                <w:bCs/>
              </w:rPr>
            </w:rPrChange>
          </w:rPr>
          <w:delText xml:space="preserve">Foreign currency denominated cash transactions of the central bank need to be forecasted whenever their liquidity effect is sizeable. </w:delText>
        </w:r>
        <w:r w:rsidRPr="004F1C25" w:rsidDel="00CE24DF">
          <w:rPr>
            <w:highlight w:val="yellow"/>
            <w:rPrChange w:id="3273" w:author="King, Darryl" w:date="2021-08-16T12:30:00Z">
              <w:rPr/>
            </w:rPrChange>
          </w:rPr>
          <w:delText>This can be the case in countries receiving large inflows in the form of cash in FX that is then converted into local currency with the central bank. The modeling and forecasting of cash in FX can be recommended following the same ARIMA modelling presented for the CIC.</w:delText>
        </w:r>
      </w:del>
    </w:p>
    <w:p w14:paraId="07653127" w14:textId="7FC54152" w:rsidR="00CC1634" w:rsidDel="00CE24DF" w:rsidRDefault="00CC1634" w:rsidP="00CC1634">
      <w:pPr>
        <w:rPr>
          <w:del w:id="3274" w:author="King, Darryl" w:date="2021-09-23T10:41:00Z"/>
        </w:rPr>
      </w:pPr>
      <w:del w:id="3275" w:author="King, Darryl" w:date="2021-09-23T10:41:00Z">
        <w:r w:rsidRPr="004F1C25" w:rsidDel="00CE24DF">
          <w:rPr>
            <w:b/>
            <w:bCs/>
            <w:highlight w:val="yellow"/>
            <w:rPrChange w:id="3276" w:author="King, Darryl" w:date="2021-08-16T12:30:00Z">
              <w:rPr>
                <w:b/>
                <w:bCs/>
              </w:rPr>
            </w:rPrChange>
          </w:rPr>
          <w:delText xml:space="preserve">Balance of payments (BoP) projections provide a general view of the NFA trend over the longer run. </w:delText>
        </w:r>
        <w:r w:rsidRPr="004F1C25" w:rsidDel="00CE24DF">
          <w:rPr>
            <w:highlight w:val="yellow"/>
            <w:rPrChange w:id="3277" w:author="King, Darryl" w:date="2021-08-16T12:30:00Z">
              <w:rPr/>
            </w:rPrChange>
          </w:rPr>
          <w:delText>These can best be accomplished by disaggregating the BoP into its main components (trade account, service balance, income account, current transfers, capital and financial accounts), identifying the determinants of these components and projecting them individually before merging them into an overall forecast for the change in the NFA. BoP statistics are best suited to project the NFA on quarterly or monthly rather than daily. Nonetheless, monitoring the intra-yearly distribution of exports and imports as well as other financial flows can provide information on potential seasonal patterns or accumulation periods during the year. Such monitoring is also important for understanding the underlying factors of the demand and supply of FX.</w:delText>
        </w:r>
        <w:r w:rsidDel="00CE24DF">
          <w:delText xml:space="preserve"> </w:delText>
        </w:r>
      </w:del>
    </w:p>
    <w:p w14:paraId="693DD1CD" w14:textId="65D05314" w:rsidR="00A67023" w:rsidRDefault="00A67023">
      <w:pPr>
        <w:pStyle w:val="Heading2"/>
        <w:rPr>
          <w:ins w:id="3278" w:author="King, Darryl" w:date="2021-08-12T11:00:00Z"/>
        </w:rPr>
      </w:pPr>
      <w:bookmarkStart w:id="3279" w:name="_Toc81388142"/>
      <w:bookmarkStart w:id="3280" w:name="_Toc75358765"/>
      <w:bookmarkStart w:id="3281" w:name="_Toc75359113"/>
      <w:bookmarkStart w:id="3282" w:name="_Toc75359148"/>
      <w:bookmarkStart w:id="3283" w:name="_Toc75359362"/>
      <w:ins w:id="3284" w:author="King, Darryl" w:date="2021-08-12T10:58:00Z">
        <w:r w:rsidRPr="00A67023">
          <w:t>Other Entities</w:t>
        </w:r>
        <w:bookmarkEnd w:id="3279"/>
        <w:r>
          <w:t xml:space="preserve"> </w:t>
        </w:r>
      </w:ins>
    </w:p>
    <w:p w14:paraId="40CF2522" w14:textId="3B4E5EC9" w:rsidR="00A67023" w:rsidRPr="001260DB" w:rsidRDefault="00D40BD6" w:rsidP="00A67023">
      <w:pPr>
        <w:rPr>
          <w:ins w:id="3285" w:author="King, Darryl" w:date="2021-08-12T11:00:00Z"/>
          <w:lang w:eastAsia="zh-TW"/>
        </w:rPr>
      </w:pPr>
      <w:ins w:id="3286" w:author="King, Darryl" w:date="2021-08-13T16:30:00Z">
        <w:r w:rsidRPr="00D40BD6">
          <w:rPr>
            <w:b/>
            <w:bCs/>
            <w:lang w:eastAsia="zh-TW"/>
            <w:rPrChange w:id="3287" w:author="King, Darryl" w:date="2021-08-13T16:31:00Z">
              <w:rPr>
                <w:lang w:eastAsia="zh-TW"/>
              </w:rPr>
            </w:rPrChange>
          </w:rPr>
          <w:t>T</w:t>
        </w:r>
      </w:ins>
      <w:ins w:id="3288" w:author="King, Darryl" w:date="2021-08-13T16:31:00Z">
        <w:r w:rsidRPr="00D40BD6">
          <w:rPr>
            <w:b/>
            <w:bCs/>
            <w:lang w:eastAsia="zh-TW"/>
            <w:rPrChange w:id="3289" w:author="King, Darryl" w:date="2021-08-13T16:31:00Z">
              <w:rPr>
                <w:lang w:eastAsia="zh-TW"/>
              </w:rPr>
            </w:rPrChange>
          </w:rPr>
          <w:t>he</w:t>
        </w:r>
      </w:ins>
      <w:ins w:id="3290" w:author="King, Darryl" w:date="2021-08-13T17:20:00Z">
        <w:r w:rsidR="00464085">
          <w:rPr>
            <w:b/>
            <w:bCs/>
            <w:lang w:eastAsia="zh-TW"/>
          </w:rPr>
          <w:t xml:space="preserve"> liquidity </w:t>
        </w:r>
      </w:ins>
      <w:ins w:id="3291" w:author="King, Darryl" w:date="2021-08-13T16:31:00Z">
        <w:r w:rsidRPr="00D40BD6">
          <w:rPr>
            <w:b/>
            <w:bCs/>
            <w:lang w:eastAsia="zh-TW"/>
            <w:rPrChange w:id="3292" w:author="King, Darryl" w:date="2021-08-13T16:31:00Z">
              <w:rPr>
                <w:lang w:eastAsia="zh-TW"/>
              </w:rPr>
            </w:rPrChange>
          </w:rPr>
          <w:t xml:space="preserve">impact of </w:t>
        </w:r>
      </w:ins>
      <w:ins w:id="3293" w:author="King, Darryl" w:date="2021-08-13T16:30:00Z">
        <w:r w:rsidRPr="00D40BD6">
          <w:rPr>
            <w:b/>
            <w:bCs/>
            <w:lang w:eastAsia="zh-TW"/>
            <w:rPrChange w:id="3294" w:author="King, Darryl" w:date="2021-08-13T16:31:00Z">
              <w:rPr>
                <w:lang w:eastAsia="zh-TW"/>
              </w:rPr>
            </w:rPrChange>
          </w:rPr>
          <w:t xml:space="preserve">Other </w:t>
        </w:r>
      </w:ins>
      <w:ins w:id="3295" w:author="King, Darryl" w:date="2021-08-13T16:31:00Z">
        <w:r w:rsidRPr="00D40BD6">
          <w:rPr>
            <w:b/>
            <w:bCs/>
            <w:lang w:eastAsia="zh-TW"/>
            <w:rPrChange w:id="3296" w:author="King, Darryl" w:date="2021-08-13T16:31:00Z">
              <w:rPr>
                <w:lang w:eastAsia="zh-TW"/>
              </w:rPr>
            </w:rPrChange>
          </w:rPr>
          <w:t>Entities that operate accounts</w:t>
        </w:r>
      </w:ins>
      <w:ins w:id="3297" w:author="King, Darryl" w:date="2021-08-16T09:29:00Z">
        <w:r w:rsidR="001260DB">
          <w:rPr>
            <w:b/>
            <w:bCs/>
            <w:lang w:eastAsia="zh-TW"/>
          </w:rPr>
          <w:t xml:space="preserve"> </w:t>
        </w:r>
      </w:ins>
      <w:ins w:id="3298" w:author="King, Darryl" w:date="2021-08-16T11:43:00Z">
        <w:r w:rsidR="00240432">
          <w:rPr>
            <w:b/>
            <w:bCs/>
            <w:lang w:eastAsia="zh-TW"/>
          </w:rPr>
          <w:t>is potentially important</w:t>
        </w:r>
      </w:ins>
      <w:ins w:id="3299" w:author="King, Darryl" w:date="2021-08-16T09:29:00Z">
        <w:r w:rsidR="001260DB">
          <w:rPr>
            <w:b/>
            <w:bCs/>
            <w:lang w:eastAsia="zh-TW"/>
          </w:rPr>
          <w:t xml:space="preserve">. </w:t>
        </w:r>
      </w:ins>
      <w:ins w:id="3300" w:author="King, Darryl" w:date="2021-08-16T09:38:00Z">
        <w:r w:rsidR="00454811">
          <w:rPr>
            <w:b/>
            <w:bCs/>
            <w:lang w:eastAsia="zh-TW"/>
          </w:rPr>
          <w:t>T</w:t>
        </w:r>
      </w:ins>
      <w:ins w:id="3301" w:author="King, Darryl" w:date="2021-08-16T09:30:00Z">
        <w:r w:rsidR="001260DB">
          <w:rPr>
            <w:lang w:eastAsia="zh-TW"/>
          </w:rPr>
          <w:t xml:space="preserve">his </w:t>
        </w:r>
      </w:ins>
      <w:ins w:id="3302" w:author="King, Darryl" w:date="2021-08-16T09:29:00Z">
        <w:r w:rsidR="001260DB" w:rsidRPr="001260DB">
          <w:rPr>
            <w:lang w:eastAsia="zh-TW"/>
            <w:rPrChange w:id="3303" w:author="King, Darryl" w:date="2021-08-16T09:30:00Z">
              <w:rPr>
                <w:b/>
                <w:bCs/>
                <w:lang w:eastAsia="zh-TW"/>
              </w:rPr>
            </w:rPrChange>
          </w:rPr>
          <w:t xml:space="preserve">category </w:t>
        </w:r>
      </w:ins>
      <w:ins w:id="3304" w:author="King, Darryl" w:date="2021-08-16T09:59:00Z">
        <w:r w:rsidR="005845AD">
          <w:rPr>
            <w:lang w:eastAsia="zh-TW"/>
          </w:rPr>
          <w:t>may be</w:t>
        </w:r>
      </w:ins>
      <w:ins w:id="3305" w:author="King, Darryl" w:date="2021-08-16T09:29:00Z">
        <w:r w:rsidR="001260DB" w:rsidRPr="001260DB">
          <w:rPr>
            <w:lang w:eastAsia="zh-TW"/>
            <w:rPrChange w:id="3306" w:author="King, Darryl" w:date="2021-08-16T09:30:00Z">
              <w:rPr>
                <w:b/>
                <w:bCs/>
                <w:lang w:eastAsia="zh-TW"/>
              </w:rPr>
            </w:rPrChange>
          </w:rPr>
          <w:t xml:space="preserve"> </w:t>
        </w:r>
      </w:ins>
      <w:ins w:id="3307" w:author="King, Darryl" w:date="2021-08-16T09:31:00Z">
        <w:r w:rsidR="00454811">
          <w:rPr>
            <w:lang w:eastAsia="zh-TW"/>
          </w:rPr>
          <w:t xml:space="preserve">made up of a </w:t>
        </w:r>
      </w:ins>
      <w:ins w:id="3308" w:author="King, Darryl" w:date="2021-08-16T09:30:00Z">
        <w:r w:rsidR="001260DB">
          <w:rPr>
            <w:lang w:eastAsia="zh-TW"/>
          </w:rPr>
          <w:t>heterogenous</w:t>
        </w:r>
      </w:ins>
      <w:ins w:id="3309" w:author="King, Darryl" w:date="2021-08-16T09:31:00Z">
        <w:r w:rsidR="00454811">
          <w:rPr>
            <w:lang w:eastAsia="zh-TW"/>
          </w:rPr>
          <w:t xml:space="preserve"> range of entities</w:t>
        </w:r>
      </w:ins>
      <w:ins w:id="3310" w:author="King, Darryl" w:date="2021-08-16T09:57:00Z">
        <w:r w:rsidR="005845AD">
          <w:rPr>
            <w:lang w:eastAsia="zh-TW"/>
          </w:rPr>
          <w:t xml:space="preserve"> and </w:t>
        </w:r>
      </w:ins>
      <w:ins w:id="3311" w:author="King, Darryl" w:date="2021-08-16T10:01:00Z">
        <w:r w:rsidR="005845AD">
          <w:rPr>
            <w:lang w:eastAsia="zh-TW"/>
          </w:rPr>
          <w:t xml:space="preserve">so </w:t>
        </w:r>
      </w:ins>
      <w:ins w:id="3312" w:author="King, Darryl" w:date="2021-08-16T10:02:00Z">
        <w:r w:rsidR="008A384B">
          <w:rPr>
            <w:lang w:eastAsia="zh-TW"/>
          </w:rPr>
          <w:t>it’s</w:t>
        </w:r>
      </w:ins>
      <w:ins w:id="3313" w:author="King, Darryl" w:date="2021-08-16T10:01:00Z">
        <w:r w:rsidR="005845AD">
          <w:rPr>
            <w:lang w:eastAsia="zh-TW"/>
          </w:rPr>
          <w:t xml:space="preserve"> </w:t>
        </w:r>
      </w:ins>
      <w:ins w:id="3314" w:author="King, Darryl" w:date="2021-08-16T10:02:00Z">
        <w:r w:rsidR="008A384B">
          <w:rPr>
            <w:lang w:eastAsia="zh-TW"/>
          </w:rPr>
          <w:t>possible</w:t>
        </w:r>
        <w:r w:rsidR="005845AD">
          <w:rPr>
            <w:lang w:eastAsia="zh-TW"/>
          </w:rPr>
          <w:t xml:space="preserve"> that different approaches are required for the different type of entities within this category</w:t>
        </w:r>
      </w:ins>
      <w:ins w:id="3315" w:author="King, Darryl" w:date="2021-08-16T09:32:00Z">
        <w:r w:rsidR="00454811">
          <w:rPr>
            <w:lang w:eastAsia="zh-TW"/>
          </w:rPr>
          <w:t>.</w:t>
        </w:r>
      </w:ins>
      <w:ins w:id="3316" w:author="King, Darryl" w:date="2021-08-13T16:32:00Z">
        <w:r w:rsidRPr="001260DB">
          <w:rPr>
            <w:lang w:eastAsia="zh-TW"/>
            <w:rPrChange w:id="3317" w:author="King, Darryl" w:date="2021-08-16T09:30:00Z">
              <w:rPr>
                <w:b/>
                <w:bCs/>
                <w:lang w:eastAsia="zh-TW"/>
              </w:rPr>
            </w:rPrChange>
          </w:rPr>
          <w:t xml:space="preserve"> </w:t>
        </w:r>
      </w:ins>
      <w:ins w:id="3318" w:author="King, Darryl" w:date="2021-08-16T10:03:00Z">
        <w:r w:rsidR="008A384B">
          <w:rPr>
            <w:lang w:eastAsia="zh-TW"/>
          </w:rPr>
          <w:t>While not exhaustive, t</w:t>
        </w:r>
      </w:ins>
      <w:ins w:id="3319" w:author="King, Darryl" w:date="2021-08-13T16:42:00Z">
        <w:r w:rsidR="00602C3F" w:rsidRPr="001260DB">
          <w:rPr>
            <w:lang w:eastAsia="zh-TW"/>
            <w:rPrChange w:id="3320" w:author="King, Darryl" w:date="2021-08-16T09:30:00Z">
              <w:rPr>
                <w:b/>
                <w:bCs/>
                <w:lang w:eastAsia="zh-TW"/>
              </w:rPr>
            </w:rPrChange>
          </w:rPr>
          <w:t xml:space="preserve">hree broad </w:t>
        </w:r>
      </w:ins>
      <w:ins w:id="3321" w:author="King, Darryl" w:date="2021-08-16T10:03:00Z">
        <w:r w:rsidR="008A384B">
          <w:rPr>
            <w:lang w:eastAsia="zh-TW"/>
          </w:rPr>
          <w:t xml:space="preserve">types of entity can be </w:t>
        </w:r>
      </w:ins>
      <w:ins w:id="3322" w:author="King, Darryl" w:date="2021-08-13T16:43:00Z">
        <w:r w:rsidR="00602C3F" w:rsidRPr="001260DB">
          <w:rPr>
            <w:lang w:eastAsia="zh-TW"/>
            <w:rPrChange w:id="3323" w:author="King, Darryl" w:date="2021-08-16T09:30:00Z">
              <w:rPr>
                <w:b/>
                <w:bCs/>
                <w:lang w:eastAsia="zh-TW"/>
              </w:rPr>
            </w:rPrChange>
          </w:rPr>
          <w:t>identified</w:t>
        </w:r>
      </w:ins>
      <w:ins w:id="3324" w:author="King, Darryl" w:date="2021-08-16T10:08:00Z">
        <w:r w:rsidR="008A384B">
          <w:rPr>
            <w:lang w:eastAsia="zh-TW"/>
          </w:rPr>
          <w:t xml:space="preserve"> as follows</w:t>
        </w:r>
      </w:ins>
      <w:ins w:id="3325" w:author="King, Darryl" w:date="2021-08-13T16:45:00Z">
        <w:r w:rsidR="00602C3F" w:rsidRPr="001260DB">
          <w:rPr>
            <w:lang w:eastAsia="zh-TW"/>
          </w:rPr>
          <w:t>:</w:t>
        </w:r>
      </w:ins>
    </w:p>
    <w:p w14:paraId="16931EEE" w14:textId="77777777" w:rsidR="00CA2A1A" w:rsidRPr="009854B7" w:rsidRDefault="00CA2A1A">
      <w:pPr>
        <w:pStyle w:val="ListBullet"/>
        <w:rPr>
          <w:ins w:id="3326" w:author="King, Darryl" w:date="2021-08-12T11:39:00Z"/>
          <w:i/>
          <w:iCs/>
        </w:rPr>
        <w:pPrChange w:id="3327" w:author="King, Darryl" w:date="2021-08-13T17:24:00Z">
          <w:pPr>
            <w:pStyle w:val="ListBullet"/>
            <w:numPr>
              <w:ilvl w:val="1"/>
            </w:numPr>
            <w:ind w:left="432"/>
          </w:pPr>
        </w:pPrChange>
      </w:pPr>
      <w:ins w:id="3328" w:author="King, Darryl" w:date="2021-08-12T11:39:00Z">
        <w:r w:rsidRPr="009854B7">
          <w:rPr>
            <w:i/>
            <w:iCs/>
          </w:rPr>
          <w:t xml:space="preserve">Quasi-government </w:t>
        </w:r>
        <w:r>
          <w:rPr>
            <w:i/>
            <w:iCs/>
          </w:rPr>
          <w:t>entities</w:t>
        </w:r>
        <w:r w:rsidRPr="009854B7">
          <w:rPr>
            <w:i/>
            <w:iCs/>
          </w:rPr>
          <w:t>:</w:t>
        </w:r>
        <w:r>
          <w:t xml:space="preserve"> examples include, state-owned development banks, commodity exporters or utility companies.      </w:t>
        </w:r>
      </w:ins>
    </w:p>
    <w:p w14:paraId="25163E9E" w14:textId="77777777" w:rsidR="00CA2A1A" w:rsidRPr="009854B7" w:rsidRDefault="00CA2A1A">
      <w:pPr>
        <w:pStyle w:val="ListBullet"/>
        <w:rPr>
          <w:ins w:id="3329" w:author="King, Darryl" w:date="2021-08-12T11:39:00Z"/>
        </w:rPr>
        <w:pPrChange w:id="3330" w:author="King, Darryl" w:date="2021-08-13T17:24:00Z">
          <w:pPr>
            <w:pStyle w:val="ListBullet"/>
            <w:numPr>
              <w:ilvl w:val="1"/>
            </w:numPr>
            <w:ind w:left="432"/>
          </w:pPr>
        </w:pPrChange>
      </w:pPr>
      <w:ins w:id="3331" w:author="King, Darryl" w:date="2021-08-12T11:39:00Z">
        <w:r w:rsidRPr="00991102">
          <w:rPr>
            <w:i/>
            <w:iCs/>
          </w:rPr>
          <w:t>Other official entities</w:t>
        </w:r>
        <w:r>
          <w:rPr>
            <w:i/>
            <w:iCs/>
          </w:rPr>
          <w:t>:</w:t>
        </w:r>
        <w:r>
          <w:t xml:space="preserve"> central banks sometimes allow foreign central banks to operate accounts to facilitate transactions in the local currency; for example, the US Federal Reserve allows many central banks to operate accounts to facilitate USD transactions. While in emerging and low-income countries, multilateral organizations (i.e. International Finance Corporation) may hold a central bank account to facilitate in-country lending, which when disbursed impacts domestic liquidity conditions.  </w:t>
        </w:r>
      </w:ins>
    </w:p>
    <w:p w14:paraId="616D090A" w14:textId="77777777" w:rsidR="00CA2A1A" w:rsidRDefault="00CA2A1A">
      <w:pPr>
        <w:pStyle w:val="ListBullet"/>
        <w:rPr>
          <w:ins w:id="3332" w:author="King, Darryl" w:date="2021-08-12T11:39:00Z"/>
        </w:rPr>
        <w:pPrChange w:id="3333" w:author="King, Darryl" w:date="2021-08-13T17:24:00Z">
          <w:pPr>
            <w:pStyle w:val="ListBullet"/>
            <w:numPr>
              <w:ilvl w:val="1"/>
            </w:numPr>
            <w:ind w:left="432"/>
          </w:pPr>
        </w:pPrChange>
      </w:pPr>
      <w:ins w:id="3334" w:author="King, Darryl" w:date="2021-08-12T11:39:00Z">
        <w:r w:rsidRPr="009854B7">
          <w:rPr>
            <w:i/>
            <w:iCs/>
          </w:rPr>
          <w:t xml:space="preserve">Non-bank financial institutions: </w:t>
        </w:r>
        <w:r>
          <w:t xml:space="preserve">Examples of non-bank entities that have accounts at the central bank include securities dealers, central counterparties (CCPs) and non-bank deposit taking and lending institutions (e.g. co-operative banks). </w:t>
        </w:r>
      </w:ins>
    </w:p>
    <w:p w14:paraId="74FCD5D9" w14:textId="3B8B3049" w:rsidR="00D40BD6" w:rsidRPr="00D40BD6" w:rsidRDefault="008A384B">
      <w:pPr>
        <w:rPr>
          <w:ins w:id="3335" w:author="King, Darryl" w:date="2021-08-13T16:38:00Z"/>
          <w:b/>
          <w:bCs/>
          <w:rPrChange w:id="3336" w:author="King, Darryl" w:date="2021-08-13T16:39:00Z">
            <w:rPr>
              <w:ins w:id="3337" w:author="King, Darryl" w:date="2021-08-13T16:38:00Z"/>
            </w:rPr>
          </w:rPrChange>
        </w:rPr>
      </w:pPr>
      <w:ins w:id="3338" w:author="King, Darryl" w:date="2021-08-16T10:09:00Z">
        <w:r>
          <w:rPr>
            <w:b/>
            <w:bCs/>
          </w:rPr>
          <w:t xml:space="preserve">The central bank should set clear terms and conditions for accounts </w:t>
        </w:r>
      </w:ins>
      <w:ins w:id="3339" w:author="King, Darryl" w:date="2021-08-16T10:10:00Z">
        <w:r>
          <w:rPr>
            <w:b/>
            <w:bCs/>
          </w:rPr>
          <w:t>operated by other en</w:t>
        </w:r>
      </w:ins>
      <w:ins w:id="3340" w:author="King, Darryl" w:date="2021-08-16T10:11:00Z">
        <w:r>
          <w:rPr>
            <w:b/>
            <w:bCs/>
          </w:rPr>
          <w:t>t</w:t>
        </w:r>
      </w:ins>
      <w:ins w:id="3341" w:author="King, Darryl" w:date="2021-08-16T10:10:00Z">
        <w:r>
          <w:rPr>
            <w:b/>
            <w:bCs/>
          </w:rPr>
          <w:t>ities</w:t>
        </w:r>
      </w:ins>
      <w:ins w:id="3342" w:author="King, Darryl" w:date="2021-08-16T10:13:00Z">
        <w:r w:rsidR="008F1433">
          <w:rPr>
            <w:b/>
            <w:bCs/>
          </w:rPr>
          <w:t xml:space="preserve">. </w:t>
        </w:r>
      </w:ins>
      <w:ins w:id="3343" w:author="King, Darryl" w:date="2021-08-16T10:14:00Z">
        <w:r w:rsidR="008F1433" w:rsidRPr="008F1433">
          <w:rPr>
            <w:rPrChange w:id="3344" w:author="King, Darryl" w:date="2021-08-16T10:14:00Z">
              <w:rPr>
                <w:b/>
                <w:bCs/>
              </w:rPr>
            </w:rPrChange>
          </w:rPr>
          <w:t>The objective of these is to</w:t>
        </w:r>
        <w:r w:rsidR="008F1433">
          <w:t xml:space="preserve"> reduce the incidence of liquidity shocks that could undermine the effective implementation of monetary policy. </w:t>
        </w:r>
      </w:ins>
      <w:ins w:id="3345" w:author="King, Darryl" w:date="2021-08-16T10:15:00Z">
        <w:r w:rsidR="008F1433">
          <w:t>The</w:t>
        </w:r>
      </w:ins>
      <w:ins w:id="3346" w:author="King, Darryl" w:date="2021-08-16T11:46:00Z">
        <w:r w:rsidR="00240432">
          <w:t xml:space="preserve"> terms and conditions </w:t>
        </w:r>
      </w:ins>
      <w:ins w:id="3347" w:author="King, Darryl" w:date="2021-08-16T10:15:00Z">
        <w:r w:rsidR="008F1433">
          <w:t xml:space="preserve">are best laid out </w:t>
        </w:r>
      </w:ins>
      <w:ins w:id="3348" w:author="King, Darryl" w:date="2021-08-16T11:46:00Z">
        <w:r w:rsidR="00240432">
          <w:t xml:space="preserve">formerly </w:t>
        </w:r>
      </w:ins>
      <w:ins w:id="3349" w:author="King, Darryl" w:date="2021-08-16T10:12:00Z">
        <w:r w:rsidR="008F1433" w:rsidRPr="008F1433">
          <w:rPr>
            <w:rPrChange w:id="3350" w:author="King, Darryl" w:date="2021-08-16T10:13:00Z">
              <w:rPr>
                <w:b/>
                <w:bCs/>
              </w:rPr>
            </w:rPrChange>
          </w:rPr>
          <w:t xml:space="preserve">in a </w:t>
        </w:r>
      </w:ins>
      <w:ins w:id="3351" w:author="King, Darryl" w:date="2021-08-16T10:00:00Z">
        <w:r w:rsidR="005845AD" w:rsidRPr="008F1433">
          <w:rPr>
            <w:lang w:eastAsia="zh-TW"/>
          </w:rPr>
          <w:t>service</w:t>
        </w:r>
        <w:r w:rsidR="005845AD" w:rsidRPr="008E54A7">
          <w:rPr>
            <w:lang w:eastAsia="zh-TW"/>
          </w:rPr>
          <w:t xml:space="preserve"> level agreement (SLA) </w:t>
        </w:r>
      </w:ins>
      <w:ins w:id="3352" w:author="King, Darryl" w:date="2021-08-16T10:15:00Z">
        <w:r w:rsidR="008F1433">
          <w:rPr>
            <w:lang w:eastAsia="zh-TW"/>
          </w:rPr>
          <w:t xml:space="preserve">which imposes obligations on the account holder to operate </w:t>
        </w:r>
      </w:ins>
      <w:ins w:id="3353" w:author="King, Darryl" w:date="2021-08-16T10:16:00Z">
        <w:r w:rsidR="008F1433">
          <w:rPr>
            <w:lang w:eastAsia="zh-TW"/>
          </w:rPr>
          <w:t>in</w:t>
        </w:r>
      </w:ins>
      <w:ins w:id="3354" w:author="King, Darryl" w:date="2021-08-16T10:15:00Z">
        <w:r w:rsidR="008F1433">
          <w:rPr>
            <w:lang w:eastAsia="zh-TW"/>
          </w:rPr>
          <w:t xml:space="preserve"> </w:t>
        </w:r>
      </w:ins>
      <w:ins w:id="3355" w:author="King, Darryl" w:date="2021-08-16T10:16:00Z">
        <w:r w:rsidR="008F1433">
          <w:rPr>
            <w:lang w:eastAsia="zh-TW"/>
          </w:rPr>
          <w:t>prescribed</w:t>
        </w:r>
      </w:ins>
      <w:ins w:id="3356" w:author="King, Darryl" w:date="2021-08-16T10:15:00Z">
        <w:r w:rsidR="008F1433">
          <w:rPr>
            <w:lang w:eastAsia="zh-TW"/>
          </w:rPr>
          <w:t xml:space="preserve"> </w:t>
        </w:r>
      </w:ins>
      <w:ins w:id="3357" w:author="King, Darryl" w:date="2021-08-16T10:16:00Z">
        <w:r w:rsidR="008F1433">
          <w:rPr>
            <w:lang w:eastAsia="zh-TW"/>
          </w:rPr>
          <w:t>way</w:t>
        </w:r>
      </w:ins>
      <w:ins w:id="3358" w:author="King, Darryl" w:date="2021-08-16T10:19:00Z">
        <w:r w:rsidR="002A5AF0">
          <w:rPr>
            <w:lang w:eastAsia="zh-TW"/>
          </w:rPr>
          <w:t xml:space="preserve">. An SLA could contain the following requirements:  </w:t>
        </w:r>
      </w:ins>
      <w:ins w:id="3359" w:author="King, Darryl" w:date="2021-08-16T10:16:00Z">
        <w:r w:rsidR="008F1433">
          <w:rPr>
            <w:lang w:eastAsia="zh-TW"/>
          </w:rPr>
          <w:t xml:space="preserve"> </w:t>
        </w:r>
      </w:ins>
    </w:p>
    <w:p w14:paraId="385B66DD" w14:textId="4483EF08" w:rsidR="002A5AF0" w:rsidRDefault="001149DC" w:rsidP="00D40BD6">
      <w:pPr>
        <w:pStyle w:val="ListBullet"/>
        <w:rPr>
          <w:ins w:id="3360" w:author="King, Darryl" w:date="2021-08-16T10:22:00Z"/>
        </w:rPr>
      </w:pPr>
      <w:ins w:id="3361" w:author="King, Darryl" w:date="2021-08-16T10:23:00Z">
        <w:r>
          <w:t xml:space="preserve">Explanation </w:t>
        </w:r>
      </w:ins>
      <w:ins w:id="3362" w:author="King, Darryl" w:date="2021-08-16T10:22:00Z">
        <w:r w:rsidR="002A5AF0">
          <w:t xml:space="preserve">of the purpose and intended </w:t>
        </w:r>
      </w:ins>
      <w:ins w:id="3363" w:author="King, Darryl" w:date="2021-08-16T10:35:00Z">
        <w:r w:rsidR="00B56F54">
          <w:t xml:space="preserve">broad parameters on </w:t>
        </w:r>
      </w:ins>
      <w:ins w:id="3364" w:author="King, Darryl" w:date="2021-08-16T10:22:00Z">
        <w:r w:rsidR="002A5AF0">
          <w:t xml:space="preserve">use of the </w:t>
        </w:r>
        <w:r>
          <w:t>account</w:t>
        </w:r>
      </w:ins>
      <w:ins w:id="3365" w:author="King, Darryl" w:date="2021-08-16T10:35:00Z">
        <w:r w:rsidR="00B56F54">
          <w:t>,</w:t>
        </w:r>
      </w:ins>
    </w:p>
    <w:p w14:paraId="1FA7ABEF" w14:textId="6DB04894" w:rsidR="002A5AF0" w:rsidRDefault="002A5AF0" w:rsidP="00D40BD6">
      <w:pPr>
        <w:pStyle w:val="ListBullet"/>
        <w:rPr>
          <w:ins w:id="3366" w:author="King, Darryl" w:date="2021-08-16T10:19:00Z"/>
        </w:rPr>
      </w:pPr>
      <w:ins w:id="3367" w:author="King, Darryl" w:date="2021-08-16T10:20:00Z">
        <w:r>
          <w:t xml:space="preserve">One day ahead reporting of </w:t>
        </w:r>
      </w:ins>
      <w:ins w:id="3368" w:author="King, Darryl" w:date="2021-08-16T10:21:00Z">
        <w:r>
          <w:t>transactions</w:t>
        </w:r>
      </w:ins>
      <w:ins w:id="3369" w:author="King, Darryl" w:date="2021-08-16T10:20:00Z">
        <w:r>
          <w:t xml:space="preserve"> above a set </w:t>
        </w:r>
      </w:ins>
      <w:ins w:id="3370" w:author="King, Darryl" w:date="2021-08-16T10:21:00Z">
        <w:r>
          <w:t>threshold</w:t>
        </w:r>
      </w:ins>
      <w:ins w:id="3371" w:author="King, Darryl" w:date="2021-08-16T10:20:00Z">
        <w:r>
          <w:t xml:space="preserve"> – that </w:t>
        </w:r>
      </w:ins>
      <w:ins w:id="3372" w:author="King, Darryl" w:date="2021-08-16T10:21:00Z">
        <w:r>
          <w:t xml:space="preserve">threshold </w:t>
        </w:r>
      </w:ins>
      <w:ins w:id="3373" w:author="King, Darryl" w:date="2021-08-16T10:38:00Z">
        <w:r w:rsidR="00B56F54">
          <w:t xml:space="preserve">to be </w:t>
        </w:r>
      </w:ins>
      <w:ins w:id="3374" w:author="King, Darryl" w:date="2021-08-16T10:21:00Z">
        <w:r>
          <w:t xml:space="preserve">set </w:t>
        </w:r>
      </w:ins>
      <w:ins w:id="3375" w:author="King, Darryl" w:date="2021-08-16T10:22:00Z">
        <w:r>
          <w:t>based on</w:t>
        </w:r>
      </w:ins>
      <w:ins w:id="3376" w:author="King, Darryl" w:date="2021-08-16T10:21:00Z">
        <w:r>
          <w:t xml:space="preserve"> </w:t>
        </w:r>
      </w:ins>
      <w:ins w:id="3377" w:author="King, Darryl" w:date="2021-08-16T10:23:00Z">
        <w:r w:rsidR="001149DC">
          <w:t xml:space="preserve">the </w:t>
        </w:r>
      </w:ins>
      <w:ins w:id="3378" w:author="King, Darryl" w:date="2021-08-16T10:24:00Z">
        <w:r w:rsidR="001149DC">
          <w:t xml:space="preserve">liquidity impact relative to the size of the market, </w:t>
        </w:r>
      </w:ins>
      <w:ins w:id="3379" w:author="King, Darryl" w:date="2021-08-16T10:21:00Z">
        <w:r>
          <w:t xml:space="preserve"> </w:t>
        </w:r>
      </w:ins>
      <w:ins w:id="3380" w:author="King, Darryl" w:date="2021-08-16T10:20:00Z">
        <w:r>
          <w:t xml:space="preserve"> </w:t>
        </w:r>
      </w:ins>
    </w:p>
    <w:p w14:paraId="09F5283E" w14:textId="1D315557" w:rsidR="001149DC" w:rsidRDefault="00FD0ABE" w:rsidP="00D40BD6">
      <w:pPr>
        <w:pStyle w:val="ListBullet"/>
        <w:rPr>
          <w:ins w:id="3381" w:author="King, Darryl" w:date="2021-08-16T10:24:00Z"/>
        </w:rPr>
      </w:pPr>
      <w:ins w:id="3382" w:author="King, Darryl" w:date="2021-08-16T10:42:00Z">
        <w:r>
          <w:t>A l</w:t>
        </w:r>
      </w:ins>
      <w:ins w:id="3383" w:author="King, Darryl" w:date="2021-08-16T10:37:00Z">
        <w:r w:rsidR="00B56F54">
          <w:t xml:space="preserve">imit </w:t>
        </w:r>
      </w:ins>
      <w:ins w:id="3384" w:author="King, Darryl" w:date="2021-08-16T10:38:00Z">
        <w:r w:rsidR="00B56F54">
          <w:t>on</w:t>
        </w:r>
      </w:ins>
      <w:ins w:id="3385" w:author="King, Darryl" w:date="2021-08-16T10:37:00Z">
        <w:r w:rsidR="00B56F54">
          <w:t xml:space="preserve"> the minimum and </w:t>
        </w:r>
      </w:ins>
      <w:ins w:id="3386" w:author="King, Darryl" w:date="2021-08-16T10:23:00Z">
        <w:r w:rsidR="001149DC">
          <w:t xml:space="preserve">maximum </w:t>
        </w:r>
      </w:ins>
      <w:ins w:id="3387" w:author="King, Darryl" w:date="2021-08-16T10:37:00Z">
        <w:r w:rsidR="00B56F54">
          <w:t xml:space="preserve">end-of-day </w:t>
        </w:r>
      </w:ins>
      <w:ins w:id="3388" w:author="King, Darryl" w:date="2021-08-16T10:23:00Z">
        <w:r w:rsidR="001149DC">
          <w:t>account balance</w:t>
        </w:r>
      </w:ins>
      <w:ins w:id="3389" w:author="King, Darryl" w:date="2021-08-16T10:37:00Z">
        <w:r w:rsidR="00B56F54">
          <w:t xml:space="preserve"> – it would not be expected that overdrafts w</w:t>
        </w:r>
      </w:ins>
      <w:ins w:id="3390" w:author="King, Darryl" w:date="2021-08-16T10:38:00Z">
        <w:r w:rsidR="00B56F54">
          <w:t xml:space="preserve">ould be permitted, </w:t>
        </w:r>
      </w:ins>
    </w:p>
    <w:p w14:paraId="2E0EBE21" w14:textId="0A1C4479" w:rsidR="001149DC" w:rsidRDefault="001149DC" w:rsidP="00D40BD6">
      <w:pPr>
        <w:pStyle w:val="ListBullet"/>
        <w:rPr>
          <w:ins w:id="3391" w:author="King, Darryl" w:date="2021-08-16T10:23:00Z"/>
        </w:rPr>
      </w:pPr>
      <w:ins w:id="3392" w:author="King, Darryl" w:date="2021-08-16T10:24:00Z">
        <w:r>
          <w:t>Terms of parti</w:t>
        </w:r>
      </w:ins>
      <w:ins w:id="3393" w:author="King, Darryl" w:date="2021-08-16T10:25:00Z">
        <w:r>
          <w:t xml:space="preserve">cipation </w:t>
        </w:r>
      </w:ins>
      <w:ins w:id="3394" w:author="King, Darryl" w:date="2021-08-16T10:24:00Z">
        <w:r>
          <w:t>in other central bank facilit</w:t>
        </w:r>
      </w:ins>
      <w:ins w:id="3395" w:author="King, Darryl" w:date="2021-08-16T10:25:00Z">
        <w:r>
          <w:t>ies</w:t>
        </w:r>
      </w:ins>
      <w:ins w:id="3396" w:author="King, Darryl" w:date="2021-08-16T10:24:00Z">
        <w:r>
          <w:t xml:space="preserve"> – the e</w:t>
        </w:r>
      </w:ins>
      <w:ins w:id="3397" w:author="King, Darryl" w:date="2021-08-16T10:25:00Z">
        <w:r>
          <w:t xml:space="preserve">xpectation is the account </w:t>
        </w:r>
      </w:ins>
      <w:ins w:id="3398" w:author="King, Darryl" w:date="2021-08-16T10:26:00Z">
        <w:r>
          <w:t xml:space="preserve">holder </w:t>
        </w:r>
      </w:ins>
      <w:ins w:id="3399" w:author="King, Darryl" w:date="2021-08-16T10:25:00Z">
        <w:r>
          <w:t xml:space="preserve">would </w:t>
        </w:r>
      </w:ins>
      <w:ins w:id="3400" w:author="King, Darryl" w:date="2021-08-16T10:26:00Z">
        <w:r>
          <w:t xml:space="preserve">be a conservative </w:t>
        </w:r>
      </w:ins>
      <w:ins w:id="3401" w:author="King, Darryl" w:date="2021-08-16T10:25:00Z">
        <w:r>
          <w:t>be a passive man</w:t>
        </w:r>
      </w:ins>
      <w:ins w:id="3402" w:author="King, Darryl" w:date="2021-08-16T10:26:00Z">
        <w:r w:rsidR="007A46D8">
          <w:t>a</w:t>
        </w:r>
      </w:ins>
      <w:ins w:id="3403" w:author="King, Darryl" w:date="2021-08-16T10:25:00Z">
        <w:r>
          <w:t xml:space="preserve">ger of </w:t>
        </w:r>
      </w:ins>
      <w:ins w:id="3404" w:author="King, Darryl" w:date="2021-08-16T10:26:00Z">
        <w:r w:rsidR="007A46D8">
          <w:t xml:space="preserve">its liquidity and use market counterparties </w:t>
        </w:r>
      </w:ins>
      <w:ins w:id="3405" w:author="King, Darryl" w:date="2021-08-16T10:27:00Z">
        <w:r w:rsidR="007A46D8">
          <w:t>as needed. It would not be expected that such a holder has access to central bank credit facilities.</w:t>
        </w:r>
        <w:r w:rsidR="007A46D8">
          <w:rPr>
            <w:rStyle w:val="FootnoteReference"/>
          </w:rPr>
          <w:footnoteReference w:id="10"/>
        </w:r>
        <w:r w:rsidR="007A46D8">
          <w:t xml:space="preserve"> </w:t>
        </w:r>
      </w:ins>
      <w:ins w:id="3430" w:author="King, Darryl" w:date="2021-08-16T10:24:00Z">
        <w:r>
          <w:t xml:space="preserve"> </w:t>
        </w:r>
      </w:ins>
    </w:p>
    <w:p w14:paraId="1D68F431" w14:textId="37FB2F2B" w:rsidR="002A5AF0" w:rsidRDefault="002A5AF0" w:rsidP="00D40BD6">
      <w:pPr>
        <w:pStyle w:val="ListBullet"/>
        <w:rPr>
          <w:ins w:id="3431" w:author="King, Darryl" w:date="2021-08-16T10:20:00Z"/>
        </w:rPr>
      </w:pPr>
      <w:ins w:id="3432" w:author="King, Darryl" w:date="2021-08-16T10:20:00Z">
        <w:r>
          <w:t xml:space="preserve">A maximum </w:t>
        </w:r>
      </w:ins>
      <w:ins w:id="3433" w:author="King, Darryl" w:date="2021-08-16T10:41:00Z">
        <w:r w:rsidR="00FD0ABE">
          <w:t>daily</w:t>
        </w:r>
      </w:ins>
      <w:ins w:id="3434" w:author="King, Darryl" w:date="2021-08-16T10:20:00Z">
        <w:r>
          <w:t xml:space="preserve"> transaction value,</w:t>
        </w:r>
      </w:ins>
      <w:ins w:id="3435" w:author="King, Darryl" w:date="2021-08-16T10:43:00Z">
        <w:r w:rsidR="004D24C8">
          <w:t xml:space="preserve"> and</w:t>
        </w:r>
      </w:ins>
    </w:p>
    <w:p w14:paraId="7919ACDA" w14:textId="65C82DFE" w:rsidR="00A67023" w:rsidRDefault="00B56F54" w:rsidP="00D40BD6">
      <w:pPr>
        <w:pStyle w:val="ListBullet"/>
        <w:rPr>
          <w:ins w:id="3436" w:author="King, Darryl" w:date="2021-08-16T11:47:00Z"/>
        </w:rPr>
      </w:pPr>
      <w:ins w:id="3437" w:author="King, Darryl" w:date="2021-08-16T10:39:00Z">
        <w:r>
          <w:t xml:space="preserve">Financial incentives for compliance with the terms and conditions to deal with situations where operational processes may not always provide </w:t>
        </w:r>
      </w:ins>
      <w:ins w:id="3438" w:author="King, Darryl" w:date="2021-08-16T10:40:00Z">
        <w:r>
          <w:t xml:space="preserve">a </w:t>
        </w:r>
      </w:ins>
      <w:ins w:id="3439" w:author="King, Darryl" w:date="2021-08-16T10:39:00Z">
        <w:r>
          <w:t>suffic</w:t>
        </w:r>
      </w:ins>
      <w:ins w:id="3440" w:author="King, Darryl" w:date="2021-08-16T10:40:00Z">
        <w:r>
          <w:t xml:space="preserve">ient constraint on compliance. For example, balances </w:t>
        </w:r>
      </w:ins>
      <w:ins w:id="3441" w:author="King, Darryl" w:date="2021-08-16T10:42:00Z">
        <w:r w:rsidR="00FD0ABE">
          <w:t>more than</w:t>
        </w:r>
      </w:ins>
      <w:ins w:id="3442" w:author="King, Darryl" w:date="2021-08-16T10:40:00Z">
        <w:r>
          <w:t xml:space="preserve"> a threshold could attract a negative interest rate. </w:t>
        </w:r>
      </w:ins>
    </w:p>
    <w:p w14:paraId="4B99626F" w14:textId="16502083" w:rsidR="00240432" w:rsidRDefault="00604BA7">
      <w:pPr>
        <w:pStyle w:val="ListBullet"/>
        <w:numPr>
          <w:ilvl w:val="0"/>
          <w:numId w:val="0"/>
        </w:numPr>
        <w:rPr>
          <w:ins w:id="3443" w:author="King, Darryl" w:date="2021-08-13T16:40:00Z"/>
        </w:rPr>
        <w:pPrChange w:id="3444" w:author="King, Darryl" w:date="2021-08-16T11:47:00Z">
          <w:pPr>
            <w:pStyle w:val="ListBullet"/>
          </w:pPr>
        </w:pPrChange>
      </w:pPr>
      <w:ins w:id="3445" w:author="King, Darryl" w:date="2021-08-16T11:53:00Z">
        <w:r w:rsidRPr="00604BA7">
          <w:rPr>
            <w:b/>
            <w:bCs/>
            <w:rPrChange w:id="3446" w:author="King, Darryl" w:date="2021-08-16T11:58:00Z">
              <w:rPr/>
            </w:rPrChange>
          </w:rPr>
          <w:t>While well-</w:t>
        </w:r>
      </w:ins>
      <w:ins w:id="3447" w:author="King, Darryl" w:date="2021-08-16T11:55:00Z">
        <w:r w:rsidRPr="00604BA7">
          <w:rPr>
            <w:b/>
            <w:bCs/>
            <w:rPrChange w:id="3448" w:author="King, Darryl" w:date="2021-08-16T11:58:00Z">
              <w:rPr/>
            </w:rPrChange>
          </w:rPr>
          <w:t xml:space="preserve">specified </w:t>
        </w:r>
      </w:ins>
      <w:ins w:id="3449" w:author="King, Darryl" w:date="2021-08-16T11:53:00Z">
        <w:r w:rsidRPr="00604BA7">
          <w:rPr>
            <w:b/>
            <w:bCs/>
            <w:rPrChange w:id="3450" w:author="King, Darryl" w:date="2021-08-16T11:58:00Z">
              <w:rPr/>
            </w:rPrChange>
          </w:rPr>
          <w:t>SLA</w:t>
        </w:r>
      </w:ins>
      <w:ins w:id="3451" w:author="King, Darryl" w:date="2021-08-16T11:55:00Z">
        <w:r w:rsidRPr="00604BA7">
          <w:rPr>
            <w:b/>
            <w:bCs/>
            <w:rPrChange w:id="3452" w:author="King, Darryl" w:date="2021-08-16T11:58:00Z">
              <w:rPr/>
            </w:rPrChange>
          </w:rPr>
          <w:t>s</w:t>
        </w:r>
      </w:ins>
      <w:ins w:id="3453" w:author="King, Darryl" w:date="2021-08-16T11:54:00Z">
        <w:r w:rsidRPr="00604BA7">
          <w:rPr>
            <w:b/>
            <w:bCs/>
            <w:rPrChange w:id="3454" w:author="King, Darryl" w:date="2021-08-16T11:58:00Z">
              <w:rPr/>
            </w:rPrChange>
          </w:rPr>
          <w:t xml:space="preserve"> will </w:t>
        </w:r>
      </w:ins>
      <w:ins w:id="3455" w:author="King, Darryl" w:date="2021-08-16T11:55:00Z">
        <w:r w:rsidRPr="00604BA7">
          <w:rPr>
            <w:b/>
            <w:bCs/>
            <w:rPrChange w:id="3456" w:author="King, Darryl" w:date="2021-08-16T11:58:00Z">
              <w:rPr/>
            </w:rPrChange>
          </w:rPr>
          <w:t>limit the likelihood of liquidity</w:t>
        </w:r>
      </w:ins>
      <w:ins w:id="3457" w:author="King, Darryl" w:date="2021-08-16T11:56:00Z">
        <w:r w:rsidRPr="00604BA7">
          <w:rPr>
            <w:b/>
            <w:bCs/>
            <w:rPrChange w:id="3458" w:author="King, Darryl" w:date="2021-08-16T11:58:00Z">
              <w:rPr/>
            </w:rPrChange>
          </w:rPr>
          <w:t xml:space="preserve"> shocks, there may still be a need to forecast the </w:t>
        </w:r>
      </w:ins>
      <w:ins w:id="3459" w:author="King, Darryl" w:date="2021-08-16T11:57:00Z">
        <w:r w:rsidRPr="00604BA7">
          <w:rPr>
            <w:b/>
            <w:bCs/>
            <w:rPrChange w:id="3460" w:author="King, Darryl" w:date="2021-08-16T11:58:00Z">
              <w:rPr/>
            </w:rPrChange>
          </w:rPr>
          <w:t>flows some</w:t>
        </w:r>
      </w:ins>
      <w:ins w:id="3461" w:author="King, Darryl" w:date="2021-08-16T12:00:00Z">
        <w:r w:rsidR="001168CA">
          <w:rPr>
            <w:b/>
            <w:bCs/>
          </w:rPr>
          <w:t xml:space="preserve"> Other Entity </w:t>
        </w:r>
      </w:ins>
      <w:ins w:id="3462" w:author="King, Darryl" w:date="2021-08-16T11:57:00Z">
        <w:r w:rsidRPr="00604BA7">
          <w:rPr>
            <w:b/>
            <w:bCs/>
            <w:rPrChange w:id="3463" w:author="King, Darryl" w:date="2021-08-16T11:58:00Z">
              <w:rPr/>
            </w:rPrChange>
          </w:rPr>
          <w:t>account holders</w:t>
        </w:r>
      </w:ins>
      <w:ins w:id="3464" w:author="King, Darryl" w:date="2021-08-16T11:58:00Z">
        <w:r w:rsidRPr="00604BA7">
          <w:rPr>
            <w:b/>
            <w:bCs/>
            <w:rPrChange w:id="3465" w:author="King, Darryl" w:date="2021-08-16T11:58:00Z">
              <w:rPr/>
            </w:rPrChange>
          </w:rPr>
          <w:t>.</w:t>
        </w:r>
        <w:r>
          <w:t xml:space="preserve"> This is</w:t>
        </w:r>
      </w:ins>
      <w:ins w:id="3466" w:author="King, Darryl" w:date="2021-08-16T11:57:00Z">
        <w:r>
          <w:t xml:space="preserve"> particularly </w:t>
        </w:r>
      </w:ins>
      <w:ins w:id="3467" w:author="King, Darryl" w:date="2021-08-16T11:58:00Z">
        <w:r>
          <w:t xml:space="preserve">the case where </w:t>
        </w:r>
      </w:ins>
      <w:ins w:id="3468" w:author="King, Darryl" w:date="2021-08-16T11:57:00Z">
        <w:r>
          <w:t>there is no SLA or where it is loo</w:t>
        </w:r>
      </w:ins>
      <w:ins w:id="3469" w:author="King, Darryl" w:date="2021-08-16T11:58:00Z">
        <w:r>
          <w:t xml:space="preserve">sely </w:t>
        </w:r>
      </w:ins>
      <w:ins w:id="3470" w:author="King, Darryl" w:date="2021-08-16T11:57:00Z">
        <w:r>
          <w:t xml:space="preserve">specified. </w:t>
        </w:r>
      </w:ins>
      <w:ins w:id="3471" w:author="King, Darryl" w:date="2021-08-17T11:31:00Z">
        <w:r w:rsidR="006C59AA">
          <w:t>I</w:t>
        </w:r>
      </w:ins>
      <w:ins w:id="3472" w:author="King, Darryl" w:date="2021-08-16T11:58:00Z">
        <w:r>
          <w:t xml:space="preserve">n </w:t>
        </w:r>
      </w:ins>
      <w:ins w:id="3473" w:author="King, Darryl" w:date="2021-08-16T11:59:00Z">
        <w:r>
          <w:t>this</w:t>
        </w:r>
      </w:ins>
      <w:ins w:id="3474" w:author="King, Darryl" w:date="2021-08-16T11:58:00Z">
        <w:r>
          <w:t xml:space="preserve"> case </w:t>
        </w:r>
      </w:ins>
      <w:ins w:id="3475" w:author="King, Darryl" w:date="2021-08-17T11:31:00Z">
        <w:r w:rsidR="006C59AA">
          <w:t xml:space="preserve">forecasts </w:t>
        </w:r>
      </w:ins>
      <w:ins w:id="3476" w:author="King, Darryl" w:date="2021-08-16T11:58:00Z">
        <w:r>
          <w:t>should be</w:t>
        </w:r>
      </w:ins>
      <w:ins w:id="3477" w:author="King, Darryl" w:date="2021-08-16T11:59:00Z">
        <w:r>
          <w:t xml:space="preserve"> based </w:t>
        </w:r>
      </w:ins>
      <w:ins w:id="3478" w:author="King, Darryl" w:date="2021-08-17T11:31:00Z">
        <w:r w:rsidR="006C59AA">
          <w:t>on</w:t>
        </w:r>
      </w:ins>
      <w:ins w:id="3479" w:author="King, Darryl" w:date="2021-08-16T11:59:00Z">
        <w:r>
          <w:t xml:space="preserve"> an analysis of the account balances using techniques as previously noted in the CIC section </w:t>
        </w:r>
      </w:ins>
      <w:ins w:id="3480" w:author="King, Darryl" w:date="2021-08-16T12:00:00Z">
        <w:r>
          <w:t>[</w:t>
        </w:r>
      </w:ins>
      <w:ins w:id="3481" w:author="King, Darryl" w:date="2021-08-16T11:59:00Z">
        <w:r>
          <w:t>check</w:t>
        </w:r>
      </w:ins>
      <w:ins w:id="3482" w:author="King, Darryl" w:date="2021-08-16T12:01:00Z">
        <w:r w:rsidR="001168CA">
          <w:t>/elaborate</w:t>
        </w:r>
      </w:ins>
      <w:ins w:id="3483" w:author="King, Darryl" w:date="2021-08-16T11:59:00Z">
        <w:r>
          <w:t xml:space="preserve">?].   </w:t>
        </w:r>
      </w:ins>
    </w:p>
    <w:p w14:paraId="6EDC59FF" w14:textId="33E8136B" w:rsidR="00CC1634" w:rsidRPr="004230B8" w:rsidRDefault="00CC1634">
      <w:pPr>
        <w:pStyle w:val="Heading2"/>
        <w:pPrChange w:id="3484" w:author="King, Darryl" w:date="2021-07-21T09:45:00Z">
          <w:pPr>
            <w:pStyle w:val="Heading1"/>
          </w:pPr>
        </w:pPrChange>
      </w:pPr>
      <w:bookmarkStart w:id="3485" w:name="_Toc81388143"/>
      <w:r w:rsidRPr="004230B8">
        <w:t xml:space="preserve">Other Items </w:t>
      </w:r>
      <w:bookmarkEnd w:id="3280"/>
      <w:bookmarkEnd w:id="3281"/>
      <w:bookmarkEnd w:id="3282"/>
      <w:bookmarkEnd w:id="3283"/>
      <w:ins w:id="3486" w:author="King, Darryl" w:date="2021-08-11T11:54:00Z">
        <w:r w:rsidR="00EF2A41">
          <w:t>Net</w:t>
        </w:r>
        <w:bookmarkEnd w:id="3485"/>
        <w:r w:rsidR="00EF2A41">
          <w:t xml:space="preserve"> </w:t>
        </w:r>
      </w:ins>
    </w:p>
    <w:p w14:paraId="16757F1B" w14:textId="4B642476" w:rsidR="00CC1634" w:rsidRDefault="00CC1634" w:rsidP="00CC1634">
      <w:pPr>
        <w:autoSpaceDE w:val="0"/>
        <w:autoSpaceDN w:val="0"/>
        <w:adjustRightInd w:val="0"/>
      </w:pPr>
      <w:del w:id="3487" w:author="King, Darryl" w:date="2021-08-11T11:54:00Z">
        <w:r w:rsidRPr="00CC1634" w:rsidDel="00EF2A41">
          <w:rPr>
            <w:b/>
            <w:bCs/>
          </w:rPr>
          <w:delText>Other Items Net (</w:delText>
        </w:r>
      </w:del>
      <w:r w:rsidRPr="00CC1634">
        <w:rPr>
          <w:b/>
          <w:bCs/>
        </w:rPr>
        <w:t>O</w:t>
      </w:r>
      <w:ins w:id="3488" w:author="King, Darryl" w:date="2021-08-16T10:44:00Z">
        <w:r w:rsidR="00871D91">
          <w:rPr>
            <w:b/>
            <w:bCs/>
          </w:rPr>
          <w:t xml:space="preserve">ther </w:t>
        </w:r>
      </w:ins>
      <w:ins w:id="3489" w:author="King, Darryl" w:date="2021-08-16T12:02:00Z">
        <w:r w:rsidR="00D22D85">
          <w:rPr>
            <w:b/>
            <w:bCs/>
          </w:rPr>
          <w:t>I</w:t>
        </w:r>
      </w:ins>
      <w:ins w:id="3490" w:author="King, Darryl" w:date="2021-08-16T10:44:00Z">
        <w:r w:rsidR="00871D91">
          <w:rPr>
            <w:b/>
            <w:bCs/>
          </w:rPr>
          <w:t xml:space="preserve">tems Net </w:t>
        </w:r>
      </w:ins>
      <w:del w:id="3491" w:author="King, Darryl" w:date="2021-08-16T10:44:00Z">
        <w:r w:rsidRPr="00CC1634" w:rsidDel="00871D91">
          <w:rPr>
            <w:b/>
            <w:bCs/>
          </w:rPr>
          <w:delText>IN</w:delText>
        </w:r>
      </w:del>
      <w:del w:id="3492" w:author="King, Darryl" w:date="2021-08-11T11:54:00Z">
        <w:r w:rsidRPr="00CC1634" w:rsidDel="00EF2A41">
          <w:rPr>
            <w:b/>
            <w:bCs/>
          </w:rPr>
          <w:delText xml:space="preserve">) </w:delText>
        </w:r>
      </w:del>
      <w:r w:rsidRPr="00CC1634">
        <w:rPr>
          <w:b/>
          <w:bCs/>
        </w:rPr>
        <w:t>are AFs other than the</w:t>
      </w:r>
      <w:del w:id="3493" w:author="King, Darryl" w:date="2021-08-12T10:59:00Z">
        <w:r w:rsidRPr="00CC1634" w:rsidDel="00A67023">
          <w:rPr>
            <w:b/>
            <w:bCs/>
          </w:rPr>
          <w:delText xml:space="preserve"> CIC,</w:delText>
        </w:r>
      </w:del>
      <w:r w:rsidRPr="00CC1634">
        <w:rPr>
          <w:b/>
          <w:bCs/>
        </w:rPr>
        <w:t xml:space="preserve"> NFA, </w:t>
      </w:r>
      <w:ins w:id="3494" w:author="King, Darryl" w:date="2021-08-12T10:59:00Z">
        <w:r w:rsidR="00A67023">
          <w:rPr>
            <w:b/>
            <w:bCs/>
          </w:rPr>
          <w:t xml:space="preserve">CIC, OE </w:t>
        </w:r>
      </w:ins>
      <w:r w:rsidRPr="00CC1634">
        <w:rPr>
          <w:b/>
          <w:bCs/>
        </w:rPr>
        <w:t xml:space="preserve">and </w:t>
      </w:r>
      <w:del w:id="3495" w:author="King, Darryl" w:date="2021-08-11T12:26:00Z">
        <w:r w:rsidRPr="00CC1634" w:rsidDel="00006040">
          <w:rPr>
            <w:b/>
            <w:bCs/>
          </w:rPr>
          <w:delText xml:space="preserve">the </w:delText>
        </w:r>
      </w:del>
      <w:ins w:id="3496" w:author="King, Darryl" w:date="2021-08-11T11:27:00Z">
        <w:r w:rsidR="00D64241">
          <w:rPr>
            <w:b/>
            <w:bCs/>
          </w:rPr>
          <w:t xml:space="preserve">NGP </w:t>
        </w:r>
      </w:ins>
      <w:del w:id="3497" w:author="King, Darryl" w:date="2021-08-11T11:27:00Z">
        <w:r w:rsidRPr="00CC1634" w:rsidDel="00D64241">
          <w:rPr>
            <w:b/>
            <w:bCs/>
          </w:rPr>
          <w:delText xml:space="preserve">government net position </w:delText>
        </w:r>
      </w:del>
      <w:del w:id="3498" w:author="King, Darryl" w:date="2021-08-11T11:35:00Z">
        <w:r w:rsidRPr="00CC1634" w:rsidDel="00D64241">
          <w:rPr>
            <w:b/>
            <w:bCs/>
          </w:rPr>
          <w:delText>at the central bank</w:delText>
        </w:r>
      </w:del>
      <w:ins w:id="3499" w:author="King, Darryl" w:date="2021-08-16T10:44:00Z">
        <w:r w:rsidR="00871D91">
          <w:rPr>
            <w:b/>
            <w:bCs/>
          </w:rPr>
          <w:t>which</w:t>
        </w:r>
      </w:ins>
      <w:ins w:id="3500" w:author="King, Darryl" w:date="2021-08-11T11:35:00Z">
        <w:r w:rsidR="00D64241">
          <w:rPr>
            <w:b/>
            <w:bCs/>
          </w:rPr>
          <w:t xml:space="preserve"> </w:t>
        </w:r>
      </w:ins>
      <w:ins w:id="3501" w:author="King, Darryl" w:date="2021-08-13T15:33:00Z">
        <w:r w:rsidR="00DD3485">
          <w:rPr>
            <w:b/>
            <w:bCs/>
          </w:rPr>
          <w:t>may</w:t>
        </w:r>
      </w:ins>
      <w:ins w:id="3502" w:author="King, Darryl" w:date="2021-08-11T11:34:00Z">
        <w:r w:rsidR="00D64241">
          <w:rPr>
            <w:b/>
            <w:bCs/>
          </w:rPr>
          <w:t xml:space="preserve"> not impact liquidity and therefore </w:t>
        </w:r>
      </w:ins>
      <w:ins w:id="3503" w:author="King, Darryl" w:date="2021-08-16T12:02:00Z">
        <w:r w:rsidR="00D22D85">
          <w:rPr>
            <w:b/>
            <w:bCs/>
          </w:rPr>
          <w:t xml:space="preserve">generally </w:t>
        </w:r>
      </w:ins>
      <w:ins w:id="3504" w:author="King, Darryl" w:date="2021-08-11T11:34:00Z">
        <w:r w:rsidR="00D64241">
          <w:rPr>
            <w:b/>
            <w:bCs/>
          </w:rPr>
          <w:t xml:space="preserve">need only be considered if the full central bank balance sheet is being forecasted. </w:t>
        </w:r>
      </w:ins>
      <w:del w:id="3505" w:author="King, Darryl" w:date="2021-08-11T11:34:00Z">
        <w:r w:rsidRPr="00CC1634" w:rsidDel="00D64241">
          <w:rPr>
            <w:b/>
            <w:bCs/>
          </w:rPr>
          <w:delText xml:space="preserve">. </w:delText>
        </w:r>
      </w:del>
      <w:r>
        <w:t xml:space="preserve">These </w:t>
      </w:r>
      <w:ins w:id="3506" w:author="King, Darryl" w:date="2021-08-11T11:27:00Z">
        <w:r w:rsidR="00D64241">
          <w:t xml:space="preserve">items </w:t>
        </w:r>
      </w:ins>
      <w:del w:id="3507" w:author="King, Darryl" w:date="2021-08-11T12:26:00Z">
        <w:r w:rsidDel="00006040">
          <w:delText xml:space="preserve">mainly </w:delText>
        </w:r>
      </w:del>
      <w:r>
        <w:t>include the central bank’s capital, reserves, and the revaluation accounts</w:t>
      </w:r>
      <w:ins w:id="3508" w:author="King, Darryl" w:date="2021-08-11T11:28:00Z">
        <w:r w:rsidR="00D64241">
          <w:t>, f</w:t>
        </w:r>
      </w:ins>
      <w:del w:id="3509" w:author="King, Darryl" w:date="2021-08-11T11:28:00Z">
        <w:r w:rsidDel="00D64241">
          <w:delText>. F</w:delText>
        </w:r>
      </w:del>
      <w:r>
        <w:t xml:space="preserve">luctuations in </w:t>
      </w:r>
      <w:ins w:id="3510" w:author="King, Darryl" w:date="2021-08-11T11:28:00Z">
        <w:r w:rsidR="00D64241">
          <w:t>which</w:t>
        </w:r>
      </w:ins>
      <w:ins w:id="3511" w:author="King, Darryl" w:date="2021-08-16T12:03:00Z">
        <w:r w:rsidR="00D22D85">
          <w:t>,</w:t>
        </w:r>
      </w:ins>
      <w:ins w:id="3512" w:author="King, Darryl" w:date="2021-08-11T11:28:00Z">
        <w:r w:rsidR="00D64241">
          <w:t xml:space="preserve"> generally </w:t>
        </w:r>
      </w:ins>
      <w:del w:id="3513" w:author="King, Darryl" w:date="2021-08-11T11:28:00Z">
        <w:r w:rsidDel="00D64241">
          <w:delText xml:space="preserve">the revaluation accounts </w:delText>
        </w:r>
      </w:del>
      <w:r>
        <w:t>do not impact banking system liquidity</w:t>
      </w:r>
      <w:del w:id="3514" w:author="King, Darryl" w:date="2021-08-16T12:03:00Z">
        <w:r w:rsidDel="00D22D85">
          <w:delText xml:space="preserve"> because they </w:delText>
        </w:r>
      </w:del>
      <w:ins w:id="3515" w:author="King, Darryl" w:date="2021-08-11T11:30:00Z">
        <w:r w:rsidR="00D64241">
          <w:t xml:space="preserve">. </w:t>
        </w:r>
      </w:ins>
      <w:ins w:id="3516" w:author="King, Darryl" w:date="2021-08-11T11:55:00Z">
        <w:r w:rsidR="00EF2A41">
          <w:t xml:space="preserve">However there </w:t>
        </w:r>
      </w:ins>
      <w:ins w:id="3517" w:author="King, Darryl" w:date="2021-08-11T11:56:00Z">
        <w:r w:rsidR="00EF2A41">
          <w:t xml:space="preserve">can be </w:t>
        </w:r>
      </w:ins>
      <w:ins w:id="3518" w:author="King, Darryl" w:date="2021-08-11T11:57:00Z">
        <w:r w:rsidR="00EF2A41">
          <w:t>cases</w:t>
        </w:r>
      </w:ins>
      <w:ins w:id="3519" w:author="King, Darryl" w:date="2021-08-11T11:56:00Z">
        <w:r w:rsidR="00EF2A41">
          <w:t xml:space="preserve"> </w:t>
        </w:r>
      </w:ins>
      <w:ins w:id="3520" w:author="King, Darryl" w:date="2021-08-11T11:57:00Z">
        <w:r w:rsidR="00EF2A41">
          <w:t>where</w:t>
        </w:r>
      </w:ins>
      <w:ins w:id="3521" w:author="King, Darryl" w:date="2021-08-11T11:56:00Z">
        <w:r w:rsidR="00EF2A41">
          <w:t xml:space="preserve"> such items </w:t>
        </w:r>
      </w:ins>
      <w:ins w:id="3522" w:author="King, Darryl" w:date="2021-08-11T11:57:00Z">
        <w:r w:rsidR="00EF2A41">
          <w:t xml:space="preserve">do impact reserves, </w:t>
        </w:r>
      </w:ins>
      <w:del w:id="3523" w:author="King, Darryl" w:date="2021-08-11T11:30:00Z">
        <w:r w:rsidDel="00D64241">
          <w:delText xml:space="preserve">have their counter position in changes in capital. </w:delText>
        </w:r>
      </w:del>
      <w:del w:id="3524" w:author="King, Darryl" w:date="2021-08-11T11:56:00Z">
        <w:r w:rsidDel="00EF2A41">
          <w:delText xml:space="preserve">Some other </w:delText>
        </w:r>
      </w:del>
      <w:del w:id="3525" w:author="King, Darryl" w:date="2021-08-11T11:57:00Z">
        <w:r w:rsidDel="00EF2A41">
          <w:delText xml:space="preserve">transactions </w:delText>
        </w:r>
      </w:del>
      <w:ins w:id="3526" w:author="King, Darryl" w:date="2021-08-11T11:31:00Z">
        <w:r w:rsidR="00D64241">
          <w:t xml:space="preserve">for example </w:t>
        </w:r>
      </w:ins>
      <w:ins w:id="3527" w:author="King, Darryl" w:date="2021-08-11T11:57:00Z">
        <w:r w:rsidR="00D07CE2">
          <w:t xml:space="preserve">when </w:t>
        </w:r>
      </w:ins>
      <w:del w:id="3528" w:author="King, Darryl" w:date="2021-08-11T11:31:00Z">
        <w:r w:rsidDel="00D64241">
          <w:delText xml:space="preserve">such as the transfer of the </w:delText>
        </w:r>
      </w:del>
      <w:r>
        <w:t xml:space="preserve">central bank </w:t>
      </w:r>
      <w:del w:id="3529" w:author="King, Darryl" w:date="2021-08-11T11:31:00Z">
        <w:r w:rsidDel="00D64241">
          <w:delText xml:space="preserve">profits </w:delText>
        </w:r>
      </w:del>
      <w:ins w:id="3530" w:author="King, Darryl" w:date="2021-08-11T11:31:00Z">
        <w:r w:rsidR="00D64241">
          <w:t xml:space="preserve">dividends </w:t>
        </w:r>
      </w:ins>
      <w:ins w:id="3531" w:author="King, Darryl" w:date="2021-08-11T11:58:00Z">
        <w:r w:rsidR="00D07CE2">
          <w:t xml:space="preserve">are </w:t>
        </w:r>
      </w:ins>
      <w:ins w:id="3532" w:author="King, Darryl" w:date="2021-08-11T11:31:00Z">
        <w:r w:rsidR="00D64241">
          <w:t xml:space="preserve">paid </w:t>
        </w:r>
      </w:ins>
      <w:ins w:id="3533" w:author="King, Darryl" w:date="2021-08-11T11:58:00Z">
        <w:r w:rsidR="00D07CE2">
          <w:t>in</w:t>
        </w:r>
      </w:ins>
      <w:ins w:id="3534" w:author="King, Darryl" w:date="2021-08-11T11:31:00Z">
        <w:r w:rsidR="00D64241">
          <w:t xml:space="preserve">to </w:t>
        </w:r>
      </w:ins>
      <w:del w:id="3535" w:author="King, Darryl" w:date="2021-08-11T11:31:00Z">
        <w:r w:rsidDel="00D64241">
          <w:delText xml:space="preserve">to </w:delText>
        </w:r>
      </w:del>
      <w:del w:id="3536" w:author="King, Darryl" w:date="2021-08-11T11:58:00Z">
        <w:r w:rsidDel="00D07CE2">
          <w:delText>the</w:delText>
        </w:r>
      </w:del>
      <w:ins w:id="3537" w:author="King, Darryl" w:date="2021-08-11T11:58:00Z">
        <w:r w:rsidR="00D07CE2">
          <w:t>a</w:t>
        </w:r>
      </w:ins>
      <w:r>
        <w:t xml:space="preserve"> </w:t>
      </w:r>
      <w:del w:id="3538" w:author="King, Darryl" w:date="2021-08-11T11:32:00Z">
        <w:r w:rsidDel="00D64241">
          <w:delText xml:space="preserve">Treasury </w:delText>
        </w:r>
      </w:del>
      <w:ins w:id="3539" w:author="King, Darryl" w:date="2021-08-11T11:32:00Z">
        <w:r w:rsidR="00D64241">
          <w:t xml:space="preserve">government </w:t>
        </w:r>
      </w:ins>
      <w:ins w:id="3540" w:author="King, Darryl" w:date="2021-08-11T11:58:00Z">
        <w:r w:rsidR="00D07CE2">
          <w:t xml:space="preserve">account </w:t>
        </w:r>
      </w:ins>
      <w:del w:id="3541" w:author="King, Darryl" w:date="2021-08-11T11:31:00Z">
        <w:r w:rsidDel="00D64241">
          <w:delText xml:space="preserve">are normally known in advance and have no direct liquidity </w:delText>
        </w:r>
      </w:del>
      <w:del w:id="3542" w:author="King, Darryl" w:date="2021-08-06T10:38:00Z">
        <w:r w:rsidDel="00A851E9">
          <w:delText>impact, unless</w:delText>
        </w:r>
      </w:del>
      <w:del w:id="3543" w:author="King, Darryl" w:date="2021-08-11T11:31:00Z">
        <w:r w:rsidDel="00D64241">
          <w:delText xml:space="preserve"> the Treasury</w:delText>
        </w:r>
      </w:del>
      <w:del w:id="3544" w:author="King, Darryl" w:date="2021-08-11T11:58:00Z">
        <w:r w:rsidDel="00D07CE2">
          <w:delText xml:space="preserve"> holds its accounts</w:delText>
        </w:r>
      </w:del>
      <w:ins w:id="3545" w:author="King, Darryl" w:date="2021-08-11T11:58:00Z">
        <w:r w:rsidR="00D07CE2">
          <w:t>held</w:t>
        </w:r>
      </w:ins>
      <w:r>
        <w:t xml:space="preserve"> with </w:t>
      </w:r>
      <w:del w:id="3546" w:author="King, Darryl" w:date="2021-08-11T11:32:00Z">
        <w:r w:rsidDel="00D64241">
          <w:delText xml:space="preserve">the </w:delText>
        </w:r>
      </w:del>
      <w:ins w:id="3547" w:author="King, Darryl" w:date="2021-08-11T11:32:00Z">
        <w:r w:rsidR="00D64241">
          <w:t xml:space="preserve">a commercial </w:t>
        </w:r>
      </w:ins>
      <w:r>
        <w:t>bank</w:t>
      </w:r>
      <w:ins w:id="3548" w:author="King, Darryl" w:date="2021-08-11T12:26:00Z">
        <w:r w:rsidR="00006040">
          <w:t xml:space="preserve"> and so</w:t>
        </w:r>
      </w:ins>
      <w:ins w:id="3549" w:author="King, Darryl" w:date="2021-08-11T12:27:00Z">
        <w:r w:rsidR="00006040">
          <w:t xml:space="preserve"> all transactions in this category need to be considered for impact and </w:t>
        </w:r>
      </w:ins>
      <w:ins w:id="3550" w:author="King, Darryl" w:date="2021-08-11T12:28:00Z">
        <w:r w:rsidR="00124783">
          <w:t xml:space="preserve">materiality </w:t>
        </w:r>
      </w:ins>
      <w:ins w:id="3551" w:author="King, Darryl" w:date="2021-08-11T12:27:00Z">
        <w:r w:rsidR="00006040">
          <w:t>on re</w:t>
        </w:r>
      </w:ins>
      <w:ins w:id="3552" w:author="King, Darryl" w:date="2021-08-11T12:28:00Z">
        <w:r w:rsidR="00124783">
          <w:t xml:space="preserve">serves. </w:t>
        </w:r>
      </w:ins>
      <w:del w:id="3553" w:author="King, Darryl" w:date="2021-08-11T11:32:00Z">
        <w:r w:rsidDel="00D64241">
          <w:delText>ing system</w:delText>
        </w:r>
      </w:del>
      <w:del w:id="3554" w:author="King, Darryl" w:date="2021-08-11T12:28:00Z">
        <w:r w:rsidDel="00124783">
          <w:delText>.</w:delText>
        </w:r>
      </w:del>
      <w:r>
        <w:t xml:space="preserve"> </w:t>
      </w:r>
    </w:p>
    <w:p w14:paraId="3499DED7" w14:textId="79EA94A1" w:rsidR="00CC1634" w:rsidDel="00941DAE" w:rsidRDefault="00CC1634" w:rsidP="00CC1634">
      <w:pPr>
        <w:autoSpaceDE w:val="0"/>
        <w:autoSpaceDN w:val="0"/>
        <w:adjustRightInd w:val="0"/>
        <w:rPr>
          <w:del w:id="3555" w:author="King, Darryl" w:date="2021-08-12T10:51:00Z"/>
          <w:rFonts w:eastAsia="Calibri"/>
          <w:noProof/>
          <w:color w:val="000000"/>
        </w:rPr>
      </w:pPr>
      <w:commentRangeStart w:id="3556"/>
      <w:del w:id="3557" w:author="King, Darryl" w:date="2021-08-12T10:51:00Z">
        <w:r w:rsidRPr="00CC1634" w:rsidDel="00941DAE">
          <w:rPr>
            <w:b/>
            <w:bCs/>
          </w:rPr>
          <w:delText xml:space="preserve">In some countries, especially commodity exporters, OIN can also include bigger items such as the deposits of oil or sovereign funds. </w:delText>
        </w:r>
        <w:r w:rsidDel="00941DAE">
          <w:delText>When these items are sizeable and have a significant liquidity effect, they should be forecasted on an individual basis. O</w:delText>
        </w:r>
        <w:r w:rsidRPr="008509DD" w:rsidDel="00941DAE">
          <w:rPr>
            <w:rFonts w:eastAsia="Calibri"/>
            <w:noProof/>
            <w:color w:val="000000"/>
          </w:rPr>
          <w:delText>il</w:delText>
        </w:r>
        <w:r w:rsidDel="00941DAE">
          <w:rPr>
            <w:rFonts w:eastAsia="Calibri"/>
            <w:noProof/>
            <w:color w:val="000000"/>
          </w:rPr>
          <w:delText>/sovereign</w:delText>
        </w:r>
        <w:r w:rsidRPr="008509DD" w:rsidDel="00941DAE">
          <w:rPr>
            <w:rFonts w:eastAsia="Calibri"/>
            <w:noProof/>
            <w:color w:val="000000"/>
          </w:rPr>
          <w:delText xml:space="preserve"> fund transcations </w:delText>
        </w:r>
        <w:r w:rsidDel="00941DAE">
          <w:rPr>
            <w:rFonts w:eastAsia="Calibri"/>
            <w:noProof/>
            <w:color w:val="000000"/>
          </w:rPr>
          <w:delText xml:space="preserve">resulting in </w:delText>
        </w:r>
        <w:r w:rsidRPr="008509DD" w:rsidDel="00941DAE">
          <w:rPr>
            <w:rFonts w:eastAsia="Calibri"/>
            <w:noProof/>
            <w:color w:val="000000"/>
          </w:rPr>
          <w:delText>expenditures</w:delText>
        </w:r>
        <w:r w:rsidDel="00941DAE">
          <w:rPr>
            <w:rFonts w:eastAsia="Calibri"/>
            <w:noProof/>
            <w:color w:val="000000"/>
          </w:rPr>
          <w:delText xml:space="preserve"> in local currency change banking system liquidity and need to be properly articulated with the central bank monetary operations. In the case of domestic liquidity injections by these funds, the central bank may need to deduct (add) the corresponding amount from its liquidity injection (absorption) operations at the date where the expenditure leads to a liquidity injection. The monitoring of o</w:delText>
        </w:r>
        <w:r w:rsidRPr="008509DD" w:rsidDel="00941DAE">
          <w:rPr>
            <w:rFonts w:eastAsia="Calibri"/>
            <w:noProof/>
            <w:color w:val="000000"/>
          </w:rPr>
          <w:delText>il</w:delText>
        </w:r>
        <w:r w:rsidDel="00941DAE">
          <w:rPr>
            <w:rFonts w:eastAsia="Calibri"/>
            <w:noProof/>
            <w:color w:val="000000"/>
          </w:rPr>
          <w:delText>/sovereign</w:delText>
        </w:r>
        <w:r w:rsidRPr="008509DD" w:rsidDel="00941DAE">
          <w:rPr>
            <w:rFonts w:eastAsia="Calibri"/>
            <w:noProof/>
            <w:color w:val="000000"/>
          </w:rPr>
          <w:delText xml:space="preserve"> fund</w:delText>
        </w:r>
        <w:r w:rsidDel="00941DAE">
          <w:rPr>
            <w:rFonts w:eastAsia="Calibri"/>
            <w:noProof/>
            <w:color w:val="000000"/>
          </w:rPr>
          <w:delText xml:space="preserve"> transactions and resulting impact on banking system liquidity should be an integral part of the liquidity forecasting framework. </w:delText>
        </w:r>
        <w:commentRangeEnd w:id="3556"/>
        <w:r w:rsidR="00A851E9" w:rsidDel="00941DAE">
          <w:rPr>
            <w:rStyle w:val="CommentReference"/>
          </w:rPr>
          <w:commentReference w:id="3556"/>
        </w:r>
      </w:del>
    </w:p>
    <w:p w14:paraId="0E06A225" w14:textId="16BB874B" w:rsidR="00CC1634" w:rsidDel="004C2629" w:rsidRDefault="00CC1634" w:rsidP="00CC1634">
      <w:pPr>
        <w:autoSpaceDE w:val="0"/>
        <w:autoSpaceDN w:val="0"/>
        <w:adjustRightInd w:val="0"/>
        <w:rPr>
          <w:del w:id="3558" w:author="King, Darryl" w:date="2021-08-12T10:46:00Z"/>
          <w:rFonts w:eastAsia="Calibri"/>
          <w:noProof/>
          <w:color w:val="000000"/>
        </w:rPr>
      </w:pPr>
      <w:commentRangeStart w:id="3559"/>
      <w:del w:id="3560" w:author="King, Darryl" w:date="2021-08-12T10:46:00Z">
        <w:r w:rsidRPr="00CC1634" w:rsidDel="004C2629">
          <w:rPr>
            <w:rFonts w:eastAsia="Calibri"/>
            <w:b/>
            <w:bCs/>
            <w:noProof/>
            <w:color w:val="000000"/>
          </w:rPr>
          <w:delText xml:space="preserve">Similarly, the size and volatility in OIN may also be infleunced by the range of central bank counterparties and their services. </w:delText>
        </w:r>
        <w:r w:rsidDel="004C2629">
          <w:rPr>
            <w:rFonts w:eastAsia="Calibri"/>
            <w:noProof/>
            <w:color w:val="000000"/>
          </w:rPr>
          <w:delText>For example, in the Eurosystem, net assets denominated in euro and the other autonomus factors are important becasuse of reserve management services provided by several national central banks to institutuonal clients</w:delText>
        </w:r>
        <w:r w:rsidRPr="00976529" w:rsidDel="004C2629">
          <w:rPr>
            <w:rFonts w:eastAsia="Calibri"/>
            <w:noProof/>
            <w:color w:val="000000"/>
          </w:rPr>
          <w:delText xml:space="preserve"> </w:delText>
        </w:r>
        <w:r w:rsidDel="004C2629">
          <w:rPr>
            <w:rFonts w:eastAsia="Calibri"/>
            <w:noProof/>
            <w:color w:val="000000"/>
          </w:rPr>
          <w:delText>that are neither Eurosystem banks or governments, such as foreign central banks (Veyrune and Guo, 2019). The movement of liquidity on these accounts can be large at times, therefore for the central bank liquidity forecasts, the accounts should be identified and and treated in a manner similar to the other AFs. This ensures clarity of AF drivers, facilitates comprehensiveness of the liquidity forecast; although compiling the details for these AFs may become challenging, given the sometimes inadequate understanding and rapidily changing behaviour of these AFs.</w:delText>
        </w:r>
        <w:r w:rsidDel="004C2629">
          <w:rPr>
            <w:rStyle w:val="FootnoteReference"/>
            <w:rFonts w:eastAsia="Calibri"/>
            <w:noProof/>
            <w:color w:val="000000"/>
          </w:rPr>
          <w:footnoteReference w:id="11"/>
        </w:r>
        <w:r w:rsidDel="004C2629">
          <w:rPr>
            <w:rFonts w:eastAsia="Calibri"/>
            <w:noProof/>
            <w:color w:val="000000"/>
          </w:rPr>
          <w:delText xml:space="preserve">    </w:delText>
        </w:r>
        <w:commentRangeEnd w:id="3559"/>
        <w:r w:rsidR="00A851E9" w:rsidDel="004C2629">
          <w:rPr>
            <w:rStyle w:val="CommentReference"/>
          </w:rPr>
          <w:commentReference w:id="3559"/>
        </w:r>
      </w:del>
    </w:p>
    <w:p w14:paraId="2F871639" w14:textId="2A57F5FF" w:rsidR="00CC1634" w:rsidRDefault="00CC1634" w:rsidP="00CC1634">
      <w:pPr>
        <w:autoSpaceDE w:val="0"/>
        <w:autoSpaceDN w:val="0"/>
        <w:adjustRightInd w:val="0"/>
      </w:pPr>
      <w:r w:rsidRPr="00CC1634">
        <w:rPr>
          <w:rFonts w:eastAsia="Calibri"/>
          <w:b/>
          <w:bCs/>
          <w:noProof/>
          <w:color w:val="000000"/>
        </w:rPr>
        <w:t xml:space="preserve">Other smaller items of the central bank balance sheet, </w:t>
      </w:r>
      <w:r w:rsidRPr="00CC1634">
        <w:rPr>
          <w:b/>
          <w:bCs/>
        </w:rPr>
        <w:t>that do not have a significant impact on bank</w:t>
      </w:r>
      <w:del w:id="3563" w:author="King, Darryl" w:date="2021-08-12T10:51:00Z">
        <w:r w:rsidRPr="00CC1634" w:rsidDel="00941DAE">
          <w:rPr>
            <w:b/>
            <w:bCs/>
          </w:rPr>
          <w:delText>s</w:delText>
        </w:r>
      </w:del>
      <w:r w:rsidRPr="00CC1634">
        <w:rPr>
          <w:b/>
          <w:bCs/>
        </w:rPr>
        <w:t xml:space="preserve"> reserves, can be summed up and modeled on an aggregated basis. </w:t>
      </w:r>
      <w:r>
        <w:t>Only large items should be disaggregated and separately forecasted</w:t>
      </w:r>
      <w:ins w:id="3564" w:author="King, Darryl" w:date="2021-08-12T10:52:00Z">
        <w:r w:rsidR="00223FF8">
          <w:t xml:space="preserve"> one of which </w:t>
        </w:r>
      </w:ins>
      <w:ins w:id="3565" w:author="King, Darryl" w:date="2021-08-12T10:53:00Z">
        <w:r w:rsidR="00223FF8">
          <w:t xml:space="preserve">may be </w:t>
        </w:r>
      </w:ins>
      <w:del w:id="3566" w:author="King, Darryl" w:date="2021-08-12T10:53:00Z">
        <w:r w:rsidDel="00223FF8">
          <w:delText xml:space="preserve">. </w:delText>
        </w:r>
      </w:del>
      <w:del w:id="3567" w:author="King, Darryl" w:date="2021-08-12T10:52:00Z">
        <w:r w:rsidDel="00941DAE">
          <w:delText>D</w:delText>
        </w:r>
      </w:del>
      <w:del w:id="3568" w:author="King, Darryl" w:date="2021-08-12T10:53:00Z">
        <w:r w:rsidDel="00223FF8">
          <w:delText>epending on the institutional setup of the economy, t</w:delText>
        </w:r>
      </w:del>
      <w:ins w:id="3569" w:author="King, Darryl" w:date="2021-08-12T10:53:00Z">
        <w:r w:rsidR="00223FF8">
          <w:t>t</w:t>
        </w:r>
      </w:ins>
      <w:r>
        <w:t xml:space="preserve">he </w:t>
      </w:r>
      <w:del w:id="3570" w:author="King, Darryl" w:date="2021-08-12T10:53:00Z">
        <w:r w:rsidRPr="00223FF8" w:rsidDel="00223FF8">
          <w:rPr>
            <w:i/>
            <w:iCs/>
            <w:rPrChange w:id="3571" w:author="King, Darryl" w:date="2021-08-12T10:53:00Z">
              <w:rPr/>
            </w:rPrChange>
          </w:rPr>
          <w:delText>“</w:delText>
        </w:r>
      </w:del>
      <w:r w:rsidRPr="00223FF8">
        <w:rPr>
          <w:i/>
          <w:iCs/>
          <w:rPrChange w:id="3572" w:author="King, Darryl" w:date="2021-08-12T10:53:00Z">
            <w:rPr/>
          </w:rPrChange>
        </w:rPr>
        <w:t>reserve float</w:t>
      </w:r>
      <w:del w:id="3573" w:author="King, Darryl" w:date="2021-08-12T10:53:00Z">
        <w:r w:rsidDel="00223FF8">
          <w:delText>” can matter for liquidity forecasting purposes</w:delText>
        </w:r>
      </w:del>
      <w:r>
        <w:t>. A reserve float arises if the payor’s and payee’s accounts with the central bank are not credited and debited on the same day</w:t>
      </w:r>
      <w:ins w:id="3574" w:author="King, Darryl" w:date="2021-08-12T10:55:00Z">
        <w:r w:rsidR="00223FF8">
          <w:t xml:space="preserve">, a problem arising from inefficiencies in the payment </w:t>
        </w:r>
      </w:ins>
      <w:del w:id="3575" w:author="King, Darryl" w:date="2021-08-12T10:56:00Z">
        <w:r w:rsidDel="00223FF8">
          <w:delText xml:space="preserve">. The major sources of floats are lack of operating standards in the processing of payments, inadequate rules and regulations on clearing procedures and settlement methods, holdovers and backlogs of payments, delays in transportation and delivery of payment information, the existence of decentralized accounts of commercial banks in branches of the central bank, and processing errors </w:delText>
        </w:r>
      </w:del>
      <w:ins w:id="3576" w:author="King, Darryl" w:date="2021-08-12T10:56:00Z">
        <w:r w:rsidR="00223FF8">
          <w:t xml:space="preserve">system </w:t>
        </w:r>
      </w:ins>
      <w:r>
        <w:t>(</w:t>
      </w:r>
      <w:r w:rsidRPr="00F372FA">
        <w:t>Veale and Price</w:t>
      </w:r>
      <w:r>
        <w:t>,</w:t>
      </w:r>
      <w:r w:rsidRPr="00F372FA">
        <w:t xml:space="preserve"> 1994</w:t>
      </w:r>
      <w:r>
        <w:t xml:space="preserve">). </w:t>
      </w:r>
      <w:del w:id="3577" w:author="King, Darryl" w:date="2021-08-12T10:56:00Z">
        <w:r w:rsidDel="00223FF8">
          <w:delText xml:space="preserve">The more sophisticated and more efficient payment systems are, the less important is the problem of the reserve float. </w:delText>
        </w:r>
      </w:del>
      <w:r>
        <w:t>The best approach to forecast the reserve float is to extrapolate historical data and assess the float’s specific economic and noneconomic determinants, such as tax and payroll dates as well as specific factors contributing to transportation delays.</w:t>
      </w:r>
    </w:p>
    <w:p w14:paraId="44DCA4E6" w14:textId="77777777" w:rsidR="00D358B6" w:rsidRDefault="00D358B6">
      <w:pPr>
        <w:spacing w:after="0" w:line="240" w:lineRule="auto"/>
        <w:rPr>
          <w:ins w:id="3578" w:author="King, Darryl" w:date="2021-08-17T10:26:00Z"/>
          <w:rFonts w:asciiTheme="majorHAnsi" w:eastAsiaTheme="majorEastAsia" w:hAnsiTheme="majorHAnsi" w:cstheme="majorBidi"/>
          <w:color w:val="0074A6" w:themeColor="accent1" w:themeShade="BF"/>
          <w:sz w:val="32"/>
          <w:szCs w:val="32"/>
        </w:rPr>
      </w:pPr>
      <w:bookmarkStart w:id="3579" w:name="_Toc75358766"/>
      <w:bookmarkStart w:id="3580" w:name="_Toc75359114"/>
      <w:bookmarkStart w:id="3581" w:name="_Toc75359149"/>
      <w:bookmarkStart w:id="3582" w:name="_Toc75359363"/>
      <w:ins w:id="3583" w:author="King, Darryl" w:date="2021-08-17T10:26:00Z">
        <w:r>
          <w:br w:type="page"/>
        </w:r>
      </w:ins>
    </w:p>
    <w:p w14:paraId="663E08F7" w14:textId="4BAB9166" w:rsidR="00CC1634" w:rsidRDefault="00646558" w:rsidP="00CC1634">
      <w:pPr>
        <w:pStyle w:val="Heading1"/>
      </w:pPr>
      <w:bookmarkStart w:id="3584" w:name="_Toc81388144"/>
      <w:ins w:id="3585" w:author="King, Darryl" w:date="2021-08-12T11:04:00Z">
        <w:r>
          <w:t xml:space="preserve">Forecasting Reserves </w:t>
        </w:r>
      </w:ins>
      <w:ins w:id="3586" w:author="King, Darryl" w:date="2021-08-12T11:05:00Z">
        <w:r>
          <w:t>Demand</w:t>
        </w:r>
      </w:ins>
      <w:bookmarkEnd w:id="3584"/>
      <w:del w:id="3587" w:author="King, Darryl" w:date="2021-08-12T11:04:00Z">
        <w:r w:rsidR="00CC1634" w:rsidDel="00646558">
          <w:delText>I</w:delText>
        </w:r>
      </w:del>
      <w:del w:id="3588" w:author="King, Darryl" w:date="2021-08-12T11:05:00Z">
        <w:r w:rsidR="00CC1634" w:rsidDel="00646558">
          <w:delText>ncorporating Excess Reserves</w:delText>
        </w:r>
      </w:del>
      <w:r w:rsidR="00CC1634">
        <w:t xml:space="preserve"> </w:t>
      </w:r>
      <w:bookmarkEnd w:id="3579"/>
      <w:bookmarkEnd w:id="3580"/>
      <w:bookmarkEnd w:id="3581"/>
      <w:bookmarkEnd w:id="3582"/>
      <w:ins w:id="3589" w:author="King, Darryl" w:date="2021-09-23T10:39:00Z">
        <w:r w:rsidR="00CE24DF" w:rsidRPr="00CE24DF">
          <w:rPr>
            <w:color w:val="FF0000"/>
            <w:rPrChange w:id="3590" w:author="King, Darryl" w:date="2021-09-23T10:39:00Z">
              <w:rPr/>
            </w:rPrChange>
          </w:rPr>
          <w:t>[Romain to add 2-3 pages]</w:t>
        </w:r>
      </w:ins>
    </w:p>
    <w:p w14:paraId="6B266CF1" w14:textId="6EB72EAB" w:rsidR="00211F35" w:rsidRPr="00685ECE" w:rsidRDefault="00211F35" w:rsidP="00211F35">
      <w:pPr>
        <w:rPr>
          <w:ins w:id="3591" w:author="King, Darryl" w:date="2021-08-17T10:39:00Z"/>
        </w:rPr>
      </w:pPr>
      <w:ins w:id="3592" w:author="King, Darryl" w:date="2021-08-17T10:39:00Z">
        <w:r w:rsidRPr="005C5F72">
          <w:rPr>
            <w:b/>
            <w:bCs/>
            <w:rPrChange w:id="3593" w:author="King, Darryl" w:date="2021-08-17T10:54:00Z">
              <w:rPr/>
            </w:rPrChange>
          </w:rPr>
          <w:t>Based on the motives to hold reserves, three overlapping concepts are relevant:</w:t>
        </w:r>
        <w:r w:rsidRPr="007C2C49">
          <w:t xml:space="preserve"> </w:t>
        </w:r>
        <w:r>
          <w:t>(</w:t>
        </w:r>
        <w:r w:rsidRPr="00685ECE">
          <w:t>1) R</w:t>
        </w:r>
      </w:ins>
      <w:ins w:id="3594" w:author="King, Darryl" w:date="2021-08-17T10:54:00Z">
        <w:r w:rsidR="005C5F72">
          <w:t>eserve requirement</w:t>
        </w:r>
      </w:ins>
      <w:ins w:id="3595" w:author="King, Darryl" w:date="2021-08-17T10:39:00Z">
        <w:r>
          <w:rPr>
            <w:rFonts w:cstheme="minorHAnsi"/>
          </w:rPr>
          <w:t>—</w:t>
        </w:r>
        <w:r>
          <w:t xml:space="preserve">the </w:t>
        </w:r>
        <w:r w:rsidRPr="00685ECE">
          <w:t>amount required to be held through regulation;</w:t>
        </w:r>
      </w:ins>
      <w:ins w:id="3596" w:author="King, Darryl" w:date="2021-08-17T11:10:00Z">
        <w:r w:rsidR="003E7B6F">
          <w:rPr>
            <w:rStyle w:val="FootnoteReference"/>
          </w:rPr>
          <w:footnoteReference w:id="12"/>
        </w:r>
      </w:ins>
      <w:ins w:id="3599" w:author="King, Darryl" w:date="2021-08-17T10:39:00Z">
        <w:r w:rsidRPr="00685ECE">
          <w:t xml:space="preserve"> </w:t>
        </w:r>
        <w:r>
          <w:t>(</w:t>
        </w:r>
        <w:r w:rsidRPr="00685ECE">
          <w:t>2) voluntary reserves</w:t>
        </w:r>
        <w:r>
          <w:rPr>
            <w:rFonts w:cstheme="minorHAnsi"/>
          </w:rPr>
          <w:t>—</w:t>
        </w:r>
        <w:r>
          <w:t xml:space="preserve">the </w:t>
        </w:r>
        <w:r w:rsidRPr="00685ECE">
          <w:t xml:space="preserve">amount held for precautionary reasons; and </w:t>
        </w:r>
        <w:r>
          <w:t>(</w:t>
        </w:r>
        <w:r w:rsidRPr="00685ECE">
          <w:t>3) excess reserves</w:t>
        </w:r>
        <w:r>
          <w:rPr>
            <w:rFonts w:cstheme="minorHAnsi"/>
          </w:rPr>
          <w:t>—</w:t>
        </w:r>
        <w:r>
          <w:t xml:space="preserve">the </w:t>
        </w:r>
        <w:r w:rsidRPr="00685ECE">
          <w:t xml:space="preserve">amount held </w:t>
        </w:r>
        <w:proofErr w:type="gramStart"/>
        <w:r w:rsidRPr="00685ECE">
          <w:t>in excess of</w:t>
        </w:r>
        <w:proofErr w:type="gramEnd"/>
        <w:r w:rsidRPr="00685ECE">
          <w:t xml:space="preserve"> the </w:t>
        </w:r>
      </w:ins>
      <w:ins w:id="3600" w:author="King, Darryl" w:date="2021-08-17T11:17:00Z">
        <w:r w:rsidR="006C52CD">
          <w:t>reserve requirement</w:t>
        </w:r>
      </w:ins>
      <w:ins w:id="3601" w:author="King, Darryl" w:date="2021-08-17T10:39:00Z">
        <w:r w:rsidRPr="00685ECE">
          <w:t>. Excess reserves can be held voluntarily if they have a precautionary motive or involuntarily if banks would dispose of them if the central bank would offer placement opportunities.</w:t>
        </w:r>
        <w:r>
          <w:t xml:space="preserve"> </w:t>
        </w:r>
      </w:ins>
      <w:ins w:id="3602" w:author="King, Darryl" w:date="2021-08-17T11:18:00Z">
        <w:r w:rsidR="002E2C06">
          <w:t xml:space="preserve">In normal circumstances, </w:t>
        </w:r>
      </w:ins>
      <w:ins w:id="3603" w:author="King, Darryl" w:date="2021-08-17T11:19:00Z">
        <w:r w:rsidR="002E2C06">
          <w:t>voluntarily held reserves will closely equate with excess reserves</w:t>
        </w:r>
      </w:ins>
      <w:ins w:id="3604" w:author="King, Darryl" w:date="2021-08-17T11:20:00Z">
        <w:r w:rsidR="002E2C06">
          <w:t>, while q</w:t>
        </w:r>
      </w:ins>
      <w:ins w:id="3605" w:author="King, Darryl" w:date="2021-08-17T10:39:00Z">
        <w:r>
          <w:t xml:space="preserve">uantitative easing is an example of banks being forced to hold reserves </w:t>
        </w:r>
        <w:proofErr w:type="gramStart"/>
        <w:r>
          <w:t>in excess of</w:t>
        </w:r>
        <w:proofErr w:type="gramEnd"/>
        <w:r>
          <w:t xml:space="preserve"> their </w:t>
        </w:r>
      </w:ins>
      <w:ins w:id="3606" w:author="King, Darryl" w:date="2021-08-17T11:20:00Z">
        <w:r w:rsidR="002E2C06">
          <w:t xml:space="preserve">voluntary </w:t>
        </w:r>
      </w:ins>
      <w:ins w:id="3607" w:author="King, Darryl" w:date="2021-08-17T10:39:00Z">
        <w:r>
          <w:t xml:space="preserve">demand. </w:t>
        </w:r>
      </w:ins>
    </w:p>
    <w:p w14:paraId="74EACA23" w14:textId="51AE203F" w:rsidR="00CC1634" w:rsidDel="00211F35" w:rsidRDefault="00CC1634" w:rsidP="00CC1634">
      <w:pPr>
        <w:autoSpaceDE w:val="0"/>
        <w:autoSpaceDN w:val="0"/>
        <w:adjustRightInd w:val="0"/>
        <w:rPr>
          <w:del w:id="3608" w:author="King, Darryl" w:date="2021-08-17T10:39:00Z"/>
        </w:rPr>
      </w:pPr>
      <w:del w:id="3609" w:author="King, Darryl" w:date="2021-08-17T10:39:00Z">
        <w:r w:rsidRPr="00CC1634" w:rsidDel="00211F35">
          <w:rPr>
            <w:b/>
            <w:bCs/>
          </w:rPr>
          <w:delText>Changes in the demand for reserves could have an immediate impacts on short-term rates—especially in the absence of standing facilities and RR with sufficient averaging provisions</w:delText>
        </w:r>
        <w:r w:rsidRPr="00CC1634" w:rsidDel="00211F35">
          <w:rPr>
            <w:rFonts w:hint="eastAsia"/>
            <w:b/>
            <w:bCs/>
          </w:rPr>
          <w:delText>─</w:delText>
        </w:r>
        <w:r w:rsidRPr="00CC1634" w:rsidDel="00211F35">
          <w:rPr>
            <w:b/>
            <w:bCs/>
          </w:rPr>
          <w:delText xml:space="preserve"> that could be transmitted to other parts of the yield curve in contradiction with the monetary policy stance. </w:delText>
        </w:r>
        <w:r w:rsidDel="00211F35">
          <w:delText>Estimating the demand for reserves would be especially important when the operational target is the interest rate. Allowing averaging of the reserve requirement considerably simplify the issue as the voluntary demand for reserves could be included in the regulatory demand for reserves (i.e. required reserves) as long as the latter in high enough. Without averaging, excess reserves would fully reflect the voluntary demand for reserves.</w:delText>
        </w:r>
      </w:del>
    </w:p>
    <w:p w14:paraId="6E599BD2" w14:textId="3A18F972" w:rsidR="00CC1634" w:rsidDel="00211F35" w:rsidRDefault="00CC1634" w:rsidP="00CC1634">
      <w:pPr>
        <w:autoSpaceDE w:val="0"/>
        <w:autoSpaceDN w:val="0"/>
        <w:adjustRightInd w:val="0"/>
        <w:rPr>
          <w:del w:id="3610" w:author="King, Darryl" w:date="2021-08-17T10:39:00Z"/>
        </w:rPr>
      </w:pPr>
      <w:del w:id="3611" w:author="King, Darryl" w:date="2021-08-17T10:39:00Z">
        <w:r w:rsidRPr="00CC1634" w:rsidDel="00211F35">
          <w:rPr>
            <w:b/>
            <w:bCs/>
          </w:rPr>
          <w:delText xml:space="preserve">More generally, the assessment of ER can be important for central banks to minimize undesirable effects that can originate from idiosyncratic demand for ER. </w:delText>
        </w:r>
        <w:r w:rsidRPr="002F14AD" w:rsidDel="00211F35">
          <w:delText xml:space="preserve">In this regard, central banks would incorporate useful quantitative and qualitative information on financial institutions’ funding </w:delText>
        </w:r>
        <w:r w:rsidDel="00211F35">
          <w:delText xml:space="preserve">and </w:delText>
        </w:r>
        <w:r w:rsidRPr="00B90A35" w:rsidDel="00211F35">
          <w:delText>liquidity management practices</w:delText>
        </w:r>
        <w:r w:rsidDel="00211F35">
          <w:delText xml:space="preserve">, and fluctuations in their ER, </w:delText>
        </w:r>
        <w:r w:rsidRPr="002F14AD" w:rsidDel="00211F35">
          <w:delText xml:space="preserve">to </w:delText>
        </w:r>
        <w:r w:rsidDel="00211F35">
          <w:delText>improve the understanding of the demand for ER.</w:delText>
        </w:r>
        <w:r w:rsidRPr="002F14AD" w:rsidDel="00211F35">
          <w:delText xml:space="preserve">  </w:delText>
        </w:r>
      </w:del>
    </w:p>
    <w:p w14:paraId="7EBBB1E9" w14:textId="6F90B8A6" w:rsidR="00CC1634" w:rsidRPr="007B042C" w:rsidDel="003C0ED1" w:rsidRDefault="00CC1634" w:rsidP="003C1366">
      <w:pPr>
        <w:pStyle w:val="Heading2"/>
        <w:rPr>
          <w:del w:id="3612" w:author="King, Darryl" w:date="2021-08-17T10:58:00Z"/>
        </w:rPr>
      </w:pPr>
      <w:bookmarkStart w:id="3613" w:name="_Toc75358767"/>
      <w:bookmarkStart w:id="3614" w:name="_Toc75359115"/>
      <w:bookmarkStart w:id="3615" w:name="_Toc75359150"/>
      <w:bookmarkStart w:id="3616" w:name="_Toc75359364"/>
      <w:del w:id="3617" w:author="King, Darryl" w:date="2021-08-17T10:58:00Z">
        <w:r w:rsidRPr="007B042C" w:rsidDel="003C0ED1">
          <w:delText>Determinants of the Demand for E</w:delText>
        </w:r>
        <w:r w:rsidDel="003C0ED1">
          <w:delText xml:space="preserve">xcess </w:delText>
        </w:r>
        <w:r w:rsidRPr="007B042C" w:rsidDel="003C0ED1">
          <w:delText>R</w:delText>
        </w:r>
        <w:r w:rsidDel="003C0ED1">
          <w:delText>eserves</w:delText>
        </w:r>
        <w:bookmarkEnd w:id="3613"/>
        <w:bookmarkEnd w:id="3614"/>
        <w:bookmarkEnd w:id="3615"/>
        <w:bookmarkEnd w:id="3616"/>
      </w:del>
    </w:p>
    <w:p w14:paraId="01A523C5" w14:textId="57ED3849" w:rsidR="00CC1634" w:rsidDel="003C0ED1" w:rsidRDefault="00CC1634" w:rsidP="00CC1634">
      <w:pPr>
        <w:rPr>
          <w:del w:id="3618" w:author="King, Darryl" w:date="2021-08-17T10:58:00Z"/>
        </w:rPr>
      </w:pPr>
      <w:del w:id="3619" w:author="King, Darryl" w:date="2021-08-17T10:58:00Z">
        <w:r w:rsidRPr="003C1366" w:rsidDel="003C0ED1">
          <w:rPr>
            <w:b/>
            <w:bCs/>
          </w:rPr>
          <w:delText xml:space="preserve">A key element in determining the desired level of ER is to understand the factors that </w:delText>
        </w:r>
        <w:r w:rsidRPr="003C1366" w:rsidDel="003C0ED1">
          <w:rPr>
            <w:b/>
            <w:bCs/>
            <w:iCs/>
          </w:rPr>
          <w:delText>drive their demand</w:delText>
        </w:r>
        <w:r w:rsidRPr="003C1366" w:rsidDel="003C0ED1">
          <w:rPr>
            <w:b/>
            <w:bCs/>
          </w:rPr>
          <w:delText>.</w:delText>
        </w:r>
        <w:r w:rsidDel="003C0ED1">
          <w:delText xml:space="preserve"> A high-level </w:delText>
        </w:r>
        <w:r w:rsidRPr="00436303" w:rsidDel="003C0ED1">
          <w:delText>identif</w:delText>
        </w:r>
        <w:r w:rsidDel="003C0ED1">
          <w:delText xml:space="preserve">ication of </w:delText>
        </w:r>
        <w:r w:rsidRPr="00436303" w:rsidDel="003C0ED1">
          <w:delText xml:space="preserve">motives </w:delText>
        </w:r>
        <w:r w:rsidDel="003C0ED1">
          <w:delText>of the demand for ER</w:delText>
        </w:r>
        <w:r w:rsidRPr="00436303" w:rsidDel="003C0ED1">
          <w:delText xml:space="preserve"> </w:delText>
        </w:r>
        <w:r w:rsidDel="003C0ED1">
          <w:delText xml:space="preserve">include </w:delText>
        </w:r>
        <w:r w:rsidRPr="00436303" w:rsidDel="003C0ED1">
          <w:rPr>
            <w:i/>
          </w:rPr>
          <w:delText>idiosyncratic</w:delText>
        </w:r>
        <w:r w:rsidRPr="00436303" w:rsidDel="003C0ED1">
          <w:delText xml:space="preserve"> </w:delText>
        </w:r>
        <w:r w:rsidDel="003C0ED1">
          <w:rPr>
            <w:i/>
          </w:rPr>
          <w:delText>factors</w:delText>
        </w:r>
        <w:r w:rsidDel="003C0ED1">
          <w:delText xml:space="preserve"> </w:delText>
        </w:r>
        <w:r w:rsidRPr="00436303" w:rsidDel="003C0ED1">
          <w:delText xml:space="preserve">and </w:delText>
        </w:r>
        <w:r w:rsidRPr="00D14499" w:rsidDel="003C0ED1">
          <w:rPr>
            <w:i/>
          </w:rPr>
          <w:delText xml:space="preserve">systemic </w:delText>
        </w:r>
        <w:r w:rsidDel="003C0ED1">
          <w:rPr>
            <w:i/>
          </w:rPr>
          <w:delText xml:space="preserve">factors. </w:delText>
        </w:r>
        <w:r w:rsidDel="003C0ED1">
          <w:rPr>
            <w:iCs/>
          </w:rPr>
          <w:delText xml:space="preserve">Idiosyncratic factors </w:delText>
        </w:r>
        <w:r w:rsidRPr="00436303" w:rsidDel="003C0ED1">
          <w:delText xml:space="preserve">originate from banks’ individual </w:delText>
        </w:r>
        <w:r w:rsidDel="003C0ED1">
          <w:delText xml:space="preserve">demand </w:delText>
        </w:r>
        <w:r w:rsidRPr="00436303" w:rsidDel="003C0ED1">
          <w:delText xml:space="preserve">to conduct core business activity and satisfy internal </w:delText>
        </w:r>
        <w:r w:rsidDel="003C0ED1">
          <w:delText>risk</w:delText>
        </w:r>
        <w:r w:rsidRPr="00436303" w:rsidDel="003C0ED1">
          <w:delText xml:space="preserve"> management strategies</w:delText>
        </w:r>
        <w:r w:rsidDel="003C0ED1">
          <w:delText>. Systemic factors</w:delText>
        </w:r>
        <w:r w:rsidRPr="00436303" w:rsidDel="003C0ED1">
          <w:delText xml:space="preserve"> </w:delText>
        </w:r>
        <w:r w:rsidDel="003C0ED1">
          <w:delText>include the RR mechanism, the central bank liquidity management framework, the payment system, the level of development of the interbank market, distribution of bank reserves, and potential disruptions in the smooth functioning of the money markets, as well as other</w:delText>
        </w:r>
        <w:r w:rsidRPr="00436303" w:rsidDel="003C0ED1">
          <w:delText xml:space="preserve"> system-wide event</w:delText>
        </w:r>
        <w:r w:rsidDel="003C0ED1">
          <w:delText>s</w:delText>
        </w:r>
        <w:r w:rsidDel="003C0ED1">
          <w:rPr>
            <w:rStyle w:val="CommentReference"/>
          </w:rPr>
          <w:delText>.</w:delText>
        </w:r>
      </w:del>
    </w:p>
    <w:p w14:paraId="3759F43D" w14:textId="7E65D1B8" w:rsidR="00CC1634" w:rsidDel="003C0ED1" w:rsidRDefault="00CC1634" w:rsidP="00CC1634">
      <w:pPr>
        <w:rPr>
          <w:del w:id="3620" w:author="King, Darryl" w:date="2021-08-17T10:58:00Z"/>
        </w:rPr>
      </w:pPr>
      <w:del w:id="3621" w:author="King, Darryl" w:date="2021-08-17T10:58:00Z">
        <w:r w:rsidRPr="003C1366" w:rsidDel="003C0ED1">
          <w:rPr>
            <w:b/>
            <w:bCs/>
          </w:rPr>
          <w:delText xml:space="preserve">Characteristics of the RR mechanism affect the demand for ER and its predictability. </w:delText>
        </w:r>
        <w:r w:rsidDel="003C0ED1">
          <w:delText xml:space="preserve">The main features to be considered are: (i) averaging provisions versus daily fulfillment of the RR, (ii) length of the reserve maintenance period, and (iii) cost of reserve shortfalls. </w:delText>
        </w:r>
      </w:del>
    </w:p>
    <w:p w14:paraId="10FBA06E" w14:textId="5F843692" w:rsidR="00CC1634" w:rsidRPr="003C1366" w:rsidDel="003C0ED1" w:rsidRDefault="00CC1634" w:rsidP="00CC1634">
      <w:pPr>
        <w:rPr>
          <w:del w:id="3622" w:author="King, Darryl" w:date="2021-08-17T10:58:00Z"/>
          <w:rFonts w:asciiTheme="majorHAnsi" w:hAnsiTheme="majorHAnsi" w:cstheme="majorHAnsi"/>
        </w:rPr>
      </w:pPr>
      <w:del w:id="3623" w:author="King, Darryl" w:date="2021-08-17T10:58:00Z">
        <w:r w:rsidRPr="003C1366" w:rsidDel="003C0ED1">
          <w:rPr>
            <w:rFonts w:asciiTheme="majorHAnsi" w:hAnsiTheme="majorHAnsi" w:cstheme="majorHAnsi"/>
            <w:b/>
            <w:bCs/>
          </w:rPr>
          <w:delText xml:space="preserve">Averaging provisions over a sufficiently long period provide banks with flexibility to react to AFs’ shocks and adjust their demand accordingly. </w:delText>
        </w:r>
        <w:r w:rsidRPr="003C1366" w:rsidDel="003C0ED1">
          <w:rPr>
            <w:rFonts w:asciiTheme="majorHAnsi" w:hAnsiTheme="majorHAnsi" w:cstheme="majorHAnsi"/>
          </w:rPr>
          <w:delText>Banks can on certain days “overfulfill” (hold positive ER) and on other days “under-fulfill” (hold negative ER) their RR without impact one short-term rates. The length of the RR maintenance period</w:delText>
        </w:r>
        <w:r w:rsidRPr="003C1366" w:rsidDel="003C0ED1">
          <w:rPr>
            <w:rFonts w:asciiTheme="majorHAnsi" w:hAnsiTheme="majorHAnsi" w:cstheme="majorHAnsi"/>
            <w:b/>
            <w:bCs/>
          </w:rPr>
          <w:delText xml:space="preserve"> </w:delText>
        </w:r>
        <w:r w:rsidRPr="003C1366" w:rsidDel="003C0ED1">
          <w:rPr>
            <w:rFonts w:asciiTheme="majorHAnsi" w:hAnsiTheme="majorHAnsi" w:cstheme="majorHAnsi"/>
          </w:rPr>
          <w:delText>can influence the variability of ER demand and affect the pattern of reserve holdings over the maintenance period. Patterns of reserve holdings depend also on how and when central banks usually provide and absorb liquidity, that is the liquidity management framework and existence of standing facilities. Finally, when reserve shortfalls are highly penalized by the central bank, the banking system is less likely to deviate from the required reserves. As a result, banks may wish to front load (or backload) the fulfillment of the reserves requirement, thereby creating a demand for excess reserves that the central bank needs to accommodate to avoid that short term rate deviation from the target through the maintenance period.</w:delText>
        </w:r>
      </w:del>
    </w:p>
    <w:p w14:paraId="204659DB" w14:textId="2AB4BE05" w:rsidR="00CC1634" w:rsidRPr="00F1142E" w:rsidDel="003C0ED1" w:rsidRDefault="00CC1634" w:rsidP="00CC1634">
      <w:pPr>
        <w:rPr>
          <w:del w:id="3624" w:author="King, Darryl" w:date="2021-08-17T10:58:00Z"/>
        </w:rPr>
      </w:pPr>
      <w:del w:id="3625" w:author="King, Darryl" w:date="2021-08-17T10:58:00Z">
        <w:r w:rsidRPr="003C1366" w:rsidDel="003C0ED1">
          <w:rPr>
            <w:b/>
            <w:bCs/>
          </w:rPr>
          <w:delText xml:space="preserve">Banks tend to hold more ER when the short-term access to bank reserves is limited because the central bank does not operate standing lending facilities, or the interbank market is segmented or shallow. </w:delText>
        </w:r>
        <w:r w:rsidRPr="00F1142E" w:rsidDel="003C0ED1">
          <w:delText>The distribution of reserves among banks contains useful information on the liquidity situation when interbank markets are not entirely efficient. With segmented markets because of financial difficulties in some banks,</w:delText>
        </w:r>
        <w:r w:rsidRPr="00F1142E" w:rsidDel="003C0ED1">
          <w:rPr>
            <w:sz w:val="16"/>
            <w:szCs w:val="16"/>
          </w:rPr>
          <w:delText xml:space="preserve"> </w:delText>
        </w:r>
        <w:r w:rsidDel="003C0ED1">
          <w:delText>aggregated banking</w:delText>
        </w:r>
        <w:r w:rsidRPr="00F1142E" w:rsidDel="003C0ED1">
          <w:delText xml:space="preserve"> system </w:delText>
        </w:r>
        <w:r w:rsidDel="003C0ED1">
          <w:delText xml:space="preserve">liquidity </w:delText>
        </w:r>
        <w:r w:rsidRPr="00F1142E" w:rsidDel="003C0ED1">
          <w:delText>may not be enough to assess liquidity conditions, since some banks’ access to liquidity on the interbank money market is restricted.</w:delText>
        </w:r>
      </w:del>
    </w:p>
    <w:p w14:paraId="45F1DB62" w14:textId="7BDF87FA" w:rsidR="00CC1634" w:rsidDel="003C0ED1" w:rsidRDefault="00CC1634" w:rsidP="00CC1634">
      <w:pPr>
        <w:rPr>
          <w:del w:id="3626" w:author="King, Darryl" w:date="2021-08-17T10:58:00Z"/>
        </w:rPr>
      </w:pPr>
      <w:del w:id="3627" w:author="King, Darryl" w:date="2021-08-17T10:58:00Z">
        <w:r w:rsidRPr="003C1366" w:rsidDel="003C0ED1">
          <w:rPr>
            <w:b/>
            <w:bCs/>
          </w:rPr>
          <w:delText xml:space="preserve">The features of the payment system also affect the demand for ER. </w:delText>
        </w:r>
        <w:r w:rsidRPr="00F1142E" w:rsidDel="003C0ED1">
          <w:delText>When the payment system is undeveloped and inefficient, the banking system typically holds large amounts of ER. In some cases, an inefficient payment system goes along with</w:delText>
        </w:r>
        <w:r w:rsidRPr="004816ED" w:rsidDel="003C0ED1">
          <w:delText xml:space="preserve"> large and unstable</w:delText>
        </w:r>
        <w:r w:rsidDel="003C0ED1">
          <w:delText xml:space="preserve"> </w:delText>
        </w:r>
        <w:r w:rsidRPr="004816ED" w:rsidDel="003C0ED1">
          <w:delText>reserve floats. Both deficiencies complicate liquidity forecasting</w:delText>
        </w:r>
        <w:r w:rsidDel="003C0ED1">
          <w:delText xml:space="preserve">. Uncertainties about the daily clearing outcome and the risk of incurring costs from the inability to meet settlement obligations cause banks to hold ER with the central bank. The cost of holding too few settlement balances can take the form of high borrowing rates in the interbank market. </w:delText>
        </w:r>
      </w:del>
    </w:p>
    <w:p w14:paraId="6A7A1A9C" w14:textId="3E756E17" w:rsidR="00CC1634" w:rsidRPr="003C1366" w:rsidDel="003C0ED1" w:rsidRDefault="00CC1634" w:rsidP="00CC1634">
      <w:pPr>
        <w:rPr>
          <w:del w:id="3628" w:author="King, Darryl" w:date="2021-08-17T10:58:00Z"/>
          <w:b/>
          <w:bCs/>
        </w:rPr>
      </w:pPr>
      <w:del w:id="3629" w:author="King, Darryl" w:date="2021-08-17T10:58:00Z">
        <w:r w:rsidRPr="003C1366" w:rsidDel="003C0ED1">
          <w:rPr>
            <w:b/>
            <w:bCs/>
          </w:rPr>
          <w:delText xml:space="preserve">These determinants discussed above can be classified under </w:delText>
        </w:r>
        <w:r w:rsidR="00B44DE4" w:rsidDel="003C0ED1">
          <w:rPr>
            <w:b/>
            <w:bCs/>
          </w:rPr>
          <w:delText xml:space="preserve">three </w:delText>
        </w:r>
        <w:r w:rsidRPr="003C1366" w:rsidDel="003C0ED1">
          <w:rPr>
            <w:b/>
            <w:bCs/>
          </w:rPr>
          <w:delText xml:space="preserve">purposes that drive the demand of ER:     </w:delText>
        </w:r>
      </w:del>
    </w:p>
    <w:p w14:paraId="695BD4F8" w14:textId="72F62669" w:rsidR="00CC1634" w:rsidRPr="00861FE8" w:rsidDel="003C0ED1" w:rsidRDefault="00CC1634" w:rsidP="00861FE8">
      <w:pPr>
        <w:pStyle w:val="ListParagraph"/>
        <w:numPr>
          <w:ilvl w:val="0"/>
          <w:numId w:val="22"/>
        </w:numPr>
        <w:spacing w:line="300" w:lineRule="auto"/>
        <w:ind w:left="720"/>
        <w:rPr>
          <w:del w:id="3630" w:author="King, Darryl" w:date="2021-08-17T10:58:00Z"/>
          <w:rFonts w:asciiTheme="majorHAnsi" w:hAnsiTheme="majorHAnsi" w:cstheme="majorHAnsi"/>
          <w:szCs w:val="20"/>
        </w:rPr>
      </w:pPr>
      <w:del w:id="3631" w:author="King, Darryl" w:date="2021-08-17T10:58:00Z">
        <w:r w:rsidRPr="00861FE8" w:rsidDel="003C0ED1">
          <w:rPr>
            <w:rFonts w:asciiTheme="majorHAnsi" w:hAnsiTheme="majorHAnsi" w:cstheme="majorHAnsi"/>
            <w:b/>
            <w:szCs w:val="20"/>
          </w:rPr>
          <w:delText>Transaction demand for ER</w:delText>
        </w:r>
        <w:r w:rsidRPr="00861FE8" w:rsidDel="003C0ED1">
          <w:rPr>
            <w:rFonts w:asciiTheme="majorHAnsi" w:hAnsiTheme="majorHAnsi" w:cstheme="majorHAnsi"/>
            <w:szCs w:val="20"/>
          </w:rPr>
          <w:delText>: to facilitate continuous settlement intraday, while possibly avoiding the need to access intra-day credit from the central bank. The level of development of the payment system and value and volatility of payments will influence the amount and variability in the transaction demand for ER.</w:delText>
        </w:r>
      </w:del>
    </w:p>
    <w:p w14:paraId="0306296E" w14:textId="76CCEE24" w:rsidR="00CC1634" w:rsidRPr="00861FE8" w:rsidDel="003C0ED1" w:rsidRDefault="00CC1634" w:rsidP="00861FE8">
      <w:pPr>
        <w:pStyle w:val="ListParagraph"/>
        <w:numPr>
          <w:ilvl w:val="0"/>
          <w:numId w:val="22"/>
        </w:numPr>
        <w:spacing w:line="300" w:lineRule="auto"/>
        <w:ind w:left="720"/>
        <w:rPr>
          <w:del w:id="3632" w:author="King, Darryl" w:date="2021-08-17T10:58:00Z"/>
          <w:rFonts w:asciiTheme="majorHAnsi" w:hAnsiTheme="majorHAnsi" w:cstheme="majorHAnsi"/>
          <w:szCs w:val="20"/>
        </w:rPr>
      </w:pPr>
      <w:del w:id="3633" w:author="King, Darryl" w:date="2021-08-17T10:58:00Z">
        <w:r w:rsidRPr="00861FE8" w:rsidDel="003C0ED1">
          <w:rPr>
            <w:rFonts w:asciiTheme="majorHAnsi" w:hAnsiTheme="majorHAnsi" w:cstheme="majorHAnsi"/>
            <w:b/>
            <w:szCs w:val="20"/>
          </w:rPr>
          <w:delText>Precautionary demand for ER</w:delText>
        </w:r>
        <w:r w:rsidRPr="00861FE8" w:rsidDel="003C0ED1">
          <w:rPr>
            <w:rFonts w:asciiTheme="majorHAnsi" w:hAnsiTheme="majorHAnsi" w:cstheme="majorHAnsi"/>
            <w:szCs w:val="20"/>
          </w:rPr>
          <w:delText xml:space="preserve">: held to cover unpredictable events that could originate from the characteristics of the RR mechanism (as discussed above), features of the central bank’s liquidity management framework (OMO strategy, existence of standing facilities,…), and structure and level of development of the money market (segmentation, shallowness, access to the market, penalty rate, etc.). In addition, the business model and internal risk limits thereof will tend to determine precautionary holdings of ER. Finally, the precautionary demand for reserve also depends on market functioning. The demand for ER usually increases when financial institutions’ soundness is weakened as institutions show more reluctance to lend surplus reserves in the interbank market as counterparty risk increases, leading to ER </w:delText>
        </w:r>
        <w:r w:rsidR="00B44DE4" w:rsidRPr="00861FE8" w:rsidDel="003C0ED1">
          <w:rPr>
            <w:rFonts w:asciiTheme="majorHAnsi" w:hAnsiTheme="majorHAnsi" w:cstheme="majorHAnsi"/>
            <w:szCs w:val="20"/>
          </w:rPr>
          <w:delText>more than</w:delText>
        </w:r>
        <w:r w:rsidRPr="00861FE8" w:rsidDel="003C0ED1">
          <w:rPr>
            <w:rFonts w:asciiTheme="majorHAnsi" w:hAnsiTheme="majorHAnsi" w:cstheme="majorHAnsi"/>
            <w:szCs w:val="20"/>
          </w:rPr>
          <w:delText xml:space="preserve"> the desired levels within an uncertain financial environment.</w:delText>
        </w:r>
      </w:del>
    </w:p>
    <w:p w14:paraId="1E7013B1" w14:textId="77021EC6" w:rsidR="00CC1634" w:rsidRPr="00861FE8" w:rsidDel="003C0ED1" w:rsidRDefault="00CC1634" w:rsidP="00861FE8">
      <w:pPr>
        <w:pStyle w:val="ListParagraph"/>
        <w:numPr>
          <w:ilvl w:val="0"/>
          <w:numId w:val="22"/>
        </w:numPr>
        <w:spacing w:line="300" w:lineRule="auto"/>
        <w:ind w:left="720"/>
        <w:rPr>
          <w:del w:id="3634" w:author="King, Darryl" w:date="2021-08-17T10:58:00Z"/>
          <w:rFonts w:asciiTheme="majorHAnsi" w:hAnsiTheme="majorHAnsi" w:cstheme="majorHAnsi"/>
          <w:szCs w:val="20"/>
        </w:rPr>
      </w:pPr>
      <w:del w:id="3635" w:author="King, Darryl" w:date="2021-08-17T10:58:00Z">
        <w:r w:rsidRPr="00861FE8" w:rsidDel="003C0ED1">
          <w:rPr>
            <w:rFonts w:asciiTheme="majorHAnsi" w:hAnsiTheme="majorHAnsi" w:cstheme="majorHAnsi"/>
            <w:b/>
            <w:szCs w:val="20"/>
          </w:rPr>
          <w:delText>Prudential demand for ER</w:delText>
        </w:r>
        <w:r w:rsidRPr="00861FE8" w:rsidDel="003C0ED1">
          <w:rPr>
            <w:rFonts w:asciiTheme="majorHAnsi" w:hAnsiTheme="majorHAnsi" w:cstheme="majorHAnsi"/>
            <w:szCs w:val="20"/>
          </w:rPr>
          <w:delText>: required reserves are only one component of the regulatory demand for reserves. In addition, ER demand would be influenced by the need to comply with new liquidity requirements, such as the LCR and NSFR if the pool of high quality liquid asset alternatives to reserves at the central bank is limited and if the RR is not included among eligible high quality liquid assets. From a survey of 68 counterparties of the ECB, banking supervision and regulation (e.g. LCR fulfillment) were indicated as determinants for ER demand, with these factors noted as having marginal to significant impact on the demand for ER after 2016 (Occasional Paper Series, ECB, November 2017).</w:delText>
        </w:r>
      </w:del>
    </w:p>
    <w:p w14:paraId="4CB01FA8" w14:textId="0794455C" w:rsidR="00CC1634" w:rsidRPr="008B1772" w:rsidDel="003C0ED1" w:rsidRDefault="00CC1634" w:rsidP="00CC1634">
      <w:pPr>
        <w:rPr>
          <w:del w:id="3636" w:author="King, Darryl" w:date="2021-08-17T10:58:00Z"/>
        </w:rPr>
      </w:pPr>
      <w:del w:id="3637" w:author="King, Darryl" w:date="2021-08-17T10:58:00Z">
        <w:r w:rsidRPr="00937A31" w:rsidDel="003C0ED1">
          <w:rPr>
            <w:b/>
            <w:bCs/>
          </w:rPr>
          <w:delText xml:space="preserve">Figure </w:delText>
        </w:r>
        <w:r w:rsidR="00252645" w:rsidDel="003C0ED1">
          <w:rPr>
            <w:b/>
            <w:bCs/>
          </w:rPr>
          <w:delText>4</w:delText>
        </w:r>
        <w:r w:rsidRPr="00937A31" w:rsidDel="003C0ED1">
          <w:rPr>
            <w:b/>
            <w:bCs/>
          </w:rPr>
          <w:delText xml:space="preserve"> provides a view of the interactions between the different factors that drive the demand for ER. </w:delText>
        </w:r>
        <w:r w:rsidRPr="002D1A19" w:rsidDel="003C0ED1">
          <w:delText xml:space="preserve">Specifically, the </w:delText>
        </w:r>
        <w:r w:rsidDel="003C0ED1">
          <w:delText>transaction</w:delText>
        </w:r>
        <w:r w:rsidRPr="002D1A19" w:rsidDel="003C0ED1">
          <w:delText xml:space="preserve"> demand</w:delText>
        </w:r>
        <w:r w:rsidDel="003C0ED1">
          <w:delText xml:space="preserve"> for ER in normal times</w:delText>
        </w:r>
        <w:r w:rsidRPr="002D1A19" w:rsidDel="003C0ED1">
          <w:delText xml:space="preserve"> will mainly be fulfilled through increments to the core </w:delText>
        </w:r>
        <w:r w:rsidDel="003C0ED1">
          <w:delText>precautionary</w:delText>
        </w:r>
        <w:r w:rsidRPr="002D1A19" w:rsidDel="003C0ED1">
          <w:delText xml:space="preserve"> </w:delText>
        </w:r>
        <w:r w:rsidDel="003C0ED1">
          <w:delText xml:space="preserve">and idiosyncratic </w:delText>
        </w:r>
        <w:r w:rsidRPr="002D1A19" w:rsidDel="003C0ED1">
          <w:delText>demand</w:delText>
        </w:r>
        <w:r w:rsidDel="003C0ED1">
          <w:delText xml:space="preserve"> for ER</w:delText>
        </w:r>
        <w:r w:rsidRPr="002D1A19" w:rsidDel="003C0ED1">
          <w:delText xml:space="preserve">. </w:delText>
        </w:r>
        <w:r w:rsidDel="003C0ED1">
          <w:delText>In crisis time, for example, w</w:delText>
        </w:r>
        <w:r w:rsidRPr="002D1A19" w:rsidDel="003C0ED1">
          <w:delText xml:space="preserve">here concerns arise </w:delText>
        </w:r>
        <w:r w:rsidDel="003C0ED1">
          <w:delText xml:space="preserve">about the health of </w:delText>
        </w:r>
        <w:r w:rsidRPr="002D1A19" w:rsidDel="003C0ED1">
          <w:delText xml:space="preserve">financial </w:delText>
        </w:r>
        <w:r w:rsidDel="003C0ED1">
          <w:delText>institutions, or in case of extraordinary events (e.g., crisis)</w:delText>
        </w:r>
        <w:r w:rsidRPr="002D1A19" w:rsidDel="003C0ED1">
          <w:delText xml:space="preserve">, the demand for ER becomes less </w:delText>
        </w:r>
        <w:r w:rsidDel="003C0ED1">
          <w:delText>predictable. A</w:delText>
        </w:r>
        <w:r w:rsidRPr="002D1A19" w:rsidDel="003C0ED1">
          <w:delText xml:space="preserve">lthough a portion of the desired reserve level could be used to cover </w:delText>
        </w:r>
        <w:r w:rsidDel="003C0ED1">
          <w:delText xml:space="preserve">reserve remand during crisis time, </w:delText>
        </w:r>
        <w:r w:rsidRPr="002D1A19" w:rsidDel="003C0ED1">
          <w:delText xml:space="preserve">its sufficiency is indeterminable. The demand for </w:delText>
        </w:r>
        <w:r w:rsidDel="003C0ED1">
          <w:delText>ER</w:delText>
        </w:r>
        <w:r w:rsidRPr="002D1A19" w:rsidDel="003C0ED1">
          <w:delText xml:space="preserve"> in this case, could reflect inertia</w:delText>
        </w:r>
        <w:r w:rsidDel="003C0ED1">
          <w:delText>,</w:delText>
        </w:r>
        <w:r w:rsidDel="003C0ED1">
          <w:rPr>
            <w:rStyle w:val="FootnoteReference"/>
          </w:rPr>
          <w:footnoteReference w:id="13"/>
        </w:r>
        <w:r w:rsidRPr="002D1A19" w:rsidDel="003C0ED1">
          <w:delText xml:space="preserve"> and may contribute to a shift in the desired level of </w:delText>
        </w:r>
        <w:r w:rsidDel="003C0ED1">
          <w:delText xml:space="preserve">ER, </w:delText>
        </w:r>
        <w:r w:rsidRPr="002D1A19" w:rsidDel="003C0ED1">
          <w:delText xml:space="preserve">creating a shock increase in </w:delText>
        </w:r>
        <w:r w:rsidDel="003C0ED1">
          <w:delText>the system-wide</w:delText>
        </w:r>
        <w:r w:rsidRPr="002D1A19" w:rsidDel="003C0ED1">
          <w:delText xml:space="preserve"> size of reserve</w:delText>
        </w:r>
        <w:r w:rsidDel="003C0ED1">
          <w:delText>s’</w:delText>
        </w:r>
        <w:r w:rsidRPr="002D1A19" w:rsidDel="003C0ED1">
          <w:delText xml:space="preserve"> buffer</w:delText>
        </w:r>
        <w:r w:rsidDel="003C0ED1">
          <w:delText>s</w:delText>
        </w:r>
        <w:r w:rsidRPr="002D1A19" w:rsidDel="003C0ED1">
          <w:delText>.</w:delText>
        </w:r>
      </w:del>
    </w:p>
    <w:p w14:paraId="60DC0387" w14:textId="33A0E6EE" w:rsidR="00CC1634" w:rsidDel="003C0ED1" w:rsidRDefault="00714644" w:rsidP="00CC1634">
      <w:pPr>
        <w:rPr>
          <w:del w:id="3640" w:author="King, Darryl" w:date="2021-08-17T10:58:00Z"/>
        </w:rPr>
      </w:pPr>
      <w:del w:id="3641" w:author="King, Darryl" w:date="2021-08-17T10:58:00Z">
        <w:r w:rsidRPr="0095795D" w:rsidDel="003C0ED1">
          <w:rPr>
            <w:rFonts w:ascii="Arial" w:eastAsia="Times New Roman" w:hAnsi="Arial" w:cs="Arial"/>
            <w:noProof/>
            <w:szCs w:val="20"/>
          </w:rPr>
          <mc:AlternateContent>
            <mc:Choice Requires="wps">
              <w:drawing>
                <wp:inline distT="0" distB="0" distL="0" distR="0" wp14:anchorId="5D4D5701" wp14:editId="06DD2D11">
                  <wp:extent cx="5715000" cy="3838575"/>
                  <wp:effectExtent l="0" t="0" r="19050" b="28575"/>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838575"/>
                          </a:xfrm>
                          <a:prstGeom prst="rect">
                            <a:avLst/>
                          </a:prstGeom>
                          <a:solidFill>
                            <a:srgbClr val="FFFFFF"/>
                          </a:solidFill>
                          <a:ln w="9525">
                            <a:solidFill>
                              <a:srgbClr val="000000"/>
                            </a:solidFill>
                            <a:miter lim="800000"/>
                            <a:headEnd/>
                            <a:tailEnd/>
                          </a:ln>
                        </wps:spPr>
                        <wps:txbx>
                          <w:txbxContent>
                            <w:p w14:paraId="7F2D90AD" w14:textId="7397E968" w:rsidR="007B199D" w:rsidRPr="0068611F" w:rsidRDefault="007B199D" w:rsidP="00714644">
                              <w:pPr>
                                <w:keepNext/>
                                <w:spacing w:before="240"/>
                                <w:jc w:val="center"/>
                                <w:rPr>
                                  <w:rFonts w:ascii="Arial" w:hAnsi="Arial" w:cs="Arial"/>
                                  <w:b/>
                                  <w:bCs/>
                                  <w:color w:val="009CDE"/>
                                  <w:szCs w:val="20"/>
                                </w:rPr>
                              </w:pPr>
                              <w:r w:rsidRPr="0068611F">
                                <w:rPr>
                                  <w:sz w:val="16"/>
                                  <w:szCs w:val="16"/>
                                </w:rPr>
                                <w:fldChar w:fldCharType="begin"/>
                              </w:r>
                              <w:r w:rsidRPr="0068611F">
                                <w:rPr>
                                  <w:sz w:val="16"/>
                                  <w:szCs w:val="16"/>
                                </w:rPr>
                                <w:instrText xml:space="preserve"> </w:instrText>
                              </w:r>
                              <w:r w:rsidRPr="00241BB1">
                                <w:rPr>
                                  <w:rFonts w:ascii="Arial" w:hAnsi="Arial" w:cs="Arial"/>
                                  <w:szCs w:val="20"/>
                                </w:rPr>
                                <w:instrText>TC "</w:instrText>
                              </w:r>
                              <w:bookmarkStart w:id="3642" w:name="_Toc75358987"/>
                              <w:bookmarkStart w:id="3643" w:name="_Toc75359126"/>
                              <w:bookmarkStart w:id="3644" w:name="_Toc75359161"/>
                              <w:bookmarkStart w:id="3645" w:name="_Toc75359373"/>
                              <w:bookmarkStart w:id="3646" w:name="_Toc75359411"/>
                              <w:r w:rsidRPr="00241BB1">
                                <w:rPr>
                                  <w:rFonts w:ascii="Arial" w:hAnsi="Arial" w:cs="Arial"/>
                                  <w:szCs w:val="20"/>
                                </w:rPr>
                                <w:instrText>4. Stylized View of the Demand for Excess Reserves</w:instrText>
                              </w:r>
                              <w:bookmarkEnd w:id="3642"/>
                              <w:bookmarkEnd w:id="3643"/>
                              <w:bookmarkEnd w:id="3644"/>
                              <w:bookmarkEnd w:id="3645"/>
                              <w:bookmarkEnd w:id="3646"/>
                              <w:r w:rsidRPr="00241BB1">
                                <w:rPr>
                                  <w:rFonts w:ascii="Arial" w:hAnsi="Arial" w:cs="Arial"/>
                                  <w:szCs w:val="20"/>
                                </w:rPr>
                                <w:instrText>"\f C</w:instrText>
                              </w:r>
                              <w:r w:rsidRPr="0068611F">
                                <w:rPr>
                                  <w:sz w:val="16"/>
                                  <w:szCs w:val="16"/>
                                </w:rPr>
                                <w:instrText xml:space="preserve"> </w:instrText>
                              </w:r>
                              <w:r w:rsidRPr="0068611F">
                                <w:rPr>
                                  <w:sz w:val="16"/>
                                  <w:szCs w:val="16"/>
                                </w:rPr>
                                <w:fldChar w:fldCharType="end"/>
                              </w:r>
                              <w:r w:rsidRPr="0068611F">
                                <w:rPr>
                                  <w:rFonts w:ascii="Arial" w:hAnsi="Arial" w:cs="Arial"/>
                                  <w:b/>
                                  <w:bCs/>
                                  <w:color w:val="009CDE"/>
                                  <w:szCs w:val="20"/>
                                </w:rPr>
                                <w:t xml:space="preserve">Figure </w:t>
                              </w:r>
                              <w:r>
                                <w:rPr>
                                  <w:rFonts w:ascii="Arial" w:hAnsi="Arial" w:cs="Arial"/>
                                  <w:b/>
                                  <w:bCs/>
                                  <w:color w:val="009CDE"/>
                                  <w:szCs w:val="20"/>
                                </w:rPr>
                                <w:t>4</w:t>
                              </w:r>
                              <w:r w:rsidRPr="0068611F">
                                <w:rPr>
                                  <w:rFonts w:ascii="Arial" w:hAnsi="Arial" w:cs="Arial"/>
                                  <w:b/>
                                  <w:bCs/>
                                  <w:color w:val="009CDE"/>
                                  <w:szCs w:val="20"/>
                                </w:rPr>
                                <w:t xml:space="preserve">. </w:t>
                              </w:r>
                              <w:r w:rsidRPr="00714644">
                                <w:rPr>
                                  <w:rFonts w:ascii="Arial" w:hAnsi="Arial" w:cs="Arial"/>
                                  <w:b/>
                                  <w:bCs/>
                                  <w:color w:val="009CDE"/>
                                  <w:szCs w:val="20"/>
                                </w:rPr>
                                <w:t>Stylized View of the Demand for Excess Reserves</w:t>
                              </w:r>
                            </w:p>
                            <w:p w14:paraId="121449CA" w14:textId="16CDD2BF" w:rsidR="007B199D" w:rsidRDefault="007B199D" w:rsidP="00714644">
                              <w:pPr>
                                <w:jc w:val="center"/>
                              </w:pPr>
                              <w:r>
                                <w:rPr>
                                  <w:noProof/>
                                </w:rPr>
                                <w:drawing>
                                  <wp:inline distT="0" distB="0" distL="0" distR="0" wp14:anchorId="711A99F0" wp14:editId="7F43B761">
                                    <wp:extent cx="5219700" cy="28960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783" cy="2898364"/>
                                            </a:xfrm>
                                            <a:prstGeom prst="rect">
                                              <a:avLst/>
                                            </a:prstGeom>
                                          </pic:spPr>
                                        </pic:pic>
                                      </a:graphicData>
                                    </a:graphic>
                                  </wp:inline>
                                </w:drawing>
                              </w:r>
                            </w:p>
                            <w:p w14:paraId="2F5F977C" w14:textId="11E9118E" w:rsidR="007B199D" w:rsidRDefault="007B199D" w:rsidP="00714644">
                              <w:r w:rsidRPr="005347C4">
                                <w:rPr>
                                  <w:rFonts w:ascii="Arial" w:hAnsi="Arial" w:cs="Arial"/>
                                  <w:sz w:val="18"/>
                                  <w:szCs w:val="18"/>
                                </w:rPr>
                                <w:t xml:space="preserve">Source: </w:t>
                              </w:r>
                              <w:r>
                                <w:rPr>
                                  <w:rFonts w:ascii="Arial" w:hAnsi="Arial" w:cs="Arial"/>
                                  <w:sz w:val="18"/>
                                  <w:szCs w:val="18"/>
                                </w:rPr>
                                <w:t xml:space="preserve">Authors. </w:t>
                              </w:r>
                            </w:p>
                          </w:txbxContent>
                        </wps:txbx>
                        <wps:bodyPr rot="0" vert="horz" wrap="square" lIns="91440" tIns="45720" rIns="91440" bIns="45720" anchor="t" anchorCtr="0">
                          <a:noAutofit/>
                        </wps:bodyPr>
                      </wps:wsp>
                    </a:graphicData>
                  </a:graphic>
                </wp:inline>
              </w:drawing>
            </mc:Choice>
            <mc:Fallback>
              <w:pict>
                <v:shape w14:anchorId="5D4D5701" id="_x0000_s1032" type="#_x0000_t202" style="width:450pt;height:30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">
                  <v:textbox>
                    <w:txbxContent>
                      <w:p w14:paraId="7F2D90AD" w14:textId="7397E968" w:rsidR="007B199D" w:rsidRPr="0068611F" w:rsidRDefault="007B199D" w:rsidP="00714644">
                        <w:pPr>
                          <w:keepNext/>
                          <w:spacing w:before="240"/>
                          <w:jc w:val="center"/>
                          <w:rPr>
                            <w:rFonts w:ascii="Arial" w:hAnsi="Arial" w:cs="Arial"/>
                            <w:b/>
                            <w:bCs/>
                            <w:color w:val="009CDE"/>
                            <w:szCs w:val="20"/>
                          </w:rPr>
                        </w:pPr>
                        <w:r w:rsidRPr="0068611F">
                          <w:rPr>
                            <w:sz w:val="16"/>
                            <w:szCs w:val="16"/>
                          </w:rPr>
                          <w:fldChar w:fldCharType="begin"/>
                        </w:r>
                        <w:r w:rsidRPr="0068611F">
                          <w:rPr>
                            <w:sz w:val="16"/>
                            <w:szCs w:val="16"/>
                          </w:rPr>
                          <w:instrText xml:space="preserve"> </w:instrText>
                        </w:r>
                        <w:r w:rsidRPr="00241BB1">
                          <w:rPr>
                            <w:rFonts w:ascii="Arial" w:hAnsi="Arial" w:cs="Arial"/>
                            <w:szCs w:val="20"/>
                          </w:rPr>
                          <w:instrText>TC "</w:instrText>
                        </w:r>
                        <w:bookmarkStart w:id="3647" w:name="_Toc75358987"/>
                        <w:bookmarkStart w:id="3648" w:name="_Toc75359126"/>
                        <w:bookmarkStart w:id="3649" w:name="_Toc75359161"/>
                        <w:bookmarkStart w:id="3650" w:name="_Toc75359373"/>
                        <w:bookmarkStart w:id="3651" w:name="_Toc75359411"/>
                        <w:r w:rsidRPr="00241BB1">
                          <w:rPr>
                            <w:rFonts w:ascii="Arial" w:hAnsi="Arial" w:cs="Arial"/>
                            <w:szCs w:val="20"/>
                          </w:rPr>
                          <w:instrText>4. Stylized View of the Demand for Excess Reserves</w:instrText>
                        </w:r>
                        <w:bookmarkEnd w:id="3647"/>
                        <w:bookmarkEnd w:id="3648"/>
                        <w:bookmarkEnd w:id="3649"/>
                        <w:bookmarkEnd w:id="3650"/>
                        <w:bookmarkEnd w:id="3651"/>
                        <w:r w:rsidRPr="00241BB1">
                          <w:rPr>
                            <w:rFonts w:ascii="Arial" w:hAnsi="Arial" w:cs="Arial"/>
                            <w:szCs w:val="20"/>
                          </w:rPr>
                          <w:instrText>"\f C</w:instrText>
                        </w:r>
                        <w:r w:rsidRPr="0068611F">
                          <w:rPr>
                            <w:sz w:val="16"/>
                            <w:szCs w:val="16"/>
                          </w:rPr>
                          <w:instrText xml:space="preserve"> </w:instrText>
                        </w:r>
                        <w:r w:rsidRPr="0068611F">
                          <w:rPr>
                            <w:sz w:val="16"/>
                            <w:szCs w:val="16"/>
                          </w:rPr>
                          <w:fldChar w:fldCharType="end"/>
                        </w:r>
                        <w:r w:rsidRPr="0068611F">
                          <w:rPr>
                            <w:rFonts w:ascii="Arial" w:hAnsi="Arial" w:cs="Arial"/>
                            <w:b/>
                            <w:bCs/>
                            <w:color w:val="009CDE"/>
                            <w:szCs w:val="20"/>
                          </w:rPr>
                          <w:t xml:space="preserve">Figure </w:t>
                        </w:r>
                        <w:r>
                          <w:rPr>
                            <w:rFonts w:ascii="Arial" w:hAnsi="Arial" w:cs="Arial"/>
                            <w:b/>
                            <w:bCs/>
                            <w:color w:val="009CDE"/>
                            <w:szCs w:val="20"/>
                          </w:rPr>
                          <w:t>4</w:t>
                        </w:r>
                        <w:r w:rsidRPr="0068611F">
                          <w:rPr>
                            <w:rFonts w:ascii="Arial" w:hAnsi="Arial" w:cs="Arial"/>
                            <w:b/>
                            <w:bCs/>
                            <w:color w:val="009CDE"/>
                            <w:szCs w:val="20"/>
                          </w:rPr>
                          <w:t xml:space="preserve">. </w:t>
                        </w:r>
                        <w:r w:rsidRPr="00714644">
                          <w:rPr>
                            <w:rFonts w:ascii="Arial" w:hAnsi="Arial" w:cs="Arial"/>
                            <w:b/>
                            <w:bCs/>
                            <w:color w:val="009CDE"/>
                            <w:szCs w:val="20"/>
                          </w:rPr>
                          <w:t>Stylized View of the Demand for Excess Reserves</w:t>
                        </w:r>
                      </w:p>
                      <w:p w14:paraId="121449CA" w14:textId="16CDD2BF" w:rsidR="007B199D" w:rsidRDefault="007B199D" w:rsidP="00714644">
                        <w:pPr>
                          <w:jc w:val="center"/>
                        </w:pPr>
                        <w:r>
                          <w:rPr>
                            <w:noProof/>
                          </w:rPr>
                          <w:drawing>
                            <wp:inline distT="0" distB="0" distL="0" distR="0" wp14:anchorId="711A99F0" wp14:editId="7F43B761">
                              <wp:extent cx="5219700" cy="28960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3783" cy="2898364"/>
                                      </a:xfrm>
                                      <a:prstGeom prst="rect">
                                        <a:avLst/>
                                      </a:prstGeom>
                                    </pic:spPr>
                                  </pic:pic>
                                </a:graphicData>
                              </a:graphic>
                            </wp:inline>
                          </w:drawing>
                        </w:r>
                      </w:p>
                      <w:p w14:paraId="2F5F977C" w14:textId="11E9118E" w:rsidR="007B199D" w:rsidRDefault="007B199D" w:rsidP="00714644">
                        <w:r w:rsidRPr="005347C4">
                          <w:rPr>
                            <w:rFonts w:ascii="Arial" w:hAnsi="Arial" w:cs="Arial"/>
                            <w:sz w:val="18"/>
                            <w:szCs w:val="18"/>
                          </w:rPr>
                          <w:t xml:space="preserve">Source: </w:t>
                        </w:r>
                        <w:r>
                          <w:rPr>
                            <w:rFonts w:ascii="Arial" w:hAnsi="Arial" w:cs="Arial"/>
                            <w:sz w:val="18"/>
                            <w:szCs w:val="18"/>
                          </w:rPr>
                          <w:t xml:space="preserve">Authors. </w:t>
                        </w:r>
                      </w:p>
                    </w:txbxContent>
                  </v:textbox>
                  <w10:anchorlock/>
                </v:shape>
              </w:pict>
            </mc:Fallback>
          </mc:AlternateContent>
        </w:r>
      </w:del>
    </w:p>
    <w:p w14:paraId="56AF1284" w14:textId="4D5E9A36" w:rsidR="00063442" w:rsidRPr="00436303" w:rsidDel="003C0ED1" w:rsidRDefault="00063442" w:rsidP="00063442">
      <w:pPr>
        <w:pStyle w:val="Heading2"/>
        <w:rPr>
          <w:del w:id="3652" w:author="King, Darryl" w:date="2021-08-17T10:58:00Z"/>
        </w:rPr>
      </w:pPr>
      <w:bookmarkStart w:id="3653" w:name="_Toc75358768"/>
      <w:bookmarkStart w:id="3654" w:name="_Toc75359116"/>
      <w:bookmarkStart w:id="3655" w:name="_Toc75359151"/>
      <w:bookmarkStart w:id="3656" w:name="_Toc75359365"/>
      <w:del w:id="3657" w:author="King, Darryl" w:date="2021-08-17T10:58:00Z">
        <w:r w:rsidDel="003C0ED1">
          <w:delText>Forecasting</w:delText>
        </w:r>
        <w:r w:rsidRPr="00436303" w:rsidDel="003C0ED1">
          <w:delText xml:space="preserve"> the Demand for E</w:delText>
        </w:r>
        <w:r w:rsidDel="003C0ED1">
          <w:delText xml:space="preserve">xcess </w:delText>
        </w:r>
        <w:r w:rsidRPr="00436303" w:rsidDel="003C0ED1">
          <w:delText>Reserves</w:delText>
        </w:r>
        <w:bookmarkEnd w:id="3653"/>
        <w:bookmarkEnd w:id="3654"/>
        <w:bookmarkEnd w:id="3655"/>
        <w:bookmarkEnd w:id="3656"/>
      </w:del>
    </w:p>
    <w:p w14:paraId="1A8AF899" w14:textId="25B78DE7" w:rsidR="00063442" w:rsidDel="003C0ED1" w:rsidRDefault="00063442" w:rsidP="00063442">
      <w:pPr>
        <w:contextualSpacing/>
        <w:rPr>
          <w:del w:id="3658" w:author="King, Darryl" w:date="2021-08-17T10:58:00Z"/>
        </w:rPr>
      </w:pPr>
      <w:del w:id="3659" w:author="King, Darryl" w:date="2021-08-17T10:58:00Z">
        <w:r w:rsidRPr="00063442" w:rsidDel="003C0ED1">
          <w:rPr>
            <w:b/>
            <w:bCs/>
          </w:rPr>
          <w:delText xml:space="preserve">Forecasting the demand for ER poses various levels of complexity, from the easiest forecasts related to transactions and precautionary purposes of ER that are expected to be more stable and predictable, to the more difficult part which is determined by idiosyncratic factors and exceptional events. </w:delText>
        </w:r>
        <w:r w:rsidDel="003C0ED1">
          <w:delText>Table 1 below summarizes some of the approaches in developing forecasts for ER. Typical data requirements and proxies that central banks could find useful in identifying patterns in banks’ ER holdings are identified.</w:delText>
        </w:r>
      </w:del>
    </w:p>
    <w:p w14:paraId="4C264A0E" w14:textId="556F0C04" w:rsidR="00063442" w:rsidDel="003C0ED1" w:rsidRDefault="00063442">
      <w:pPr>
        <w:spacing w:after="0" w:line="240" w:lineRule="auto"/>
        <w:rPr>
          <w:del w:id="3660" w:author="King, Darryl" w:date="2021-08-17T10:58:00Z"/>
        </w:rPr>
      </w:pPr>
      <w:del w:id="3661" w:author="King, Darryl" w:date="2021-08-17T10:58:00Z">
        <w:r w:rsidDel="003C0ED1">
          <w:br w:type="page"/>
        </w:r>
      </w:del>
    </w:p>
    <w:tbl>
      <w:tblPr>
        <w:tblStyle w:val="TableGrid"/>
        <w:tblW w:w="5300" w:type="pct"/>
        <w:tblLayout w:type="fixed"/>
        <w:tblLook w:val="04A0" w:firstRow="1" w:lastRow="0" w:firstColumn="1" w:lastColumn="0" w:noHBand="0" w:noVBand="1"/>
      </w:tblPr>
      <w:tblGrid>
        <w:gridCol w:w="1871"/>
        <w:gridCol w:w="3465"/>
        <w:gridCol w:w="2715"/>
        <w:gridCol w:w="1871"/>
      </w:tblGrid>
      <w:tr w:rsidR="00C259A7" w:rsidRPr="00C259A7" w:rsidDel="003C0ED1" w14:paraId="34AA0636" w14:textId="0E042695" w:rsidTr="00065FB3">
        <w:trPr>
          <w:trHeight w:val="350"/>
          <w:del w:id="3662" w:author="King, Darryl" w:date="2021-08-17T10:58:00Z"/>
        </w:trPr>
        <w:tc>
          <w:tcPr>
            <w:tcW w:w="5000" w:type="pct"/>
            <w:gridSpan w:val="4"/>
            <w:tcBorders>
              <w:top w:val="nil"/>
              <w:left w:val="nil"/>
              <w:right w:val="nil"/>
            </w:tcBorders>
          </w:tcPr>
          <w:p w14:paraId="0D23E237" w14:textId="3E1D8856" w:rsidR="00C259A7" w:rsidRPr="00C259A7" w:rsidDel="003C0ED1" w:rsidRDefault="00C259A7" w:rsidP="00065FB3">
            <w:pPr>
              <w:keepNext/>
              <w:jc w:val="center"/>
              <w:rPr>
                <w:del w:id="3663" w:author="King, Darryl" w:date="2021-08-17T10:58:00Z"/>
                <w:rFonts w:ascii="Arial" w:hAnsi="Arial" w:cs="Arial"/>
                <w:b/>
                <w:bCs/>
                <w:color w:val="009CDE"/>
                <w:szCs w:val="20"/>
              </w:rPr>
            </w:pPr>
            <w:del w:id="3664" w:author="King, Darryl" w:date="2021-08-17T10:58:00Z">
              <w:r w:rsidRPr="00C259A7" w:rsidDel="003C0ED1">
                <w:rPr>
                  <w:rFonts w:ascii="Arial" w:hAnsi="Arial" w:cs="Arial"/>
                  <w:szCs w:val="20"/>
                </w:rPr>
                <w:fldChar w:fldCharType="begin"/>
              </w:r>
              <w:r w:rsidRPr="00C259A7" w:rsidDel="003C0ED1">
                <w:rPr>
                  <w:rFonts w:ascii="Arial" w:hAnsi="Arial" w:cs="Arial"/>
                  <w:szCs w:val="20"/>
                </w:rPr>
                <w:delInstrText xml:space="preserve"> TC "</w:delInstrText>
              </w:r>
              <w:bookmarkStart w:id="3665" w:name="_Toc75359077"/>
              <w:bookmarkStart w:id="3666" w:name="_Toc75359128"/>
              <w:bookmarkStart w:id="3667" w:name="_Toc75359163"/>
              <w:bookmarkStart w:id="3668" w:name="_Toc75359369"/>
              <w:bookmarkStart w:id="3669" w:name="_Toc75359407"/>
              <w:r w:rsidRPr="00C259A7" w:rsidDel="003C0ED1">
                <w:rPr>
                  <w:rFonts w:ascii="Arial" w:hAnsi="Arial" w:cs="Arial"/>
                  <w:szCs w:val="20"/>
                </w:rPr>
                <w:delInstrText>1. Forecasting Banks’ Excess Reserves</w:delInstrText>
              </w:r>
              <w:bookmarkEnd w:id="3665"/>
              <w:bookmarkEnd w:id="3666"/>
              <w:bookmarkEnd w:id="3667"/>
              <w:bookmarkEnd w:id="3668"/>
              <w:bookmarkEnd w:id="3669"/>
              <w:r w:rsidRPr="00C259A7" w:rsidDel="003C0ED1">
                <w:rPr>
                  <w:rFonts w:ascii="Arial" w:hAnsi="Arial" w:cs="Arial"/>
                  <w:szCs w:val="20"/>
                </w:rPr>
                <w:delInstrText xml:space="preserve">"\f B </w:delInstrText>
              </w:r>
              <w:r w:rsidRPr="00C259A7" w:rsidDel="003C0ED1">
                <w:rPr>
                  <w:rFonts w:ascii="Arial" w:hAnsi="Arial" w:cs="Arial"/>
                  <w:szCs w:val="20"/>
                </w:rPr>
                <w:fldChar w:fldCharType="end"/>
              </w:r>
              <w:r w:rsidRPr="00C259A7" w:rsidDel="003C0ED1">
                <w:rPr>
                  <w:rFonts w:ascii="Arial" w:hAnsi="Arial" w:cs="Arial"/>
                  <w:b/>
                  <w:bCs/>
                  <w:color w:val="009CDE"/>
                  <w:szCs w:val="20"/>
                </w:rPr>
                <w:delText>Table 1. Forecasting Banks’ Excess Reserves</w:delText>
              </w:r>
            </w:del>
          </w:p>
        </w:tc>
      </w:tr>
      <w:tr w:rsidR="00C259A7" w:rsidRPr="00C259A7" w:rsidDel="003C0ED1" w14:paraId="20089AC3" w14:textId="23046393" w:rsidTr="00065FB3">
        <w:trPr>
          <w:trHeight w:val="643"/>
          <w:del w:id="3670" w:author="King, Darryl" w:date="2021-08-17T10:58:00Z"/>
        </w:trPr>
        <w:tc>
          <w:tcPr>
            <w:tcW w:w="943" w:type="pct"/>
          </w:tcPr>
          <w:p w14:paraId="79BD223A" w14:textId="17A1712E" w:rsidR="00C259A7" w:rsidRPr="00C259A7" w:rsidDel="003C0ED1" w:rsidRDefault="00C259A7" w:rsidP="00065FB3">
            <w:pPr>
              <w:keepNext/>
              <w:spacing w:line="240" w:lineRule="auto"/>
              <w:contextualSpacing/>
              <w:jc w:val="center"/>
              <w:rPr>
                <w:del w:id="3671" w:author="King, Darryl" w:date="2021-08-17T10:58:00Z"/>
                <w:rFonts w:asciiTheme="majorHAnsi" w:hAnsiTheme="majorHAnsi" w:cstheme="majorHAnsi"/>
                <w:b/>
                <w:sz w:val="18"/>
                <w:szCs w:val="18"/>
              </w:rPr>
            </w:pPr>
            <w:del w:id="3672" w:author="King, Darryl" w:date="2021-08-17T10:58:00Z">
              <w:r w:rsidRPr="00C259A7" w:rsidDel="003C0ED1">
                <w:rPr>
                  <w:rFonts w:asciiTheme="majorHAnsi" w:hAnsiTheme="majorHAnsi" w:cstheme="majorHAnsi"/>
                  <w:b/>
                  <w:sz w:val="18"/>
                  <w:szCs w:val="18"/>
                </w:rPr>
                <w:delText>ER Demand Purpose</w:delText>
              </w:r>
            </w:del>
          </w:p>
        </w:tc>
        <w:tc>
          <w:tcPr>
            <w:tcW w:w="1746" w:type="pct"/>
          </w:tcPr>
          <w:p w14:paraId="67D6F863" w14:textId="13B0EF94" w:rsidR="00C259A7" w:rsidRPr="00C259A7" w:rsidDel="003C0ED1" w:rsidRDefault="00C259A7" w:rsidP="00065FB3">
            <w:pPr>
              <w:keepNext/>
              <w:spacing w:line="240" w:lineRule="auto"/>
              <w:contextualSpacing/>
              <w:jc w:val="center"/>
              <w:rPr>
                <w:del w:id="3673" w:author="King, Darryl" w:date="2021-08-17T10:58:00Z"/>
                <w:rFonts w:asciiTheme="majorHAnsi" w:hAnsiTheme="majorHAnsi" w:cstheme="majorHAnsi"/>
                <w:b/>
                <w:sz w:val="18"/>
                <w:szCs w:val="18"/>
              </w:rPr>
            </w:pPr>
            <w:del w:id="3674" w:author="King, Darryl" w:date="2021-08-17T10:58:00Z">
              <w:r w:rsidRPr="00C259A7" w:rsidDel="003C0ED1">
                <w:rPr>
                  <w:rFonts w:asciiTheme="majorHAnsi" w:hAnsiTheme="majorHAnsi" w:cstheme="majorHAnsi"/>
                  <w:b/>
                  <w:sz w:val="18"/>
                  <w:szCs w:val="18"/>
                </w:rPr>
                <w:delText>Determinants and impact on demand for ER</w:delText>
              </w:r>
            </w:del>
          </w:p>
        </w:tc>
        <w:tc>
          <w:tcPr>
            <w:tcW w:w="1368" w:type="pct"/>
          </w:tcPr>
          <w:p w14:paraId="3D03EEC4" w14:textId="0C723598" w:rsidR="00C259A7" w:rsidRPr="00C259A7" w:rsidDel="003C0ED1" w:rsidRDefault="00C259A7" w:rsidP="00065FB3">
            <w:pPr>
              <w:keepNext/>
              <w:spacing w:line="240" w:lineRule="auto"/>
              <w:contextualSpacing/>
              <w:jc w:val="center"/>
              <w:rPr>
                <w:del w:id="3675" w:author="King, Darryl" w:date="2021-08-17T10:58:00Z"/>
                <w:rFonts w:asciiTheme="majorHAnsi" w:hAnsiTheme="majorHAnsi" w:cstheme="majorHAnsi"/>
                <w:b/>
                <w:sz w:val="18"/>
                <w:szCs w:val="18"/>
              </w:rPr>
            </w:pPr>
            <w:del w:id="3676" w:author="King, Darryl" w:date="2021-08-17T10:58:00Z">
              <w:r w:rsidRPr="00C259A7" w:rsidDel="003C0ED1">
                <w:rPr>
                  <w:rFonts w:asciiTheme="majorHAnsi" w:hAnsiTheme="majorHAnsi" w:cstheme="majorHAnsi"/>
                  <w:b/>
                  <w:sz w:val="18"/>
                  <w:szCs w:val="18"/>
                </w:rPr>
                <w:delText>Forecast approaches</w:delText>
              </w:r>
            </w:del>
          </w:p>
        </w:tc>
        <w:tc>
          <w:tcPr>
            <w:tcW w:w="943" w:type="pct"/>
          </w:tcPr>
          <w:p w14:paraId="5AEBB842" w14:textId="5DFBE170" w:rsidR="00C259A7" w:rsidRPr="00C259A7" w:rsidDel="003C0ED1" w:rsidRDefault="00C259A7" w:rsidP="00065FB3">
            <w:pPr>
              <w:keepNext/>
              <w:spacing w:line="240" w:lineRule="auto"/>
              <w:contextualSpacing/>
              <w:jc w:val="center"/>
              <w:rPr>
                <w:del w:id="3677" w:author="King, Darryl" w:date="2021-08-17T10:58:00Z"/>
                <w:rFonts w:asciiTheme="majorHAnsi" w:hAnsiTheme="majorHAnsi" w:cstheme="majorHAnsi"/>
                <w:b/>
                <w:sz w:val="18"/>
                <w:szCs w:val="18"/>
              </w:rPr>
            </w:pPr>
            <w:del w:id="3678" w:author="King, Darryl" w:date="2021-08-17T10:58:00Z">
              <w:r w:rsidRPr="00C259A7" w:rsidDel="003C0ED1">
                <w:rPr>
                  <w:rFonts w:asciiTheme="majorHAnsi" w:hAnsiTheme="majorHAnsi" w:cstheme="majorHAnsi"/>
                  <w:b/>
                  <w:sz w:val="18"/>
                  <w:szCs w:val="18"/>
                </w:rPr>
                <w:delText>Level of Difficulty</w:delText>
              </w:r>
            </w:del>
          </w:p>
        </w:tc>
      </w:tr>
      <w:tr w:rsidR="00C259A7" w:rsidRPr="00C259A7" w:rsidDel="003C0ED1" w14:paraId="7E759385" w14:textId="4792459B" w:rsidTr="00065FB3">
        <w:trPr>
          <w:trHeight w:val="643"/>
          <w:del w:id="3679" w:author="King, Darryl" w:date="2021-08-17T10:58:00Z"/>
        </w:trPr>
        <w:tc>
          <w:tcPr>
            <w:tcW w:w="943" w:type="pct"/>
          </w:tcPr>
          <w:p w14:paraId="0525FC11" w14:textId="3A5D8EF7" w:rsidR="00C259A7" w:rsidRPr="00C259A7" w:rsidDel="003C0ED1" w:rsidRDefault="00C259A7" w:rsidP="00065FB3">
            <w:pPr>
              <w:keepNext/>
              <w:spacing w:line="240" w:lineRule="auto"/>
              <w:contextualSpacing/>
              <w:rPr>
                <w:del w:id="3680" w:author="King, Darryl" w:date="2021-08-17T10:58:00Z"/>
                <w:rFonts w:asciiTheme="majorHAnsi" w:hAnsiTheme="majorHAnsi" w:cstheme="majorHAnsi"/>
                <w:sz w:val="18"/>
                <w:szCs w:val="18"/>
              </w:rPr>
            </w:pPr>
            <w:del w:id="3681" w:author="King, Darryl" w:date="2021-08-17T10:58:00Z">
              <w:r w:rsidRPr="00C259A7" w:rsidDel="003C0ED1">
                <w:rPr>
                  <w:rFonts w:asciiTheme="majorHAnsi" w:hAnsiTheme="majorHAnsi" w:cstheme="majorHAnsi"/>
                  <w:sz w:val="18"/>
                  <w:szCs w:val="18"/>
                </w:rPr>
                <w:delText>Idiosyncratic</w:delText>
              </w:r>
            </w:del>
          </w:p>
        </w:tc>
        <w:tc>
          <w:tcPr>
            <w:tcW w:w="1746" w:type="pct"/>
          </w:tcPr>
          <w:p w14:paraId="1D43C7C2" w14:textId="3BA5EAB6" w:rsidR="00C259A7" w:rsidRPr="00C259A7" w:rsidDel="003C0ED1" w:rsidRDefault="00C259A7" w:rsidP="00C259A7">
            <w:pPr>
              <w:pStyle w:val="ListParagraph"/>
              <w:keepNext/>
              <w:numPr>
                <w:ilvl w:val="0"/>
                <w:numId w:val="17"/>
              </w:numPr>
              <w:spacing w:after="0" w:line="240" w:lineRule="auto"/>
              <w:ind w:left="360"/>
              <w:rPr>
                <w:del w:id="3682" w:author="King, Darryl" w:date="2021-08-17T10:58:00Z"/>
                <w:rFonts w:asciiTheme="majorHAnsi" w:hAnsiTheme="majorHAnsi" w:cstheme="majorHAnsi"/>
                <w:sz w:val="18"/>
                <w:szCs w:val="18"/>
              </w:rPr>
            </w:pPr>
            <w:del w:id="3683" w:author="King, Darryl" w:date="2021-08-17T10:58:00Z">
              <w:r w:rsidRPr="00C259A7" w:rsidDel="003C0ED1">
                <w:rPr>
                  <w:rFonts w:asciiTheme="majorHAnsi" w:hAnsiTheme="majorHAnsi" w:cstheme="majorHAnsi"/>
                  <w:sz w:val="18"/>
                  <w:szCs w:val="18"/>
                </w:rPr>
                <w:delText xml:space="preserve">prudential requirements (LCR, NSFR) (+) </w:delText>
              </w:r>
            </w:del>
          </w:p>
          <w:p w14:paraId="4C531E10" w14:textId="53ADE4F9" w:rsidR="00C259A7" w:rsidRPr="00C259A7" w:rsidDel="003C0ED1" w:rsidRDefault="00C259A7" w:rsidP="00C259A7">
            <w:pPr>
              <w:pStyle w:val="ListParagraph"/>
              <w:keepNext/>
              <w:numPr>
                <w:ilvl w:val="0"/>
                <w:numId w:val="17"/>
              </w:numPr>
              <w:spacing w:after="0" w:line="240" w:lineRule="auto"/>
              <w:ind w:left="360"/>
              <w:rPr>
                <w:del w:id="3684" w:author="King, Darryl" w:date="2021-08-17T10:58:00Z"/>
                <w:rFonts w:asciiTheme="majorHAnsi" w:hAnsiTheme="majorHAnsi" w:cstheme="majorHAnsi"/>
                <w:sz w:val="18"/>
                <w:szCs w:val="18"/>
              </w:rPr>
            </w:pPr>
            <w:del w:id="3685" w:author="King, Darryl" w:date="2021-08-17T10:58:00Z">
              <w:r w:rsidRPr="00C259A7" w:rsidDel="003C0ED1">
                <w:rPr>
                  <w:rFonts w:asciiTheme="majorHAnsi" w:hAnsiTheme="majorHAnsi" w:cstheme="majorHAnsi"/>
                  <w:sz w:val="18"/>
                  <w:szCs w:val="18"/>
                </w:rPr>
                <w:delText xml:space="preserve">business model and parent company risk strategies for market risk (+) </w:delText>
              </w:r>
            </w:del>
          </w:p>
          <w:p w14:paraId="2BB53BAF" w14:textId="1F527C51" w:rsidR="00C259A7" w:rsidRPr="00C259A7" w:rsidDel="003C0ED1" w:rsidRDefault="00C259A7" w:rsidP="00C259A7">
            <w:pPr>
              <w:pStyle w:val="ListParagraph"/>
              <w:keepNext/>
              <w:numPr>
                <w:ilvl w:val="0"/>
                <w:numId w:val="17"/>
              </w:numPr>
              <w:spacing w:after="0" w:line="240" w:lineRule="auto"/>
              <w:ind w:left="360"/>
              <w:rPr>
                <w:del w:id="3686" w:author="King, Darryl" w:date="2021-08-17T10:58:00Z"/>
                <w:rFonts w:asciiTheme="majorHAnsi" w:hAnsiTheme="majorHAnsi" w:cstheme="majorHAnsi"/>
                <w:sz w:val="18"/>
                <w:szCs w:val="18"/>
              </w:rPr>
            </w:pPr>
            <w:del w:id="3687" w:author="King, Darryl" w:date="2021-08-17T10:58:00Z">
              <w:r w:rsidRPr="00C259A7" w:rsidDel="003C0ED1">
                <w:rPr>
                  <w:rFonts w:asciiTheme="majorHAnsi" w:hAnsiTheme="majorHAnsi" w:cstheme="majorHAnsi"/>
                  <w:sz w:val="18"/>
                  <w:szCs w:val="18"/>
                </w:rPr>
                <w:delText>credit risk concerns (+)</w:delText>
              </w:r>
            </w:del>
          </w:p>
          <w:p w14:paraId="62BF6351" w14:textId="3A78036C" w:rsidR="00C259A7" w:rsidRPr="00C259A7" w:rsidDel="003C0ED1" w:rsidRDefault="00C259A7" w:rsidP="00065FB3">
            <w:pPr>
              <w:pStyle w:val="ListParagraph"/>
              <w:keepNext/>
              <w:spacing w:line="240" w:lineRule="auto"/>
              <w:ind w:left="360"/>
              <w:rPr>
                <w:del w:id="3688" w:author="King, Darryl" w:date="2021-08-17T10:58:00Z"/>
                <w:rFonts w:asciiTheme="majorHAnsi" w:hAnsiTheme="majorHAnsi" w:cstheme="majorHAnsi"/>
                <w:sz w:val="18"/>
                <w:szCs w:val="18"/>
              </w:rPr>
            </w:pPr>
          </w:p>
        </w:tc>
        <w:tc>
          <w:tcPr>
            <w:tcW w:w="1368" w:type="pct"/>
          </w:tcPr>
          <w:p w14:paraId="635203D9" w14:textId="138E1A1E" w:rsidR="00C259A7" w:rsidRPr="00C259A7" w:rsidDel="003C0ED1" w:rsidRDefault="00C259A7" w:rsidP="00065FB3">
            <w:pPr>
              <w:keepNext/>
              <w:spacing w:line="240" w:lineRule="auto"/>
              <w:contextualSpacing/>
              <w:rPr>
                <w:del w:id="3689" w:author="King, Darryl" w:date="2021-08-17T10:58:00Z"/>
                <w:rFonts w:asciiTheme="majorHAnsi" w:hAnsiTheme="majorHAnsi" w:cstheme="majorHAnsi"/>
                <w:sz w:val="18"/>
                <w:szCs w:val="18"/>
              </w:rPr>
            </w:pPr>
            <w:del w:id="3690" w:author="King, Darryl" w:date="2021-08-17T10:58:00Z">
              <w:r w:rsidRPr="00C259A7" w:rsidDel="003C0ED1">
                <w:rPr>
                  <w:rFonts w:asciiTheme="majorHAnsi" w:hAnsiTheme="majorHAnsi" w:cstheme="majorHAnsi"/>
                  <w:sz w:val="18"/>
                  <w:szCs w:val="18"/>
                </w:rPr>
                <w:delText xml:space="preserve">Interbank surveys on the demand for ER and credit conditions, central bank information on reserve fulfillment and econometric methods.  </w:delText>
              </w:r>
            </w:del>
          </w:p>
        </w:tc>
        <w:tc>
          <w:tcPr>
            <w:tcW w:w="943" w:type="pct"/>
            <w:vMerge w:val="restart"/>
          </w:tcPr>
          <w:p w14:paraId="5C6A8B79" w14:textId="300EEC76" w:rsidR="00C259A7" w:rsidRPr="00C259A7" w:rsidDel="003C0ED1" w:rsidRDefault="00252645" w:rsidP="00065FB3">
            <w:pPr>
              <w:keepNext/>
              <w:spacing w:line="240" w:lineRule="auto"/>
              <w:contextualSpacing/>
              <w:rPr>
                <w:del w:id="3691" w:author="King, Darryl" w:date="2021-08-17T10:58:00Z"/>
                <w:rFonts w:asciiTheme="majorHAnsi" w:hAnsiTheme="majorHAnsi" w:cstheme="majorHAnsi"/>
                <w:sz w:val="18"/>
                <w:szCs w:val="18"/>
              </w:rPr>
            </w:pPr>
            <w:del w:id="3692" w:author="King, Darryl" w:date="2021-08-17T10:58:00Z">
              <w:r w:rsidRPr="00C259A7" w:rsidDel="003C0ED1">
                <w:rPr>
                  <w:rFonts w:asciiTheme="majorHAnsi" w:hAnsiTheme="majorHAnsi" w:cstheme="majorHAnsi"/>
                  <w:noProof/>
                  <w:sz w:val="18"/>
                  <w:szCs w:val="18"/>
                </w:rPr>
                <mc:AlternateContent>
                  <mc:Choice Requires="wps">
                    <w:drawing>
                      <wp:anchor distT="45720" distB="45720" distL="114300" distR="114300" simplePos="0" relativeHeight="251684864" behindDoc="0" locked="0" layoutInCell="1" allowOverlap="1" wp14:anchorId="663DFA53" wp14:editId="1AAAB806">
                        <wp:simplePos x="0" y="0"/>
                        <wp:positionH relativeFrom="column">
                          <wp:posOffset>130810</wp:posOffset>
                        </wp:positionH>
                        <wp:positionV relativeFrom="paragraph">
                          <wp:posOffset>3187700</wp:posOffset>
                        </wp:positionV>
                        <wp:extent cx="733425" cy="209550"/>
                        <wp:effectExtent l="0" t="0" r="9525"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09550"/>
                                </a:xfrm>
                                <a:prstGeom prst="rect">
                                  <a:avLst/>
                                </a:prstGeom>
                                <a:solidFill>
                                  <a:srgbClr val="FFFFFF"/>
                                </a:solidFill>
                                <a:ln w="9525">
                                  <a:noFill/>
                                  <a:miter lim="800000"/>
                                  <a:headEnd/>
                                  <a:tailEnd/>
                                </a:ln>
                              </wps:spPr>
                              <wps:txbx>
                                <w:txbxContent>
                                  <w:p w14:paraId="72FDC963" w14:textId="77777777" w:rsidR="007B199D" w:rsidRPr="00C259A7" w:rsidRDefault="007B199D" w:rsidP="00C259A7">
                                    <w:pPr>
                                      <w:jc w:val="center"/>
                                      <w:rPr>
                                        <w:sz w:val="18"/>
                                        <w:szCs w:val="18"/>
                                      </w:rPr>
                                    </w:pPr>
                                    <w:r w:rsidRPr="00C259A7">
                                      <w:rPr>
                                        <w:sz w:val="18"/>
                                        <w:szCs w:val="18"/>
                                      </w:rPr>
                                      <w:t>easiest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DFA53" id="_x0000_s1033" type="#_x0000_t202" style="position:absolute;margin-left:10.3pt;margin-top:251pt;width:57.75pt;height:16.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" stroked="f">
                        <v:textbox>
                          <w:txbxContent>
                            <w:p w14:paraId="72FDC963" w14:textId="77777777" w:rsidR="007B199D" w:rsidRPr="00C259A7" w:rsidRDefault="007B199D" w:rsidP="00C259A7">
                              <w:pPr>
                                <w:jc w:val="center"/>
                                <w:rPr>
                                  <w:sz w:val="18"/>
                                  <w:szCs w:val="18"/>
                                </w:rPr>
                              </w:pPr>
                              <w:r w:rsidRPr="00C259A7">
                                <w:rPr>
                                  <w:sz w:val="18"/>
                                  <w:szCs w:val="18"/>
                                </w:rPr>
                                <w:t>easiest</w:t>
                              </w:r>
                            </w:p>
                          </w:txbxContent>
                        </v:textbox>
                        <w10:wrap type="square"/>
                      </v:shape>
                    </w:pict>
                  </mc:Fallback>
                </mc:AlternateContent>
              </w:r>
              <w:r w:rsidRPr="00C259A7" w:rsidDel="003C0ED1">
                <w:rPr>
                  <w:rFonts w:asciiTheme="majorHAnsi" w:hAnsiTheme="majorHAnsi" w:cstheme="majorHAnsi"/>
                  <w:noProof/>
                  <w:sz w:val="18"/>
                  <w:szCs w:val="18"/>
                </w:rPr>
                <mc:AlternateContent>
                  <mc:Choice Requires="wps">
                    <w:drawing>
                      <wp:anchor distT="0" distB="0" distL="114300" distR="114300" simplePos="0" relativeHeight="251683840" behindDoc="0" locked="0" layoutInCell="1" allowOverlap="1" wp14:anchorId="4D2EF19B" wp14:editId="18301285">
                        <wp:simplePos x="0" y="0"/>
                        <wp:positionH relativeFrom="column">
                          <wp:posOffset>197485</wp:posOffset>
                        </wp:positionH>
                        <wp:positionV relativeFrom="paragraph">
                          <wp:posOffset>244475</wp:posOffset>
                        </wp:positionV>
                        <wp:extent cx="552450" cy="2857500"/>
                        <wp:effectExtent l="19050" t="19050" r="38100" b="19050"/>
                        <wp:wrapNone/>
                        <wp:docPr id="60" name="Arrow: Down 60"/>
                        <wp:cNvGraphicFramePr/>
                        <a:graphic xmlns:a="http://schemas.openxmlformats.org/drawingml/2006/main">
                          <a:graphicData uri="http://schemas.microsoft.com/office/word/2010/wordprocessingShape">
                            <wps:wsp>
                              <wps:cNvSpPr/>
                              <wps:spPr>
                                <a:xfrm rot="10800000">
                                  <a:off x="0" y="0"/>
                                  <a:ext cx="552450" cy="2857500"/>
                                </a:xfrm>
                                <a:prstGeom prst="downArrow">
                                  <a:avLst/>
                                </a:prstGeom>
                                <a:gradFill flip="none" rotWithShape="1">
                                  <a:gsLst>
                                    <a:gs pos="98000">
                                      <a:srgbClr val="FF0000"/>
                                    </a:gs>
                                    <a:gs pos="9735">
                                      <a:sysClr val="window" lastClr="FFFFFF"/>
                                    </a:gs>
                                    <a:gs pos="50000">
                                      <a:srgbClr val="FF0000">
                                        <a:alpha val="74000"/>
                                      </a:srgbClr>
                                    </a:gs>
                                    <a:gs pos="100000">
                                      <a:srgbClr val="FFC000">
                                        <a:hueOff val="3266964"/>
                                        <a:satOff val="-13592"/>
                                        <a:lumOff val="3203"/>
                                        <a:alphaOff val="0"/>
                                        <a:lumMod val="105000"/>
                                        <a:satMod val="109000"/>
                                        <a:tint val="81000"/>
                                      </a:srgbClr>
                                    </a:gs>
                                  </a:gsLst>
                                  <a:lin ang="5400000" scaled="1"/>
                                  <a:tileRect/>
                                </a:gra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DA87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0" o:spid="_x0000_s1026" type="#_x0000_t67" style="position:absolute;margin-left:15.55pt;margin-top:19.25pt;width:43.5pt;height:225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" adj="19512" fillcolor="window" strokecolor="red" strokeweight="1pt">
                        <v:fill color2="#98fa7d" rotate="t" colors="0 window;6380f window;.5 red;64225f red" focus="100%" type="gradient"/>
                      </v:shape>
                    </w:pict>
                  </mc:Fallback>
                </mc:AlternateContent>
              </w:r>
              <w:r w:rsidR="00C259A7" w:rsidRPr="00C259A7" w:rsidDel="003C0ED1">
                <w:rPr>
                  <w:rFonts w:asciiTheme="majorHAnsi" w:hAnsiTheme="majorHAnsi" w:cstheme="majorHAnsi"/>
                  <w:noProof/>
                  <w:sz w:val="18"/>
                  <w:szCs w:val="18"/>
                </w:rPr>
                <mc:AlternateContent>
                  <mc:Choice Requires="wps">
                    <w:drawing>
                      <wp:anchor distT="45720" distB="45720" distL="114300" distR="114300" simplePos="0" relativeHeight="251682816" behindDoc="0" locked="0" layoutInCell="1" allowOverlap="1" wp14:anchorId="3592AA39" wp14:editId="7BFBE439">
                        <wp:simplePos x="0" y="0"/>
                        <wp:positionH relativeFrom="column">
                          <wp:posOffset>-21590</wp:posOffset>
                        </wp:positionH>
                        <wp:positionV relativeFrom="paragraph">
                          <wp:posOffset>0</wp:posOffset>
                        </wp:positionV>
                        <wp:extent cx="1057275" cy="628650"/>
                        <wp:effectExtent l="0" t="0" r="9525"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628650"/>
                                </a:xfrm>
                                <a:prstGeom prst="rect">
                                  <a:avLst/>
                                </a:prstGeom>
                                <a:solidFill>
                                  <a:srgbClr val="FFFFFF"/>
                                </a:solidFill>
                                <a:ln w="9525">
                                  <a:noFill/>
                                  <a:miter lim="800000"/>
                                  <a:headEnd/>
                                  <a:tailEnd/>
                                </a:ln>
                              </wps:spPr>
                              <wps:txbx>
                                <w:txbxContent>
                                  <w:p w14:paraId="4C910872" w14:textId="77777777" w:rsidR="007B199D" w:rsidRPr="00C259A7" w:rsidRDefault="007B199D" w:rsidP="00C259A7">
                                    <w:pPr>
                                      <w:jc w:val="center"/>
                                      <w:rPr>
                                        <w:rFonts w:asciiTheme="majorHAnsi" w:hAnsiTheme="majorHAnsi" w:cstheme="majorHAnsi"/>
                                        <w:sz w:val="18"/>
                                        <w:szCs w:val="18"/>
                                      </w:rPr>
                                    </w:pPr>
                                    <w:r w:rsidRPr="00C259A7">
                                      <w:rPr>
                                        <w:rFonts w:asciiTheme="majorHAnsi" w:hAnsiTheme="majorHAnsi" w:cstheme="majorHAnsi"/>
                                        <w:sz w:val="18"/>
                                        <w:szCs w:val="18"/>
                                      </w:rPr>
                                      <w:t>most difficult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2AA39" id="_x0000_s1034" type="#_x0000_t202" style="position:absolute;margin-left:-1.7pt;margin-top:0;width:83.25pt;height:49.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" stroked="f">
                        <v:textbox>
                          <w:txbxContent>
                            <w:p w14:paraId="4C910872" w14:textId="77777777" w:rsidR="007B199D" w:rsidRPr="00C259A7" w:rsidRDefault="007B199D" w:rsidP="00C259A7">
                              <w:pPr>
                                <w:jc w:val="center"/>
                                <w:rPr>
                                  <w:rFonts w:asciiTheme="majorHAnsi" w:hAnsiTheme="majorHAnsi" w:cstheme="majorHAnsi"/>
                                  <w:sz w:val="18"/>
                                  <w:szCs w:val="18"/>
                                </w:rPr>
                              </w:pPr>
                              <w:r w:rsidRPr="00C259A7">
                                <w:rPr>
                                  <w:rFonts w:asciiTheme="majorHAnsi" w:hAnsiTheme="majorHAnsi" w:cstheme="majorHAnsi"/>
                                  <w:sz w:val="18"/>
                                  <w:szCs w:val="18"/>
                                </w:rPr>
                                <w:t>most difficult</w:t>
                              </w:r>
                            </w:p>
                          </w:txbxContent>
                        </v:textbox>
                        <w10:wrap type="square"/>
                      </v:shape>
                    </w:pict>
                  </mc:Fallback>
                </mc:AlternateContent>
              </w:r>
            </w:del>
          </w:p>
        </w:tc>
      </w:tr>
      <w:tr w:rsidR="00C259A7" w:rsidRPr="00C259A7" w:rsidDel="003C0ED1" w14:paraId="554DF422" w14:textId="61976954" w:rsidTr="00065FB3">
        <w:trPr>
          <w:trHeight w:val="1475"/>
          <w:del w:id="3693" w:author="King, Darryl" w:date="2021-08-17T10:58:00Z"/>
        </w:trPr>
        <w:tc>
          <w:tcPr>
            <w:tcW w:w="943" w:type="pct"/>
          </w:tcPr>
          <w:p w14:paraId="7FA94B1A" w14:textId="7BBE16AC" w:rsidR="00C259A7" w:rsidRPr="00C259A7" w:rsidDel="003C0ED1" w:rsidRDefault="00C259A7" w:rsidP="00065FB3">
            <w:pPr>
              <w:keepNext/>
              <w:spacing w:line="240" w:lineRule="auto"/>
              <w:contextualSpacing/>
              <w:rPr>
                <w:del w:id="3694" w:author="King, Darryl" w:date="2021-08-17T10:58:00Z"/>
                <w:rFonts w:asciiTheme="majorHAnsi" w:hAnsiTheme="majorHAnsi" w:cstheme="majorHAnsi"/>
                <w:sz w:val="18"/>
                <w:szCs w:val="18"/>
              </w:rPr>
            </w:pPr>
            <w:del w:id="3695" w:author="King, Darryl" w:date="2021-08-17T10:58:00Z">
              <w:r w:rsidRPr="00C259A7" w:rsidDel="003C0ED1">
                <w:rPr>
                  <w:rFonts w:asciiTheme="majorHAnsi" w:hAnsiTheme="majorHAnsi" w:cstheme="majorHAnsi"/>
                  <w:sz w:val="18"/>
                  <w:szCs w:val="18"/>
                </w:rPr>
                <w:delText>Precautionary purposes</w:delText>
              </w:r>
            </w:del>
          </w:p>
        </w:tc>
        <w:tc>
          <w:tcPr>
            <w:tcW w:w="1746" w:type="pct"/>
          </w:tcPr>
          <w:p w14:paraId="1CB312F8" w14:textId="210D51E6" w:rsidR="00C259A7" w:rsidRPr="00C259A7" w:rsidDel="003C0ED1" w:rsidRDefault="00C259A7" w:rsidP="00C259A7">
            <w:pPr>
              <w:pStyle w:val="ListParagraph"/>
              <w:keepNext/>
              <w:numPr>
                <w:ilvl w:val="0"/>
                <w:numId w:val="17"/>
              </w:numPr>
              <w:spacing w:after="0" w:line="240" w:lineRule="auto"/>
              <w:ind w:left="360"/>
              <w:rPr>
                <w:del w:id="3696" w:author="King, Darryl" w:date="2021-08-17T10:58:00Z"/>
                <w:rFonts w:asciiTheme="majorHAnsi" w:hAnsiTheme="majorHAnsi" w:cstheme="majorHAnsi"/>
                <w:sz w:val="18"/>
                <w:szCs w:val="18"/>
              </w:rPr>
            </w:pPr>
            <w:del w:id="3697" w:author="King, Darryl" w:date="2021-08-17T10:58:00Z">
              <w:r w:rsidRPr="00C259A7" w:rsidDel="003C0ED1">
                <w:rPr>
                  <w:rFonts w:asciiTheme="majorHAnsi" w:hAnsiTheme="majorHAnsi" w:cstheme="majorHAnsi"/>
                  <w:sz w:val="18"/>
                  <w:szCs w:val="18"/>
                </w:rPr>
                <w:delText>availability of reserve averaging (-)</w:delText>
              </w:r>
            </w:del>
          </w:p>
          <w:p w14:paraId="1CEB6493" w14:textId="385FC655" w:rsidR="00C259A7" w:rsidRPr="00C259A7" w:rsidDel="003C0ED1" w:rsidRDefault="00C259A7" w:rsidP="00C259A7">
            <w:pPr>
              <w:pStyle w:val="ListParagraph"/>
              <w:keepNext/>
              <w:numPr>
                <w:ilvl w:val="0"/>
                <w:numId w:val="17"/>
              </w:numPr>
              <w:spacing w:after="0" w:line="240" w:lineRule="auto"/>
              <w:ind w:left="360"/>
              <w:rPr>
                <w:del w:id="3698" w:author="King, Darryl" w:date="2021-08-17T10:58:00Z"/>
                <w:rFonts w:asciiTheme="majorHAnsi" w:hAnsiTheme="majorHAnsi" w:cstheme="majorHAnsi"/>
                <w:sz w:val="18"/>
                <w:szCs w:val="18"/>
              </w:rPr>
            </w:pPr>
            <w:del w:id="3699" w:author="King, Darryl" w:date="2021-08-17T10:58:00Z">
              <w:r w:rsidRPr="00C259A7" w:rsidDel="003C0ED1">
                <w:rPr>
                  <w:rFonts w:asciiTheme="majorHAnsi" w:hAnsiTheme="majorHAnsi" w:cstheme="majorHAnsi"/>
                  <w:sz w:val="18"/>
                  <w:szCs w:val="18"/>
                </w:rPr>
                <w:delText xml:space="preserve">availability of central bank standing facilities (-) </w:delText>
              </w:r>
            </w:del>
          </w:p>
        </w:tc>
        <w:tc>
          <w:tcPr>
            <w:tcW w:w="1368" w:type="pct"/>
          </w:tcPr>
          <w:p w14:paraId="0D7E22E3" w14:textId="13B97427" w:rsidR="00C259A7" w:rsidRPr="00C259A7" w:rsidDel="003C0ED1" w:rsidRDefault="00C259A7" w:rsidP="00065FB3">
            <w:pPr>
              <w:keepNext/>
              <w:spacing w:line="240" w:lineRule="auto"/>
              <w:contextualSpacing/>
              <w:rPr>
                <w:del w:id="3700" w:author="King, Darryl" w:date="2021-08-17T10:58:00Z"/>
                <w:rFonts w:asciiTheme="majorHAnsi" w:hAnsiTheme="majorHAnsi" w:cstheme="majorHAnsi"/>
                <w:sz w:val="18"/>
                <w:szCs w:val="18"/>
              </w:rPr>
            </w:pPr>
            <w:del w:id="3701" w:author="King, Darryl" w:date="2021-08-17T10:58:00Z">
              <w:r w:rsidRPr="00C259A7" w:rsidDel="003C0ED1">
                <w:rPr>
                  <w:rFonts w:asciiTheme="majorHAnsi" w:hAnsiTheme="majorHAnsi" w:cstheme="majorHAnsi"/>
                  <w:sz w:val="18"/>
                  <w:szCs w:val="18"/>
                </w:rPr>
                <w:delText>Observed end of day balances on banks’ current accounts at the central bank over a reserve maintenance period.</w:delText>
              </w:r>
            </w:del>
          </w:p>
          <w:p w14:paraId="3B0D1CE1" w14:textId="4CA9B064" w:rsidR="00C259A7" w:rsidRPr="00C259A7" w:rsidDel="003C0ED1" w:rsidRDefault="00C259A7" w:rsidP="00065FB3">
            <w:pPr>
              <w:keepNext/>
              <w:spacing w:line="240" w:lineRule="auto"/>
              <w:contextualSpacing/>
              <w:rPr>
                <w:del w:id="3702" w:author="King, Darryl" w:date="2021-08-17T10:58:00Z"/>
                <w:rFonts w:asciiTheme="majorHAnsi" w:hAnsiTheme="majorHAnsi" w:cstheme="majorHAnsi"/>
                <w:sz w:val="18"/>
                <w:szCs w:val="18"/>
              </w:rPr>
            </w:pPr>
          </w:p>
        </w:tc>
        <w:tc>
          <w:tcPr>
            <w:tcW w:w="943" w:type="pct"/>
            <w:vMerge/>
          </w:tcPr>
          <w:p w14:paraId="0119C958" w14:textId="24E0DD52" w:rsidR="00C259A7" w:rsidRPr="00C259A7" w:rsidDel="003C0ED1" w:rsidRDefault="00C259A7" w:rsidP="00065FB3">
            <w:pPr>
              <w:keepNext/>
              <w:spacing w:line="240" w:lineRule="auto"/>
              <w:contextualSpacing/>
              <w:rPr>
                <w:del w:id="3703" w:author="King, Darryl" w:date="2021-08-17T10:58:00Z"/>
                <w:rFonts w:asciiTheme="majorHAnsi" w:hAnsiTheme="majorHAnsi" w:cstheme="majorHAnsi"/>
                <w:szCs w:val="20"/>
              </w:rPr>
            </w:pPr>
          </w:p>
        </w:tc>
      </w:tr>
      <w:tr w:rsidR="00C259A7" w:rsidRPr="00C259A7" w:rsidDel="003C0ED1" w14:paraId="4E1C8410" w14:textId="49EF021E" w:rsidTr="00065FB3">
        <w:trPr>
          <w:trHeight w:val="643"/>
          <w:del w:id="3704" w:author="King, Darryl" w:date="2021-08-17T10:58:00Z"/>
        </w:trPr>
        <w:tc>
          <w:tcPr>
            <w:tcW w:w="943" w:type="pct"/>
          </w:tcPr>
          <w:p w14:paraId="2A9B9AEA" w14:textId="7DF08117" w:rsidR="00C259A7" w:rsidRPr="00C259A7" w:rsidDel="003C0ED1" w:rsidRDefault="00C259A7" w:rsidP="00065FB3">
            <w:pPr>
              <w:keepNext/>
              <w:spacing w:line="240" w:lineRule="auto"/>
              <w:contextualSpacing/>
              <w:rPr>
                <w:del w:id="3705" w:author="King, Darryl" w:date="2021-08-17T10:58:00Z"/>
                <w:rFonts w:asciiTheme="majorHAnsi" w:hAnsiTheme="majorHAnsi" w:cstheme="majorHAnsi"/>
                <w:sz w:val="18"/>
                <w:szCs w:val="18"/>
              </w:rPr>
            </w:pPr>
            <w:del w:id="3706" w:author="King, Darryl" w:date="2021-08-17T10:58:00Z">
              <w:r w:rsidRPr="00C259A7" w:rsidDel="003C0ED1">
                <w:rPr>
                  <w:rFonts w:asciiTheme="majorHAnsi" w:hAnsiTheme="majorHAnsi" w:cstheme="majorHAnsi"/>
                  <w:sz w:val="18"/>
                  <w:szCs w:val="18"/>
                </w:rPr>
                <w:delText>Transaction purposes</w:delText>
              </w:r>
            </w:del>
          </w:p>
        </w:tc>
        <w:tc>
          <w:tcPr>
            <w:tcW w:w="1746" w:type="pct"/>
          </w:tcPr>
          <w:p w14:paraId="2E92CACA" w14:textId="2F2C422C" w:rsidR="00C259A7" w:rsidRPr="00C259A7" w:rsidDel="003C0ED1" w:rsidRDefault="00C259A7" w:rsidP="00C259A7">
            <w:pPr>
              <w:pStyle w:val="ListParagraph"/>
              <w:keepNext/>
              <w:numPr>
                <w:ilvl w:val="0"/>
                <w:numId w:val="17"/>
              </w:numPr>
              <w:spacing w:after="0" w:line="240" w:lineRule="auto"/>
              <w:ind w:left="360"/>
              <w:rPr>
                <w:del w:id="3707" w:author="King, Darryl" w:date="2021-08-17T10:58:00Z"/>
                <w:rFonts w:asciiTheme="majorHAnsi" w:hAnsiTheme="majorHAnsi" w:cstheme="majorHAnsi"/>
                <w:sz w:val="18"/>
                <w:szCs w:val="18"/>
              </w:rPr>
            </w:pPr>
            <w:del w:id="3708" w:author="King, Darryl" w:date="2021-08-17T10:58:00Z">
              <w:r w:rsidRPr="00C259A7" w:rsidDel="003C0ED1">
                <w:rPr>
                  <w:rFonts w:asciiTheme="majorHAnsi" w:hAnsiTheme="majorHAnsi" w:cstheme="majorHAnsi"/>
                  <w:sz w:val="18"/>
                  <w:szCs w:val="18"/>
                </w:rPr>
                <w:delText>preference for not using intraday credit, and the unavailability of intraday credit from central bank (+)</w:delText>
              </w:r>
            </w:del>
          </w:p>
          <w:p w14:paraId="507A81AC" w14:textId="48B00CFF" w:rsidR="00C259A7" w:rsidRPr="00C259A7" w:rsidDel="003C0ED1" w:rsidRDefault="00C259A7" w:rsidP="00C259A7">
            <w:pPr>
              <w:pStyle w:val="ListParagraph"/>
              <w:keepNext/>
              <w:numPr>
                <w:ilvl w:val="0"/>
                <w:numId w:val="17"/>
              </w:numPr>
              <w:spacing w:after="0" w:line="240" w:lineRule="auto"/>
              <w:ind w:left="360"/>
              <w:rPr>
                <w:del w:id="3709" w:author="King, Darryl" w:date="2021-08-17T10:58:00Z"/>
                <w:rFonts w:asciiTheme="majorHAnsi" w:hAnsiTheme="majorHAnsi" w:cstheme="majorHAnsi"/>
                <w:sz w:val="18"/>
                <w:szCs w:val="18"/>
              </w:rPr>
            </w:pPr>
            <w:del w:id="3710" w:author="King, Darryl" w:date="2021-08-17T10:58:00Z">
              <w:r w:rsidRPr="00C259A7" w:rsidDel="003C0ED1">
                <w:rPr>
                  <w:rFonts w:asciiTheme="majorHAnsi" w:hAnsiTheme="majorHAnsi" w:cstheme="majorHAnsi"/>
                  <w:sz w:val="18"/>
                  <w:szCs w:val="18"/>
                </w:rPr>
                <w:delText>unexpected payment flows (+)</w:delText>
              </w:r>
            </w:del>
          </w:p>
          <w:p w14:paraId="06CD789B" w14:textId="79A05F99" w:rsidR="00C259A7" w:rsidRPr="00C259A7" w:rsidDel="003C0ED1" w:rsidRDefault="00C259A7" w:rsidP="00C259A7">
            <w:pPr>
              <w:pStyle w:val="ListParagraph"/>
              <w:keepNext/>
              <w:numPr>
                <w:ilvl w:val="0"/>
                <w:numId w:val="17"/>
              </w:numPr>
              <w:spacing w:after="0" w:line="240" w:lineRule="auto"/>
              <w:ind w:left="360"/>
              <w:rPr>
                <w:del w:id="3711" w:author="King, Darryl" w:date="2021-08-17T10:58:00Z"/>
                <w:rFonts w:asciiTheme="majorHAnsi" w:hAnsiTheme="majorHAnsi" w:cstheme="majorHAnsi"/>
                <w:sz w:val="18"/>
                <w:szCs w:val="18"/>
              </w:rPr>
            </w:pPr>
            <w:del w:id="3712" w:author="King, Darryl" w:date="2021-08-17T10:58:00Z">
              <w:r w:rsidRPr="00C259A7" w:rsidDel="003C0ED1">
                <w:rPr>
                  <w:rFonts w:asciiTheme="majorHAnsi" w:hAnsiTheme="majorHAnsi" w:cstheme="majorHAnsi"/>
                  <w:sz w:val="18"/>
                  <w:szCs w:val="18"/>
                </w:rPr>
                <w:delText>interbank market development and accessibility after settlement cycles (-)</w:delText>
              </w:r>
            </w:del>
          </w:p>
          <w:p w14:paraId="139892FA" w14:textId="18806FAA" w:rsidR="00C259A7" w:rsidRPr="00C259A7" w:rsidDel="003C0ED1" w:rsidRDefault="00C259A7" w:rsidP="00065FB3">
            <w:pPr>
              <w:pStyle w:val="ListParagraph"/>
              <w:keepNext/>
              <w:spacing w:line="240" w:lineRule="auto"/>
              <w:ind w:left="360"/>
              <w:rPr>
                <w:del w:id="3713" w:author="King, Darryl" w:date="2021-08-17T10:58:00Z"/>
                <w:rFonts w:asciiTheme="majorHAnsi" w:hAnsiTheme="majorHAnsi" w:cstheme="majorHAnsi"/>
                <w:sz w:val="18"/>
                <w:szCs w:val="18"/>
              </w:rPr>
            </w:pPr>
          </w:p>
        </w:tc>
        <w:tc>
          <w:tcPr>
            <w:tcW w:w="1368" w:type="pct"/>
          </w:tcPr>
          <w:p w14:paraId="5F4B2AEE" w14:textId="02C84B56" w:rsidR="00C259A7" w:rsidRPr="00C259A7" w:rsidDel="003C0ED1" w:rsidRDefault="00C259A7" w:rsidP="00065FB3">
            <w:pPr>
              <w:keepNext/>
              <w:spacing w:line="240" w:lineRule="auto"/>
              <w:contextualSpacing/>
              <w:rPr>
                <w:del w:id="3714" w:author="King, Darryl" w:date="2021-08-17T10:58:00Z"/>
                <w:rFonts w:asciiTheme="majorHAnsi" w:hAnsiTheme="majorHAnsi" w:cstheme="majorHAnsi"/>
                <w:sz w:val="18"/>
                <w:szCs w:val="18"/>
              </w:rPr>
            </w:pPr>
            <w:del w:id="3715" w:author="King, Darryl" w:date="2021-08-17T10:58:00Z">
              <w:r w:rsidRPr="00C259A7" w:rsidDel="003C0ED1">
                <w:rPr>
                  <w:rFonts w:asciiTheme="majorHAnsi" w:hAnsiTheme="majorHAnsi" w:cstheme="majorHAnsi"/>
                  <w:sz w:val="18"/>
                  <w:szCs w:val="18"/>
                </w:rPr>
                <w:delText>Net payment settlement requirements.</w:delText>
              </w:r>
            </w:del>
          </w:p>
          <w:p w14:paraId="61BAC972" w14:textId="58FEC47C" w:rsidR="00C259A7" w:rsidRPr="00C259A7" w:rsidDel="003C0ED1" w:rsidRDefault="00C259A7" w:rsidP="00065FB3">
            <w:pPr>
              <w:keepNext/>
              <w:spacing w:line="240" w:lineRule="auto"/>
              <w:contextualSpacing/>
              <w:rPr>
                <w:del w:id="3716" w:author="King, Darryl" w:date="2021-08-17T10:58:00Z"/>
                <w:rFonts w:asciiTheme="majorHAnsi" w:hAnsiTheme="majorHAnsi" w:cstheme="majorHAnsi"/>
                <w:sz w:val="18"/>
                <w:szCs w:val="18"/>
              </w:rPr>
            </w:pPr>
          </w:p>
          <w:p w14:paraId="55CF0436" w14:textId="52B8267E" w:rsidR="00C259A7" w:rsidRPr="00C259A7" w:rsidDel="003C0ED1" w:rsidRDefault="00C259A7" w:rsidP="00065FB3">
            <w:pPr>
              <w:keepNext/>
              <w:spacing w:line="240" w:lineRule="auto"/>
              <w:contextualSpacing/>
              <w:rPr>
                <w:del w:id="3717" w:author="King, Darryl" w:date="2021-08-17T10:58:00Z"/>
                <w:rFonts w:asciiTheme="majorHAnsi" w:hAnsiTheme="majorHAnsi" w:cstheme="majorHAnsi"/>
                <w:sz w:val="18"/>
                <w:szCs w:val="18"/>
              </w:rPr>
            </w:pPr>
            <w:del w:id="3718" w:author="King, Darryl" w:date="2021-08-17T10:58:00Z">
              <w:r w:rsidRPr="00C259A7" w:rsidDel="003C0ED1">
                <w:rPr>
                  <w:rFonts w:asciiTheme="majorHAnsi" w:hAnsiTheme="majorHAnsi" w:cstheme="majorHAnsi"/>
                  <w:sz w:val="18"/>
                  <w:szCs w:val="18"/>
                </w:rPr>
                <w:delText>Interbank market turnover.</w:delText>
              </w:r>
            </w:del>
          </w:p>
          <w:p w14:paraId="01E177BE" w14:textId="7DA991DA" w:rsidR="00C259A7" w:rsidRPr="00C259A7" w:rsidDel="003C0ED1" w:rsidRDefault="00C259A7" w:rsidP="00065FB3">
            <w:pPr>
              <w:keepNext/>
              <w:spacing w:line="240" w:lineRule="auto"/>
              <w:contextualSpacing/>
              <w:rPr>
                <w:del w:id="3719" w:author="King, Darryl" w:date="2021-08-17T10:58:00Z"/>
                <w:rFonts w:asciiTheme="majorHAnsi" w:hAnsiTheme="majorHAnsi" w:cstheme="majorHAnsi"/>
                <w:sz w:val="18"/>
                <w:szCs w:val="18"/>
              </w:rPr>
            </w:pPr>
          </w:p>
        </w:tc>
        <w:tc>
          <w:tcPr>
            <w:tcW w:w="943" w:type="pct"/>
            <w:vMerge/>
          </w:tcPr>
          <w:p w14:paraId="41BB6B9F" w14:textId="6D4D4F7B" w:rsidR="00C259A7" w:rsidRPr="00C259A7" w:rsidDel="003C0ED1" w:rsidRDefault="00C259A7" w:rsidP="00065FB3">
            <w:pPr>
              <w:keepNext/>
              <w:spacing w:line="240" w:lineRule="auto"/>
              <w:contextualSpacing/>
              <w:rPr>
                <w:del w:id="3720" w:author="King, Darryl" w:date="2021-08-17T10:58:00Z"/>
                <w:rFonts w:asciiTheme="majorHAnsi" w:hAnsiTheme="majorHAnsi" w:cstheme="majorHAnsi"/>
                <w:szCs w:val="20"/>
              </w:rPr>
            </w:pPr>
          </w:p>
        </w:tc>
      </w:tr>
      <w:tr w:rsidR="00C259A7" w:rsidRPr="00C259A7" w:rsidDel="003C0ED1" w14:paraId="0BF78FEE" w14:textId="33334BC5" w:rsidTr="00065FB3">
        <w:trPr>
          <w:trHeight w:val="643"/>
          <w:del w:id="3721" w:author="King, Darryl" w:date="2021-08-17T10:58:00Z"/>
        </w:trPr>
        <w:tc>
          <w:tcPr>
            <w:tcW w:w="4057" w:type="pct"/>
            <w:gridSpan w:val="3"/>
            <w:vAlign w:val="bottom"/>
          </w:tcPr>
          <w:p w14:paraId="3703275D" w14:textId="24FEA563" w:rsidR="00C259A7" w:rsidRPr="00C259A7" w:rsidDel="003C0ED1" w:rsidRDefault="00C259A7" w:rsidP="00065FB3">
            <w:pPr>
              <w:keepNext/>
              <w:spacing w:line="240" w:lineRule="auto"/>
              <w:contextualSpacing/>
              <w:rPr>
                <w:del w:id="3722" w:author="King, Darryl" w:date="2021-08-17T10:58:00Z"/>
                <w:rFonts w:asciiTheme="majorHAnsi" w:hAnsiTheme="majorHAnsi" w:cstheme="majorHAnsi"/>
                <w:sz w:val="18"/>
                <w:szCs w:val="18"/>
              </w:rPr>
            </w:pPr>
            <w:del w:id="3723" w:author="King, Darryl" w:date="2021-08-17T10:58:00Z">
              <w:r w:rsidRPr="00C259A7" w:rsidDel="003C0ED1">
                <w:rPr>
                  <w:rFonts w:asciiTheme="majorHAnsi" w:hAnsiTheme="majorHAnsi" w:cstheme="majorHAnsi"/>
                  <w:sz w:val="18"/>
                  <w:szCs w:val="18"/>
                </w:rPr>
                <w:delText>(</w:delText>
              </w:r>
              <w:r w:rsidRPr="00C259A7" w:rsidDel="003C0ED1">
                <w:rPr>
                  <w:rFonts w:asciiTheme="majorHAnsi" w:hAnsiTheme="majorHAnsi" w:cstheme="majorHAnsi"/>
                  <w:b/>
                  <w:sz w:val="18"/>
                  <w:szCs w:val="18"/>
                </w:rPr>
                <w:delText>+</w:delText>
              </w:r>
              <w:r w:rsidRPr="00C259A7" w:rsidDel="003C0ED1">
                <w:rPr>
                  <w:rFonts w:asciiTheme="majorHAnsi" w:hAnsiTheme="majorHAnsi" w:cstheme="majorHAnsi"/>
                  <w:sz w:val="18"/>
                  <w:szCs w:val="18"/>
                </w:rPr>
                <w:delText>): implies positive impact on the demand for ER; (</w:delText>
              </w:r>
              <w:r w:rsidRPr="00C259A7" w:rsidDel="003C0ED1">
                <w:rPr>
                  <w:rFonts w:asciiTheme="majorHAnsi" w:hAnsiTheme="majorHAnsi" w:cstheme="majorHAnsi"/>
                  <w:b/>
                  <w:sz w:val="18"/>
                  <w:szCs w:val="18"/>
                </w:rPr>
                <w:delText>-</w:delText>
              </w:r>
              <w:r w:rsidRPr="00C259A7" w:rsidDel="003C0ED1">
                <w:rPr>
                  <w:rFonts w:asciiTheme="majorHAnsi" w:hAnsiTheme="majorHAnsi" w:cstheme="majorHAnsi"/>
                  <w:sz w:val="18"/>
                  <w:szCs w:val="18"/>
                </w:rPr>
                <w:delText xml:space="preserve">): implies negative impact on the demand for ER.  </w:delText>
              </w:r>
            </w:del>
          </w:p>
        </w:tc>
        <w:tc>
          <w:tcPr>
            <w:tcW w:w="943" w:type="pct"/>
            <w:vMerge/>
          </w:tcPr>
          <w:p w14:paraId="0F09F48D" w14:textId="581B87BD" w:rsidR="00C259A7" w:rsidRPr="00C259A7" w:rsidDel="003C0ED1" w:rsidRDefault="00C259A7" w:rsidP="00065FB3">
            <w:pPr>
              <w:keepNext/>
              <w:spacing w:line="240" w:lineRule="auto"/>
              <w:contextualSpacing/>
              <w:rPr>
                <w:del w:id="3724" w:author="King, Darryl" w:date="2021-08-17T10:58:00Z"/>
                <w:rFonts w:asciiTheme="majorHAnsi" w:hAnsiTheme="majorHAnsi" w:cstheme="majorHAnsi"/>
                <w:szCs w:val="20"/>
              </w:rPr>
            </w:pPr>
          </w:p>
        </w:tc>
      </w:tr>
      <w:tr w:rsidR="00C259A7" w:rsidRPr="00C259A7" w:rsidDel="003C0ED1" w14:paraId="46408DF4" w14:textId="07A55C3A" w:rsidTr="00065FB3">
        <w:trPr>
          <w:trHeight w:val="287"/>
          <w:del w:id="3725" w:author="King, Darryl" w:date="2021-08-17T10:58:00Z"/>
        </w:trPr>
        <w:tc>
          <w:tcPr>
            <w:tcW w:w="4057" w:type="pct"/>
            <w:gridSpan w:val="3"/>
            <w:vAlign w:val="bottom"/>
          </w:tcPr>
          <w:p w14:paraId="3359549C" w14:textId="77C68768" w:rsidR="00C259A7" w:rsidRPr="00C259A7" w:rsidDel="003C0ED1" w:rsidRDefault="00C259A7" w:rsidP="00065FB3">
            <w:pPr>
              <w:keepNext/>
              <w:spacing w:line="240" w:lineRule="auto"/>
              <w:contextualSpacing/>
              <w:rPr>
                <w:del w:id="3726" w:author="King, Darryl" w:date="2021-08-17T10:58:00Z"/>
                <w:rFonts w:asciiTheme="majorHAnsi" w:hAnsiTheme="majorHAnsi" w:cstheme="majorHAnsi"/>
                <w:szCs w:val="20"/>
              </w:rPr>
            </w:pPr>
            <w:del w:id="3727" w:author="King, Darryl" w:date="2021-08-17T10:58:00Z">
              <w:r w:rsidRPr="00C259A7" w:rsidDel="003C0ED1">
                <w:rPr>
                  <w:rFonts w:asciiTheme="majorHAnsi" w:hAnsiTheme="majorHAnsi" w:cstheme="majorHAnsi"/>
                  <w:szCs w:val="20"/>
                </w:rPr>
                <w:delText xml:space="preserve">Source: </w:delText>
              </w:r>
              <w:r w:rsidDel="003C0ED1">
                <w:rPr>
                  <w:rFonts w:asciiTheme="majorHAnsi" w:hAnsiTheme="majorHAnsi" w:cstheme="majorHAnsi"/>
                  <w:szCs w:val="20"/>
                </w:rPr>
                <w:delText>A</w:delText>
              </w:r>
              <w:r w:rsidRPr="00C259A7" w:rsidDel="003C0ED1">
                <w:rPr>
                  <w:rFonts w:asciiTheme="majorHAnsi" w:hAnsiTheme="majorHAnsi" w:cstheme="majorHAnsi"/>
                  <w:szCs w:val="20"/>
                </w:rPr>
                <w:delText>uthors</w:delText>
              </w:r>
            </w:del>
          </w:p>
        </w:tc>
        <w:tc>
          <w:tcPr>
            <w:tcW w:w="943" w:type="pct"/>
            <w:vMerge/>
          </w:tcPr>
          <w:p w14:paraId="050FB287" w14:textId="16459D04" w:rsidR="00C259A7" w:rsidRPr="00C259A7" w:rsidDel="003C0ED1" w:rsidRDefault="00C259A7" w:rsidP="00065FB3">
            <w:pPr>
              <w:keepNext/>
              <w:spacing w:line="240" w:lineRule="auto"/>
              <w:contextualSpacing/>
              <w:rPr>
                <w:del w:id="3728" w:author="King, Darryl" w:date="2021-08-17T10:58:00Z"/>
                <w:rFonts w:asciiTheme="majorHAnsi" w:hAnsiTheme="majorHAnsi" w:cstheme="majorHAnsi"/>
                <w:szCs w:val="20"/>
              </w:rPr>
            </w:pPr>
          </w:p>
        </w:tc>
      </w:tr>
    </w:tbl>
    <w:p w14:paraId="4F4FFCCD" w14:textId="031AC1E2" w:rsidR="00063442" w:rsidDel="003C0ED1" w:rsidRDefault="00063442">
      <w:pPr>
        <w:pStyle w:val="Heading2"/>
        <w:rPr>
          <w:del w:id="3729" w:author="King, Darryl" w:date="2021-08-17T10:58:00Z"/>
        </w:rPr>
        <w:pPrChange w:id="3730" w:author="King, Darryl" w:date="2021-08-17T11:04:00Z">
          <w:pPr>
            <w:contextualSpacing/>
          </w:pPr>
        </w:pPrChange>
      </w:pPr>
    </w:p>
    <w:p w14:paraId="10AAEEA7" w14:textId="56A31CF9" w:rsidR="00066A42" w:rsidDel="003C0ED1" w:rsidRDefault="00066A42">
      <w:pPr>
        <w:pStyle w:val="Heading2"/>
        <w:rPr>
          <w:del w:id="3731" w:author="King, Darryl" w:date="2021-08-17T10:58:00Z"/>
        </w:rPr>
        <w:pPrChange w:id="3732" w:author="King, Darryl" w:date="2021-08-17T11:04:00Z">
          <w:pPr/>
        </w:pPrChange>
      </w:pPr>
      <w:del w:id="3733" w:author="King, Darryl" w:date="2021-08-17T10:58:00Z">
        <w:r w:rsidRPr="00066A42" w:rsidDel="003C0ED1">
          <w:rPr>
            <w:bCs/>
          </w:rPr>
          <w:delText xml:space="preserve">ER for transaction purposes largely exist to support efficient payments and settlements. </w:delText>
        </w:r>
        <w:r w:rsidDel="003C0ED1">
          <w:delText>These reserves have no monetary impact, and banks would not typically retain ER beyond the clearing cycle especially when ER, held in a current account, earn zero interest.</w:delText>
        </w:r>
        <w:r w:rsidRPr="00436303" w:rsidDel="003C0ED1">
          <w:delText xml:space="preserve"> </w:delText>
        </w:r>
        <w:r w:rsidDel="003C0ED1">
          <w:delText xml:space="preserve">ER for transaction purposes can be reduced by sufficient </w:delText>
        </w:r>
        <w:r w:rsidRPr="00436303" w:rsidDel="003C0ED1">
          <w:delText xml:space="preserve">reserve averaging </w:delText>
        </w:r>
        <w:r w:rsidDel="003C0ED1">
          <w:delText xml:space="preserve">over a long period of time (four weeks or more) and the existence of standing facilities that allow banks to eliminate excess reserves at the end of the reserve maintenance period.  </w:delText>
        </w:r>
      </w:del>
    </w:p>
    <w:p w14:paraId="3032047B" w14:textId="4E636CAB" w:rsidR="00066A42" w:rsidRPr="00436303" w:rsidDel="003C0ED1" w:rsidRDefault="00066A42">
      <w:pPr>
        <w:pStyle w:val="Heading2"/>
        <w:rPr>
          <w:del w:id="3734" w:author="King, Darryl" w:date="2021-08-17T10:58:00Z"/>
        </w:rPr>
        <w:pPrChange w:id="3735" w:author="King, Darryl" w:date="2021-08-17T11:04:00Z">
          <w:pPr/>
        </w:pPrChange>
      </w:pPr>
      <w:del w:id="3736" w:author="King, Darryl" w:date="2021-08-17T10:58:00Z">
        <w:r w:rsidRPr="00066A42" w:rsidDel="003C0ED1">
          <w:rPr>
            <w:bCs/>
          </w:rPr>
          <w:delText>ER, held above the amounts for payments and settlements and used to meet precautionary needs, are also expected to be a low in the presence of reserve averaging.</w:delText>
        </w:r>
        <w:r w:rsidDel="003C0ED1">
          <w:delText xml:space="preserve"> With sufficient </w:delText>
        </w:r>
        <w:r w:rsidRPr="00436303" w:rsidDel="003C0ED1">
          <w:delText xml:space="preserve">averaging </w:delText>
        </w:r>
        <w:r w:rsidDel="003C0ED1">
          <w:delText>provisions over a sufficiently long period of time, banks can use the reserve buffers to absorb daily liquidity shocks</w:delText>
        </w:r>
        <w:r w:rsidRPr="00436303" w:rsidDel="003C0ED1">
          <w:delText>. Th</w:delText>
        </w:r>
        <w:r w:rsidDel="003C0ED1">
          <w:delText xml:space="preserve">is </w:delText>
        </w:r>
        <w:r w:rsidRPr="00436303" w:rsidDel="003C0ED1">
          <w:delText>buffer could be estimated as the</w:delText>
        </w:r>
        <w:r w:rsidDel="003C0ED1">
          <w:delText xml:space="preserve"> average of the daily aggregated banks’ </w:delText>
        </w:r>
        <w:r w:rsidRPr="00436303" w:rsidDel="003C0ED1">
          <w:delText>balance</w:delText>
        </w:r>
        <w:r w:rsidDel="003C0ED1">
          <w:delText>s</w:delText>
        </w:r>
        <w:r w:rsidRPr="00436303" w:rsidDel="003C0ED1">
          <w:delText xml:space="preserve"> </w:delText>
        </w:r>
        <w:r w:rsidDel="003C0ED1">
          <w:delText xml:space="preserve">on their current </w:delText>
        </w:r>
        <w:r w:rsidRPr="00436303" w:rsidDel="003C0ED1">
          <w:delText xml:space="preserve">account </w:delText>
        </w:r>
        <w:r w:rsidDel="003C0ED1">
          <w:delText xml:space="preserve">at the central bank </w:delText>
        </w:r>
        <w:r w:rsidRPr="00436303" w:rsidDel="003C0ED1">
          <w:delText>over the reserve maintenance period.</w:delText>
        </w:r>
      </w:del>
    </w:p>
    <w:p w14:paraId="09E2AA3E" w14:textId="4EBDF216" w:rsidR="00066A42" w:rsidRPr="00436303" w:rsidDel="003C0ED1" w:rsidRDefault="00066A42">
      <w:pPr>
        <w:pStyle w:val="Heading2"/>
        <w:rPr>
          <w:del w:id="3737" w:author="King, Darryl" w:date="2021-08-17T10:58:00Z"/>
        </w:rPr>
        <w:pPrChange w:id="3738" w:author="King, Darryl" w:date="2021-08-17T11:04:00Z">
          <w:pPr/>
        </w:pPrChange>
      </w:pPr>
      <w:del w:id="3739" w:author="King, Darryl" w:date="2021-08-17T10:58:00Z">
        <w:r w:rsidRPr="00066A42" w:rsidDel="003C0ED1">
          <w:rPr>
            <w:bCs/>
          </w:rPr>
          <w:delText xml:space="preserve">The remaining ER that constitutes the desired reserve are a function of the regulatory environment and banks’ internal settings. </w:delText>
        </w:r>
        <w:r w:rsidDel="003C0ED1">
          <w:delText xml:space="preserve">Forecasting ER for this purpose can be a challenge as the </w:delText>
        </w:r>
        <w:r w:rsidRPr="00436303" w:rsidDel="003C0ED1">
          <w:delText xml:space="preserve">size may change over time </w:delText>
        </w:r>
        <w:r w:rsidDel="003C0ED1">
          <w:delText xml:space="preserve">according to institution-specific factors. </w:delText>
        </w:r>
        <w:r w:rsidRPr="00436303" w:rsidDel="003C0ED1">
          <w:delText xml:space="preserve">This portion of the reserve demand will lie largely on the elastic section of the demand curve, i.e. below the interest rate </w:delText>
        </w:r>
        <w:r w:rsidDel="003C0ED1">
          <w:delText xml:space="preserve">that represents the opportunity cost of holding interest-earning assets versus holding a non-interest-bearing asset. </w:delText>
        </w:r>
        <w:r w:rsidRPr="00436303" w:rsidDel="003C0ED1">
          <w:delText xml:space="preserve">So ideally, </w:delText>
        </w:r>
        <w:r w:rsidDel="003C0ED1">
          <w:delText xml:space="preserve">banks would want to </w:delText>
        </w:r>
        <w:r w:rsidRPr="00436303" w:rsidDel="003C0ED1">
          <w:delText>mini</w:delText>
        </w:r>
        <w:r w:rsidDel="003C0ED1">
          <w:delText xml:space="preserve">mize the </w:delText>
        </w:r>
        <w:r w:rsidRPr="00436303" w:rsidDel="003C0ED1">
          <w:delText xml:space="preserve">amount of </w:delText>
        </w:r>
        <w:r w:rsidDel="003C0ED1">
          <w:delText>ER held, subject to meeting its prudential requirements.</w:delText>
        </w:r>
        <w:r w:rsidRPr="00436303" w:rsidDel="003C0ED1">
          <w:rPr>
            <w:vertAlign w:val="superscript"/>
          </w:rPr>
          <w:footnoteReference w:id="14"/>
        </w:r>
        <w:r w:rsidRPr="00436303" w:rsidDel="003C0ED1">
          <w:delText xml:space="preserve">  </w:delText>
        </w:r>
      </w:del>
    </w:p>
    <w:p w14:paraId="28E692C4" w14:textId="39D871C5" w:rsidR="00066A42" w:rsidDel="003C0ED1" w:rsidRDefault="00066A42">
      <w:pPr>
        <w:pStyle w:val="Heading2"/>
        <w:rPr>
          <w:del w:id="3742" w:author="King, Darryl" w:date="2021-08-17T10:58:00Z"/>
        </w:rPr>
        <w:pPrChange w:id="3743" w:author="King, Darryl" w:date="2021-08-17T11:04:00Z">
          <w:pPr/>
        </w:pPrChange>
      </w:pPr>
      <w:del w:id="3744" w:author="King, Darryl" w:date="2021-08-17T10:58:00Z">
        <w:r w:rsidRPr="00066A42" w:rsidDel="003C0ED1">
          <w:rPr>
            <w:bCs/>
          </w:rPr>
          <w:delText>Projecting the demand for ER can be a combination of econometric modeling and surveys.</w:delText>
        </w:r>
        <w:r w:rsidRPr="005E1EE0" w:rsidDel="003C0ED1">
          <w:delText xml:space="preserve"> An estimated time series or structural model, based on historical data, should be</w:delText>
        </w:r>
        <w:r w:rsidDel="003C0ED1">
          <w:delText xml:space="preserve"> c</w:delText>
        </w:r>
        <w:r w:rsidRPr="005E1EE0" w:rsidDel="003C0ED1">
          <w:delText>omplemented by information about the institutional setup that i</w:delText>
        </w:r>
        <w:r w:rsidDel="003C0ED1">
          <w:delText>tself i</w:delText>
        </w:r>
        <w:r w:rsidRPr="005E1EE0" w:rsidDel="003C0ED1">
          <w:delText>s difficult to model</w:delText>
        </w:r>
        <w:r w:rsidDel="003C0ED1">
          <w:delText>.</w:delText>
        </w:r>
        <w:r w:rsidDel="003C0ED1">
          <w:rPr>
            <w:rStyle w:val="FootnoteReference"/>
          </w:rPr>
          <w:footnoteReference w:id="15"/>
        </w:r>
        <w:r w:rsidDel="003C0ED1">
          <w:delText xml:space="preserve"> Yet, informed </w:delText>
        </w:r>
        <w:r w:rsidRPr="005E1EE0" w:rsidDel="003C0ED1">
          <w:delText xml:space="preserve">judgments about the </w:delText>
        </w:r>
        <w:r w:rsidDel="003C0ED1">
          <w:delText>liquidity</w:delText>
        </w:r>
        <w:r w:rsidRPr="005E1EE0" w:rsidDel="003C0ED1">
          <w:delText xml:space="preserve"> needs</w:delText>
        </w:r>
        <w:r w:rsidDel="003C0ED1">
          <w:delText xml:space="preserve"> to support system-wide financial soundness is always a possible option, with the forecaster identifying factors such as the level of transactions deposits, interest rates, and short-run factors that affect demand for clearing balances that persistently influence ER demand</w:delText>
        </w:r>
        <w:r w:rsidRPr="005E1EE0" w:rsidDel="003C0ED1">
          <w:delText>.</w:delText>
        </w:r>
        <w:r w:rsidDel="003C0ED1">
          <w:delText xml:space="preserve"> </w:delText>
        </w:r>
      </w:del>
    </w:p>
    <w:p w14:paraId="7EBCDC0F" w14:textId="49F4E638" w:rsidR="00066A42" w:rsidRPr="00436303" w:rsidDel="003C0ED1" w:rsidRDefault="00066A42">
      <w:pPr>
        <w:pStyle w:val="Heading2"/>
        <w:rPr>
          <w:del w:id="3747" w:author="King, Darryl" w:date="2021-08-17T10:58:00Z"/>
        </w:rPr>
        <w:pPrChange w:id="3748" w:author="King, Darryl" w:date="2021-08-17T11:04:00Z">
          <w:pPr/>
        </w:pPrChange>
      </w:pPr>
      <w:del w:id="3749" w:author="King, Darryl" w:date="2021-08-17T10:58:00Z">
        <w:r w:rsidRPr="00066A42" w:rsidDel="003C0ED1">
          <w:rPr>
            <w:bCs/>
          </w:rPr>
          <w:delText xml:space="preserve">A few central banks incorporate data from interbank surveys to forecast the demand for ER. </w:delText>
        </w:r>
        <w:r w:rsidDel="003C0ED1">
          <w:delText>In these cases, t</w:delText>
        </w:r>
        <w:r w:rsidRPr="00436303" w:rsidDel="003C0ED1">
          <w:delText xml:space="preserve">he central bank </w:delText>
        </w:r>
        <w:r w:rsidDel="003C0ED1">
          <w:delText xml:space="preserve">should </w:delText>
        </w:r>
        <w:r w:rsidRPr="00436303" w:rsidDel="003C0ED1">
          <w:delText>balanc</w:delText>
        </w:r>
        <w:r w:rsidDel="003C0ED1">
          <w:delText xml:space="preserve">e </w:delText>
        </w:r>
        <w:r w:rsidRPr="00436303" w:rsidDel="003C0ED1">
          <w:delText xml:space="preserve">the need for sufficient information for meaningful </w:delText>
        </w:r>
        <w:r w:rsidDel="003C0ED1">
          <w:delText>monetary policy implementation</w:delText>
        </w:r>
        <w:r w:rsidRPr="00436303" w:rsidDel="003C0ED1">
          <w:delText xml:space="preserve"> </w:delText>
        </w:r>
        <w:r w:rsidDel="003C0ED1">
          <w:delText xml:space="preserve">against </w:delText>
        </w:r>
        <w:r w:rsidRPr="00436303" w:rsidDel="003C0ED1">
          <w:delText>the burden for the bank to complete and submit the survey. That said, surveys</w:delText>
        </w:r>
        <w:r w:rsidDel="003C0ED1">
          <w:delText xml:space="preserve"> </w:delText>
        </w:r>
        <w:r w:rsidRPr="00436303" w:rsidDel="003C0ED1">
          <w:delText xml:space="preserve">provide some advantages to support near-term </w:delText>
        </w:r>
        <w:r w:rsidDel="003C0ED1">
          <w:delText xml:space="preserve">assessments: </w:delText>
        </w:r>
        <w:r w:rsidRPr="00436303" w:rsidDel="003C0ED1">
          <w:delText xml:space="preserve">they can be administered at specific periods, </w:delText>
        </w:r>
        <w:r w:rsidDel="003C0ED1">
          <w:delText xml:space="preserve">they can be web-based and administered online, and </w:delText>
        </w:r>
        <w:r w:rsidRPr="00436303" w:rsidDel="003C0ED1">
          <w:delText>they facilitate the separation and consolidation of banks’ information</w:delText>
        </w:r>
        <w:r w:rsidDel="003C0ED1">
          <w:delText>,</w:delText>
        </w:r>
        <w:r w:rsidRPr="00436303" w:rsidDel="003C0ED1">
          <w:delText xml:space="preserve"> as they serve as a common collection medium for specific quantitative and qualitative information. Some key </w:delText>
        </w:r>
        <w:r w:rsidDel="003C0ED1">
          <w:delText>considerations</w:delText>
        </w:r>
        <w:r w:rsidRPr="00436303" w:rsidDel="003C0ED1">
          <w:delText xml:space="preserve"> for administering surveys of bank reserves are </w:delText>
        </w:r>
        <w:r w:rsidDel="003C0ED1">
          <w:delText xml:space="preserve">provided </w:delText>
        </w:r>
        <w:r w:rsidRPr="00436303" w:rsidDel="003C0ED1">
          <w:delText xml:space="preserve">in Box </w:delText>
        </w:r>
        <w:r w:rsidDel="003C0ED1">
          <w:delText xml:space="preserve">2 below which also includes highlighted results from two published central bank surveys on market liquidity, and credit and counterparty conditions. </w:delText>
        </w:r>
      </w:del>
    </w:p>
    <w:p w14:paraId="45FB2BCB" w14:textId="649491A2" w:rsidR="00066A42" w:rsidDel="003C0ED1" w:rsidRDefault="00066A42">
      <w:pPr>
        <w:pStyle w:val="Heading2"/>
        <w:rPr>
          <w:del w:id="3750" w:author="King, Darryl" w:date="2021-08-17T10:58:00Z"/>
        </w:rPr>
        <w:pPrChange w:id="3751" w:author="King, Darryl" w:date="2021-08-17T11:04:00Z">
          <w:pPr/>
        </w:pPrChange>
      </w:pPr>
      <w:del w:id="3752" w:author="King, Darryl" w:date="2021-08-17T10:58:00Z">
        <w:r w:rsidRPr="00066A42" w:rsidDel="003C0ED1">
          <w:rPr>
            <w:bCs/>
          </w:rPr>
          <w:delText xml:space="preserve">The use of surveys can provide a broader assessment of banks’ funding practices, pricing, and market participation to complete the central banks’ information set for liquidity forecasts and assessments. </w:delText>
        </w:r>
        <w:r w:rsidRPr="00AD665C" w:rsidDel="003C0ED1">
          <w:delText>Th</w:delText>
        </w:r>
        <w:r w:rsidDel="003C0ED1">
          <w:delText xml:space="preserve">e </w:delText>
        </w:r>
        <w:r w:rsidRPr="00AD665C" w:rsidDel="003C0ED1">
          <w:delText xml:space="preserve">assessment of bank reserves </w:delText>
        </w:r>
        <w:r w:rsidDel="003C0ED1">
          <w:delText xml:space="preserve">within this context </w:delText>
        </w:r>
        <w:r w:rsidRPr="00AD665C" w:rsidDel="003C0ED1">
          <w:delText xml:space="preserve">can </w:delText>
        </w:r>
        <w:r w:rsidDel="003C0ED1">
          <w:delText>signal interbank market frictions that limit the redistribution of reserves in the interbank market.</w:delText>
        </w:r>
        <w:r w:rsidRPr="00AD665C" w:rsidDel="003C0ED1">
          <w:delText xml:space="preserve"> </w:delText>
        </w:r>
        <w:r w:rsidRPr="00436303" w:rsidDel="003C0ED1">
          <w:delText>Th</w:delText>
        </w:r>
        <w:r w:rsidDel="003C0ED1">
          <w:delText>e work on incorporating</w:delText>
        </w:r>
        <w:r w:rsidRPr="00436303" w:rsidDel="003C0ED1">
          <w:delText xml:space="preserve"> </w:delText>
        </w:r>
        <w:r w:rsidDel="003C0ED1">
          <w:delText xml:space="preserve">ER to the liquidity forecast follows </w:delText>
        </w:r>
        <w:r w:rsidRPr="00436303" w:rsidDel="003C0ED1">
          <w:delText>IMF</w:delText>
        </w:r>
        <w:r w:rsidDel="003C0ED1">
          <w:delText xml:space="preserve"> recommendations provided under its technical assistance (TA) missions </w:delText>
        </w:r>
        <w:r w:rsidRPr="00436303" w:rsidDel="003C0ED1">
          <w:delText>(</w:delText>
        </w:r>
        <w:r w:rsidDel="003C0ED1">
          <w:delText>Appendix III</w:delText>
        </w:r>
        <w:r w:rsidRPr="001B6D97" w:rsidDel="003C0ED1">
          <w:delText>).</w:delText>
        </w:r>
        <w:r w:rsidDel="003C0ED1">
          <w:delText xml:space="preserve"> </w:delText>
        </w:r>
      </w:del>
    </w:p>
    <w:p w14:paraId="3FF973F5" w14:textId="0380152E" w:rsidR="00066A42" w:rsidDel="00CE24DF" w:rsidRDefault="00066A42">
      <w:pPr>
        <w:rPr>
          <w:del w:id="3753" w:author="King, Darryl" w:date="2021-09-23T10:39:00Z"/>
        </w:rPr>
        <w:pPrChange w:id="3754" w:author="King, Darryl" w:date="2021-08-17T11:07:00Z">
          <w:pPr>
            <w:spacing w:after="0" w:line="240" w:lineRule="auto"/>
          </w:pPr>
        </w:pPrChange>
      </w:pPr>
      <w:del w:id="3755" w:author="King, Darryl" w:date="2021-08-17T11:13:00Z">
        <w:r w:rsidDel="003E7B6F">
          <w:br w:type="page"/>
        </w:r>
      </w:del>
    </w:p>
    <w:tbl>
      <w:tblPr>
        <w:tblStyle w:val="TableGrid3"/>
        <w:tblW w:w="9314" w:type="dxa"/>
        <w:jc w:val="center"/>
        <w:tblBorders>
          <w:top w:val="single" w:sz="4" w:space="0" w:color="000000"/>
          <w:left w:val="single" w:sz="4" w:space="0" w:color="000000"/>
          <w:bottom w:val="single" w:sz="4" w:space="0" w:color="000000"/>
          <w:right w:val="single" w:sz="4" w:space="0" w:color="000000"/>
          <w:insideH w:val="none" w:sz="0" w:space="0" w:color="auto"/>
          <w:insideV w:val="none" w:sz="0" w:space="0" w:color="auto"/>
        </w:tblBorders>
        <w:shd w:val="clear" w:color="auto" w:fill="D9E2F3"/>
        <w:tblLayout w:type="fixed"/>
        <w:tblLook w:val="04A0" w:firstRow="1" w:lastRow="0" w:firstColumn="1" w:lastColumn="0" w:noHBand="0" w:noVBand="1"/>
      </w:tblPr>
      <w:tblGrid>
        <w:gridCol w:w="9314"/>
      </w:tblGrid>
      <w:tr w:rsidR="00066A42" w:rsidRPr="00066A42" w:rsidDel="00CE24DF" w14:paraId="22F4056B" w14:textId="1CD3F898" w:rsidTr="00066A42">
        <w:trPr>
          <w:trHeight w:val="458"/>
          <w:jc w:val="center"/>
          <w:del w:id="3756" w:author="King, Darryl" w:date="2021-09-23T10:39:00Z"/>
        </w:trPr>
        <w:tc>
          <w:tcPr>
            <w:tcW w:w="9314" w:type="dxa"/>
            <w:shd w:val="clear" w:color="auto" w:fill="auto"/>
            <w:vAlign w:val="center"/>
          </w:tcPr>
          <w:moveFromRangeStart w:id="3757" w:author="King, Darryl" w:date="2021-08-17T10:25:00Z" w:name="move80088317"/>
          <w:p w14:paraId="6CEB8902" w14:textId="25E9FE78" w:rsidR="00066A42" w:rsidRPr="00066A42" w:rsidDel="00CE24DF" w:rsidRDefault="00066A42" w:rsidP="00066A42">
            <w:pPr>
              <w:spacing w:before="120" w:line="264" w:lineRule="auto"/>
              <w:jc w:val="center"/>
              <w:rPr>
                <w:del w:id="3758" w:author="King, Darryl" w:date="2021-09-23T10:39:00Z"/>
                <w:moveFrom w:id="3759" w:author="King, Darryl" w:date="2021-08-17T10:25:00Z"/>
                <w:rFonts w:ascii="Arial" w:eastAsiaTheme="minorHAnsi" w:hAnsi="Arial" w:cs="Arial"/>
                <w:b/>
                <w:bCs/>
                <w:color w:val="009CDE"/>
              </w:rPr>
            </w:pPr>
            <w:moveFrom w:id="3760" w:author="King, Darryl" w:date="2021-08-17T10:25:00Z">
              <w:del w:id="3761" w:author="King, Darryl" w:date="2021-09-23T10:39:00Z">
                <w:r w:rsidRPr="00066A42" w:rsidDel="00CE24DF">
                  <w:rPr>
                    <w:rFonts w:ascii="Arial" w:hAnsi="Arial" w:cs="Arial"/>
                  </w:rPr>
                  <w:fldChar w:fldCharType="begin"/>
                </w:r>
                <w:r w:rsidRPr="00066A42" w:rsidDel="00CE24DF">
                  <w:rPr>
                    <w:rFonts w:ascii="Arial" w:eastAsiaTheme="minorHAnsi" w:hAnsi="Arial" w:cs="Arial"/>
                  </w:rPr>
                  <w:delInstrText xml:space="preserve"> TC "</w:delInstrText>
                </w:r>
                <w:bookmarkStart w:id="3762" w:name="_Toc75358781"/>
                <w:bookmarkStart w:id="3763" w:name="_Toc75359121"/>
                <w:bookmarkStart w:id="3764" w:name="_Toc75359156"/>
                <w:bookmarkStart w:id="3765" w:name="_Toc75359376"/>
                <w:bookmarkStart w:id="3766" w:name="_Toc75359414"/>
                <w:r w:rsidRPr="00066A42" w:rsidDel="00CE24DF">
                  <w:rPr>
                    <w:rFonts w:ascii="Arial" w:eastAsiaTheme="minorHAnsi" w:hAnsi="Arial" w:cs="Arial"/>
                  </w:rPr>
                  <w:delInstrText>2. Key Considerations for Bank Surveys on Estimating the Demand for Excess Reserves</w:delInstrText>
                </w:r>
                <w:bookmarkEnd w:id="3762"/>
                <w:bookmarkEnd w:id="3763"/>
                <w:bookmarkEnd w:id="3764"/>
                <w:bookmarkEnd w:id="3765"/>
                <w:bookmarkEnd w:id="3766"/>
                <w:r w:rsidRPr="00066A42" w:rsidDel="00CE24DF">
                  <w:rPr>
                    <w:rFonts w:ascii="Arial" w:eastAsiaTheme="minorHAnsi" w:hAnsi="Arial" w:cs="Arial"/>
                  </w:rPr>
                  <w:delInstrText xml:space="preserve">"\f D </w:delInstrText>
                </w:r>
                <w:r w:rsidRPr="00066A42" w:rsidDel="00CE24DF">
                  <w:rPr>
                    <w:rFonts w:ascii="Arial" w:hAnsi="Arial" w:cs="Arial"/>
                  </w:rPr>
                  <w:fldChar w:fldCharType="end"/>
                </w:r>
                <w:r w:rsidRPr="00066A42" w:rsidDel="00CE24DF">
                  <w:rPr>
                    <w:rFonts w:ascii="Arial" w:eastAsiaTheme="minorHAnsi" w:hAnsi="Arial" w:cs="Arial"/>
                    <w:b/>
                    <w:bCs/>
                    <w:color w:val="009CDE"/>
                  </w:rPr>
                  <w:delText>Box 2. Key Considerations for Bank Surveys on Estimating the Demand for Excess Reserves</w:delText>
                </w:r>
                <w:r w:rsidDel="00CE24DF">
                  <w:rPr>
                    <w:rFonts w:ascii="Arial" w:eastAsiaTheme="minorHAnsi" w:hAnsi="Arial" w:cs="Arial"/>
                    <w:b/>
                    <w:bCs/>
                    <w:color w:val="009CDE"/>
                  </w:rPr>
                  <w:delText xml:space="preserve"> 1/</w:delText>
                </w:r>
              </w:del>
            </w:moveFrom>
          </w:p>
        </w:tc>
      </w:tr>
      <w:tr w:rsidR="00066A42" w:rsidRPr="00066A42" w:rsidDel="00CE24DF" w14:paraId="77C78F10" w14:textId="4588CCB9" w:rsidTr="00066A42">
        <w:trPr>
          <w:trHeight w:val="968"/>
          <w:jc w:val="center"/>
          <w:del w:id="3767" w:author="King, Darryl" w:date="2021-09-23T10:39:00Z"/>
        </w:trPr>
        <w:tc>
          <w:tcPr>
            <w:tcW w:w="9314" w:type="dxa"/>
            <w:shd w:val="clear" w:color="auto" w:fill="auto"/>
          </w:tcPr>
          <w:p w14:paraId="06809EBC" w14:textId="2F61690D" w:rsidR="00066A42" w:rsidRPr="00066A42" w:rsidDel="00CE24DF" w:rsidRDefault="00066A42" w:rsidP="00066A42">
            <w:pPr>
              <w:spacing w:after="0" w:line="264" w:lineRule="auto"/>
              <w:rPr>
                <w:del w:id="3768" w:author="King, Darryl" w:date="2021-09-23T10:39:00Z"/>
                <w:moveFrom w:id="3769" w:author="King, Darryl" w:date="2021-08-17T10:25:00Z"/>
                <w:rFonts w:asciiTheme="majorHAnsi" w:hAnsiTheme="majorHAnsi" w:cstheme="majorHAnsi"/>
                <w:sz w:val="18"/>
                <w:szCs w:val="18"/>
              </w:rPr>
            </w:pPr>
            <w:moveFrom w:id="3770" w:author="King, Darryl" w:date="2021-08-17T10:25:00Z">
              <w:del w:id="3771" w:author="King, Darryl" w:date="2021-09-23T10:39:00Z">
                <w:r w:rsidRPr="00066A42" w:rsidDel="00CE24DF">
                  <w:rPr>
                    <w:rFonts w:asciiTheme="majorHAnsi" w:hAnsiTheme="majorHAnsi" w:cstheme="majorHAnsi"/>
                    <w:b/>
                    <w:i/>
                    <w:sz w:val="18"/>
                    <w:szCs w:val="18"/>
                  </w:rPr>
                  <w:delText>Clarity in the survey objective and use of the information is important</w:delText>
                </w:r>
                <w:r w:rsidRPr="00066A42" w:rsidDel="00CE24DF">
                  <w:rPr>
                    <w:rFonts w:asciiTheme="majorHAnsi" w:hAnsiTheme="majorHAnsi" w:cstheme="majorHAnsi"/>
                    <w:sz w:val="18"/>
                    <w:szCs w:val="18"/>
                  </w:rPr>
                  <w:delText>. Some relevant objectives may be to: (i) obtain perspectives from banks on their demand for ER based on their business model and risk preferences; (ii) approximate the level of desired reserve balances; and (iii) assess factors that may contribute to banks’ changing their interactions with other market players. The information should provide the central bank with the opportunity to periodically assess underlying trends in the demand for ER in the context of standard or extraordinary events.</w:delText>
                </w:r>
              </w:del>
            </w:moveFrom>
          </w:p>
          <w:p w14:paraId="0F564301" w14:textId="4707E5B9" w:rsidR="00066A42" w:rsidRPr="00066A42" w:rsidDel="00CE24DF" w:rsidRDefault="00066A42" w:rsidP="00066A42">
            <w:pPr>
              <w:spacing w:after="0" w:line="264" w:lineRule="auto"/>
              <w:rPr>
                <w:del w:id="3772" w:author="King, Darryl" w:date="2021-09-23T10:39:00Z"/>
                <w:moveFrom w:id="3773" w:author="King, Darryl" w:date="2021-08-17T10:25:00Z"/>
                <w:rFonts w:asciiTheme="majorHAnsi" w:hAnsiTheme="majorHAnsi" w:cstheme="majorHAnsi"/>
                <w:b/>
                <w:i/>
                <w:sz w:val="18"/>
                <w:szCs w:val="18"/>
              </w:rPr>
            </w:pPr>
          </w:p>
          <w:p w14:paraId="7B553362" w14:textId="76F516E1" w:rsidR="00066A42" w:rsidRPr="00066A42" w:rsidDel="00CE24DF" w:rsidRDefault="00066A42" w:rsidP="00066A42">
            <w:pPr>
              <w:spacing w:after="0" w:line="264" w:lineRule="auto"/>
              <w:rPr>
                <w:del w:id="3774" w:author="King, Darryl" w:date="2021-09-23T10:39:00Z"/>
                <w:moveFrom w:id="3775" w:author="King, Darryl" w:date="2021-08-17T10:25:00Z"/>
                <w:rFonts w:asciiTheme="majorHAnsi" w:hAnsiTheme="majorHAnsi" w:cstheme="majorHAnsi"/>
                <w:sz w:val="18"/>
                <w:szCs w:val="18"/>
              </w:rPr>
            </w:pPr>
            <w:moveFrom w:id="3776" w:author="King, Darryl" w:date="2021-08-17T10:25:00Z">
              <w:del w:id="3777" w:author="King, Darryl" w:date="2021-09-23T10:39:00Z">
                <w:r w:rsidRPr="00066A42" w:rsidDel="00CE24DF">
                  <w:rPr>
                    <w:rFonts w:asciiTheme="majorHAnsi" w:hAnsiTheme="majorHAnsi" w:cstheme="majorHAnsi"/>
                    <w:b/>
                    <w:i/>
                    <w:sz w:val="18"/>
                    <w:szCs w:val="18"/>
                  </w:rPr>
                  <w:delText xml:space="preserve">Scope for data collection should be clearly defined. </w:delText>
                </w:r>
                <w:r w:rsidRPr="00066A42" w:rsidDel="00CE24DF">
                  <w:rPr>
                    <w:rFonts w:asciiTheme="majorHAnsi" w:hAnsiTheme="majorHAnsi" w:cstheme="majorHAnsi"/>
                    <w:sz w:val="18"/>
                    <w:szCs w:val="18"/>
                  </w:rPr>
                  <w:delText xml:space="preserve">The survey focused on money markets reflects the fact banks’ interactions within financial markets are determined—even at a single point in time—by many parameters that vary across institutions. They will have different metrics for price-setting, counterparty relationships, and to establish the desired reserve position, given internal risk mitigation and risk tolerance. Against this background while information may be largely qualitative, some specific information may be requested: (i) factors that would cause the desired level of reserves to change, (ii) number of counterparties, (iii) size of counterparty limits, (iv) factors that may cause counterparty limits to increase or decrease, (v) whether the bank participates in secured and unsecured markets. Information obtained from other sources within the central bank (e.g. financial returns, settlement turnover, balances on reserve accounts) can also serve as useful sources and should be exploited to complement the survey information. </w:delText>
                </w:r>
              </w:del>
            </w:moveFrom>
          </w:p>
          <w:p w14:paraId="0EA13562" w14:textId="337BA3F5" w:rsidR="00066A42" w:rsidRPr="00066A42" w:rsidDel="00CE24DF" w:rsidRDefault="00066A42" w:rsidP="00066A42">
            <w:pPr>
              <w:spacing w:after="0" w:line="264" w:lineRule="auto"/>
              <w:rPr>
                <w:del w:id="3778" w:author="King, Darryl" w:date="2021-09-23T10:39:00Z"/>
                <w:moveFrom w:id="3779" w:author="King, Darryl" w:date="2021-08-17T10:25:00Z"/>
                <w:rFonts w:asciiTheme="majorHAnsi" w:hAnsiTheme="majorHAnsi" w:cstheme="majorHAnsi"/>
                <w:sz w:val="18"/>
                <w:szCs w:val="18"/>
              </w:rPr>
            </w:pPr>
          </w:p>
          <w:p w14:paraId="5989B0F7" w14:textId="161A4A89" w:rsidR="00066A42" w:rsidRPr="00066A42" w:rsidDel="00CE24DF" w:rsidRDefault="00066A42" w:rsidP="00066A42">
            <w:pPr>
              <w:spacing w:after="0" w:line="264" w:lineRule="auto"/>
              <w:rPr>
                <w:del w:id="3780" w:author="King, Darryl" w:date="2021-09-23T10:39:00Z"/>
                <w:moveFrom w:id="3781" w:author="King, Darryl" w:date="2021-08-17T10:25:00Z"/>
                <w:rFonts w:asciiTheme="majorHAnsi" w:hAnsiTheme="majorHAnsi" w:cstheme="majorHAnsi"/>
                <w:sz w:val="18"/>
                <w:szCs w:val="18"/>
              </w:rPr>
            </w:pPr>
            <w:moveFrom w:id="3782" w:author="King, Darryl" w:date="2021-08-17T10:25:00Z">
              <w:del w:id="3783" w:author="King, Darryl" w:date="2021-09-23T10:39:00Z">
                <w:r w:rsidRPr="00066A42" w:rsidDel="00CE24DF">
                  <w:rPr>
                    <w:rFonts w:asciiTheme="majorHAnsi" w:hAnsiTheme="majorHAnsi" w:cstheme="majorHAnsi"/>
                    <w:sz w:val="18"/>
                    <w:szCs w:val="18"/>
                  </w:rPr>
                  <w:delText xml:space="preserve">From the Senior Financial Officers Survey (SFOS) in February 2019 and February 2020, some key observations were made: </w:delText>
                </w:r>
              </w:del>
            </w:moveFrom>
          </w:p>
          <w:p w14:paraId="1256CEB2" w14:textId="09AA3719" w:rsidR="00066A42" w:rsidRPr="00066A42" w:rsidDel="00CE24DF" w:rsidRDefault="00066A42" w:rsidP="00066A42">
            <w:pPr>
              <w:spacing w:after="0" w:line="264" w:lineRule="auto"/>
              <w:rPr>
                <w:del w:id="3784" w:author="King, Darryl" w:date="2021-09-23T10:39:00Z"/>
                <w:moveFrom w:id="3785" w:author="King, Darryl" w:date="2021-08-17T10:25:00Z"/>
                <w:rFonts w:asciiTheme="majorHAnsi" w:hAnsiTheme="majorHAnsi" w:cstheme="majorHAnsi"/>
                <w:sz w:val="18"/>
                <w:szCs w:val="18"/>
              </w:rPr>
            </w:pPr>
          </w:p>
          <w:p w14:paraId="274449C6" w14:textId="141CC670" w:rsidR="00066A42" w:rsidRPr="00066A42" w:rsidDel="00CE24DF" w:rsidRDefault="00066A42" w:rsidP="00161E1C">
            <w:pPr>
              <w:spacing w:line="264" w:lineRule="auto"/>
              <w:rPr>
                <w:del w:id="3786" w:author="King, Darryl" w:date="2021-09-23T10:39:00Z"/>
                <w:moveFrom w:id="3787" w:author="King, Darryl" w:date="2021-08-17T10:25:00Z"/>
                <w:rFonts w:asciiTheme="majorHAnsi" w:hAnsiTheme="majorHAnsi" w:cstheme="majorHAnsi"/>
                <w:sz w:val="18"/>
                <w:szCs w:val="18"/>
              </w:rPr>
            </w:pPr>
            <w:moveFrom w:id="3788" w:author="King, Darryl" w:date="2021-08-17T10:25:00Z">
              <w:del w:id="3789" w:author="King, Darryl" w:date="2021-09-23T10:39:00Z">
                <w:r w:rsidRPr="00066A42" w:rsidDel="00CE24DF">
                  <w:rPr>
                    <w:rFonts w:asciiTheme="majorHAnsi" w:hAnsiTheme="majorHAnsi" w:cstheme="majorHAnsi"/>
                    <w:sz w:val="18"/>
                    <w:szCs w:val="18"/>
                  </w:rPr>
                  <w:delText>At the aggregate level, banks desired reserve balance increased across both surveys; and banks’ actual reserve positions were higher than the total of the expected levels indicated in the respective surveys (Chart 1).</w:delText>
                </w:r>
              </w:del>
            </w:moveFrom>
          </w:p>
          <w:p w14:paraId="01CEF2DF" w14:textId="028B0F0C" w:rsidR="00066A42" w:rsidRPr="00066A42" w:rsidDel="00CE24DF" w:rsidRDefault="00066A42" w:rsidP="00066A42">
            <w:pPr>
              <w:spacing w:line="264" w:lineRule="auto"/>
              <w:jc w:val="center"/>
              <w:rPr>
                <w:del w:id="3790" w:author="King, Darryl" w:date="2021-09-23T10:39:00Z"/>
                <w:moveFrom w:id="3791" w:author="King, Darryl" w:date="2021-08-17T10:25:00Z"/>
                <w:rFonts w:asciiTheme="majorHAnsi" w:hAnsiTheme="majorHAnsi" w:cstheme="majorHAnsi"/>
                <w:sz w:val="18"/>
                <w:szCs w:val="18"/>
              </w:rPr>
            </w:pPr>
            <w:moveFrom w:id="3792" w:author="King, Darryl" w:date="2021-08-17T10:25:00Z">
              <w:del w:id="3793" w:author="King, Darryl" w:date="2021-09-23T10:39:00Z">
                <w:r w:rsidRPr="00066A42" w:rsidDel="00CE24DF">
                  <w:rPr>
                    <w:rFonts w:asciiTheme="majorHAnsi" w:hAnsiTheme="majorHAnsi" w:cstheme="majorHAnsi"/>
                    <w:sz w:val="18"/>
                    <w:szCs w:val="18"/>
                  </w:rPr>
                  <w:delText xml:space="preserve">  </w:delText>
                </w:r>
                <w:r w:rsidRPr="00066A42" w:rsidDel="00CE24DF">
                  <w:rPr>
                    <w:rFonts w:asciiTheme="majorHAnsi" w:hAnsiTheme="majorHAnsi" w:cstheme="majorHAnsi"/>
                    <w:noProof/>
                    <w:sz w:val="18"/>
                    <w:szCs w:val="18"/>
                  </w:rPr>
                  <w:drawing>
                    <wp:inline distT="0" distB="0" distL="0" distR="0" wp14:anchorId="3DC85C50" wp14:editId="36A5F858">
                      <wp:extent cx="3168713" cy="1770929"/>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7000" cy="1792327"/>
                              </a:xfrm>
                              <a:prstGeom prst="rect">
                                <a:avLst/>
                              </a:prstGeom>
                              <a:noFill/>
                            </pic:spPr>
                          </pic:pic>
                        </a:graphicData>
                      </a:graphic>
                    </wp:inline>
                  </w:drawing>
                </w:r>
              </w:del>
            </w:moveFrom>
          </w:p>
          <w:p w14:paraId="7B48027D" w14:textId="7D421948" w:rsidR="00066A42" w:rsidRPr="00066A42" w:rsidDel="00CE24DF" w:rsidRDefault="00066A42" w:rsidP="00066A42">
            <w:pPr>
              <w:numPr>
                <w:ilvl w:val="0"/>
                <w:numId w:val="18"/>
              </w:numPr>
              <w:spacing w:after="0" w:line="264" w:lineRule="auto"/>
              <w:rPr>
                <w:del w:id="3794" w:author="King, Darryl" w:date="2021-09-23T10:39:00Z"/>
                <w:moveFrom w:id="3795" w:author="King, Darryl" w:date="2021-08-17T10:25:00Z"/>
                <w:rFonts w:asciiTheme="majorHAnsi" w:hAnsiTheme="majorHAnsi" w:cstheme="majorHAnsi"/>
                <w:sz w:val="18"/>
                <w:szCs w:val="18"/>
              </w:rPr>
            </w:pPr>
            <w:moveFrom w:id="3796" w:author="King, Darryl" w:date="2021-08-17T10:25:00Z">
              <w:del w:id="3797" w:author="King, Darryl" w:date="2021-09-23T10:39:00Z">
                <w:r w:rsidRPr="00066A42" w:rsidDel="00CE24DF">
                  <w:rPr>
                    <w:rFonts w:asciiTheme="majorHAnsi" w:hAnsiTheme="majorHAnsi" w:cstheme="majorHAnsi"/>
                    <w:sz w:val="18"/>
                    <w:szCs w:val="18"/>
                  </w:rPr>
                  <w:delText xml:space="preserve">At the individual level, some banks highlighted that changes in internal risk management, monitoring and modeling influenced changes in the desired reserve position. Others indicated changes were due to the reallocation of free reserves to other investments.  </w:delText>
                </w:r>
              </w:del>
            </w:moveFrom>
          </w:p>
          <w:p w14:paraId="14947F6F" w14:textId="51C774A3" w:rsidR="00066A42" w:rsidDel="00CE24DF" w:rsidRDefault="00066A42" w:rsidP="00066A42">
            <w:pPr>
              <w:numPr>
                <w:ilvl w:val="0"/>
                <w:numId w:val="18"/>
              </w:numPr>
              <w:spacing w:after="0" w:line="264" w:lineRule="auto"/>
              <w:rPr>
                <w:del w:id="3798" w:author="King, Darryl" w:date="2021-09-23T10:39:00Z"/>
                <w:moveFrom w:id="3799" w:author="King, Darryl" w:date="2021-08-17T10:25:00Z"/>
                <w:rFonts w:asciiTheme="majorHAnsi" w:hAnsiTheme="majorHAnsi" w:cstheme="majorHAnsi"/>
                <w:sz w:val="18"/>
                <w:szCs w:val="18"/>
              </w:rPr>
            </w:pPr>
            <w:moveFrom w:id="3800" w:author="King, Darryl" w:date="2021-08-17T10:25:00Z">
              <w:del w:id="3801" w:author="King, Darryl" w:date="2021-09-23T10:39:00Z">
                <w:r w:rsidRPr="00066A42" w:rsidDel="00CE24DF">
                  <w:rPr>
                    <w:rFonts w:asciiTheme="majorHAnsi" w:hAnsiTheme="majorHAnsi" w:cstheme="majorHAnsi"/>
                    <w:sz w:val="18"/>
                    <w:szCs w:val="18"/>
                  </w:rPr>
                  <w:delText xml:space="preserve">Where banks indicated a desired reserve-balance that is less than their actual balance, banks indicated the high likelihood to address the gap, either through short-term borrowing and a possible likelihood of curtaining lending in short-term markets. </w:delText>
                </w:r>
              </w:del>
            </w:moveFrom>
          </w:p>
          <w:p w14:paraId="05354188" w14:textId="6BD26834" w:rsidR="00066A42" w:rsidDel="00CE24DF" w:rsidRDefault="00066A42" w:rsidP="00066A42">
            <w:pPr>
              <w:spacing w:after="0" w:line="264" w:lineRule="auto"/>
              <w:rPr>
                <w:del w:id="3802" w:author="King, Darryl" w:date="2021-09-23T10:39:00Z"/>
                <w:moveFrom w:id="3803" w:author="King, Darryl" w:date="2021-08-17T10:25:00Z"/>
                <w:rFonts w:asciiTheme="majorHAnsi" w:hAnsiTheme="majorHAnsi" w:cstheme="majorHAnsi"/>
                <w:sz w:val="18"/>
                <w:szCs w:val="18"/>
              </w:rPr>
            </w:pPr>
          </w:p>
          <w:p w14:paraId="072D8157" w14:textId="06AA1232" w:rsidR="00066A42" w:rsidRPr="00066A42" w:rsidDel="00CE24DF" w:rsidRDefault="00161E1C" w:rsidP="00161E1C">
            <w:pPr>
              <w:spacing w:after="0" w:line="264" w:lineRule="auto"/>
              <w:rPr>
                <w:del w:id="3804" w:author="King, Darryl" w:date="2021-09-23T10:39:00Z"/>
                <w:moveFrom w:id="3805" w:author="King, Darryl" w:date="2021-08-17T10:25:00Z"/>
                <w:rFonts w:asciiTheme="majorHAnsi" w:hAnsiTheme="majorHAnsi" w:cstheme="majorHAnsi"/>
                <w:sz w:val="18"/>
                <w:szCs w:val="18"/>
              </w:rPr>
            </w:pPr>
            <w:moveFrom w:id="3806" w:author="King, Darryl" w:date="2021-08-17T10:25:00Z">
              <w:del w:id="3807" w:author="King, Darryl" w:date="2021-09-23T10:39:00Z">
                <w:r w:rsidRPr="00066A42" w:rsidDel="00CE24DF">
                  <w:rPr>
                    <w:rFonts w:asciiTheme="majorHAnsi" w:hAnsiTheme="majorHAnsi" w:cstheme="majorHAnsi"/>
                    <w:sz w:val="18"/>
                    <w:szCs w:val="18"/>
                  </w:rPr>
                  <w:delText xml:space="preserve">1/ This box provides examples from survey responses from the Senior Financial Officers Survey (SFOS) conducted by the Board of Governor of the Federal Reserve System (September 2018,  February 2019, August 2019, February 2020) and the quarterly Survey on credit terms and conditions in euro-denominated securities financing and OTC derivatives market (SESFOD) conducted by the European Central Bank.  The SFOS collects quantitative and qualitative information on banks’ reserve management practices and money market participation, while the SESFOD collects information on credit terms, including counterparty types and limits, for participants in the wholesale markets; which information is valuable for financial stability, market functioning and monetary policy objectives. </w:delText>
                </w:r>
              </w:del>
            </w:moveFrom>
          </w:p>
        </w:tc>
      </w:tr>
      <w:moveFromRangeEnd w:id="3757"/>
    </w:tbl>
    <w:p w14:paraId="0B47D483" w14:textId="3B7203E8" w:rsidR="00066A42" w:rsidDel="00CE24DF" w:rsidRDefault="00066A42" w:rsidP="00066A42">
      <w:pPr>
        <w:rPr>
          <w:del w:id="3808" w:author="King, Darryl" w:date="2021-09-23T10:39:00Z"/>
        </w:rPr>
      </w:pPr>
    </w:p>
    <w:tbl>
      <w:tblPr>
        <w:tblStyle w:val="TableGrid3"/>
        <w:tblW w:w="9314" w:type="dxa"/>
        <w:jc w:val="center"/>
        <w:tblBorders>
          <w:top w:val="single" w:sz="4" w:space="0" w:color="000000"/>
          <w:left w:val="single" w:sz="4" w:space="0" w:color="000000"/>
          <w:bottom w:val="single" w:sz="4" w:space="0" w:color="000000"/>
          <w:right w:val="single" w:sz="4" w:space="0" w:color="000000"/>
          <w:insideH w:val="none" w:sz="0" w:space="0" w:color="auto"/>
          <w:insideV w:val="none" w:sz="0" w:space="0" w:color="auto"/>
        </w:tblBorders>
        <w:shd w:val="clear" w:color="auto" w:fill="D9E2F3"/>
        <w:tblLayout w:type="fixed"/>
        <w:tblLook w:val="04A0" w:firstRow="1" w:lastRow="0" w:firstColumn="1" w:lastColumn="0" w:noHBand="0" w:noVBand="1"/>
      </w:tblPr>
      <w:tblGrid>
        <w:gridCol w:w="9314"/>
      </w:tblGrid>
      <w:tr w:rsidR="00161E1C" w:rsidRPr="00066A42" w:rsidDel="00CE24DF" w14:paraId="62019A83" w14:textId="59CBC078" w:rsidTr="00065FB3">
        <w:trPr>
          <w:trHeight w:val="458"/>
          <w:jc w:val="center"/>
          <w:del w:id="3809" w:author="King, Darryl" w:date="2021-09-23T10:39:00Z"/>
        </w:trPr>
        <w:tc>
          <w:tcPr>
            <w:tcW w:w="9314" w:type="dxa"/>
            <w:shd w:val="clear" w:color="auto" w:fill="auto"/>
            <w:vAlign w:val="center"/>
          </w:tcPr>
          <w:p w14:paraId="5B4ADCB3" w14:textId="0AC8F0D5" w:rsidR="00161E1C" w:rsidRPr="00066A42" w:rsidDel="00CE24DF" w:rsidRDefault="00161E1C" w:rsidP="00065FB3">
            <w:pPr>
              <w:spacing w:before="120" w:line="264" w:lineRule="auto"/>
              <w:jc w:val="center"/>
              <w:rPr>
                <w:del w:id="3810" w:author="King, Darryl" w:date="2021-09-23T10:39:00Z"/>
                <w:moveFrom w:id="3811" w:author="King, Darryl" w:date="2021-08-17T10:25:00Z"/>
                <w:rFonts w:ascii="Arial" w:eastAsiaTheme="minorHAnsi" w:hAnsi="Arial" w:cs="Arial"/>
                <w:b/>
                <w:bCs/>
                <w:color w:val="009CDE"/>
              </w:rPr>
            </w:pPr>
            <w:bookmarkStart w:id="3812" w:name="_Toc74671301"/>
            <w:bookmarkStart w:id="3813" w:name="_Toc74671335"/>
            <w:bookmarkEnd w:id="454"/>
            <w:bookmarkEnd w:id="455"/>
            <w:moveFromRangeStart w:id="3814" w:author="King, Darryl" w:date="2021-08-17T10:25:00Z" w:name="move80088347"/>
            <w:moveFrom w:id="3815" w:author="King, Darryl" w:date="2021-08-17T10:25:00Z">
              <w:del w:id="3816" w:author="King, Darryl" w:date="2021-09-23T10:39:00Z">
                <w:r w:rsidRPr="00066A42" w:rsidDel="00CE24DF">
                  <w:rPr>
                    <w:rFonts w:ascii="Arial" w:eastAsiaTheme="minorHAnsi" w:hAnsi="Arial" w:cs="Arial"/>
                    <w:b/>
                    <w:bCs/>
                    <w:color w:val="009CDE"/>
                  </w:rPr>
                  <w:delText>Box 2. Key Considerations for Bank Surveys on Estimating the Demand for Excess Reserves</w:delText>
                </w:r>
                <w:r w:rsidDel="00CE24DF">
                  <w:rPr>
                    <w:rFonts w:ascii="Arial" w:eastAsiaTheme="minorHAnsi" w:hAnsi="Arial" w:cs="Arial"/>
                    <w:b/>
                    <w:bCs/>
                    <w:color w:val="009CDE"/>
                  </w:rPr>
                  <w:delText xml:space="preserve"> (Concluded)</w:delText>
                </w:r>
              </w:del>
            </w:moveFrom>
          </w:p>
        </w:tc>
      </w:tr>
      <w:tr w:rsidR="00161E1C" w:rsidRPr="00066A42" w:rsidDel="00CE24DF" w14:paraId="4A843846" w14:textId="455FF4F0" w:rsidTr="00065FB3">
        <w:trPr>
          <w:trHeight w:val="968"/>
          <w:jc w:val="center"/>
          <w:del w:id="3817" w:author="King, Darryl" w:date="2021-09-23T10:39:00Z"/>
        </w:trPr>
        <w:tc>
          <w:tcPr>
            <w:tcW w:w="9314" w:type="dxa"/>
            <w:shd w:val="clear" w:color="auto" w:fill="auto"/>
          </w:tcPr>
          <w:p w14:paraId="6766021C" w14:textId="4833A584" w:rsidR="00161E1C" w:rsidDel="00CE24DF" w:rsidRDefault="00161E1C" w:rsidP="00161E1C">
            <w:pPr>
              <w:spacing w:after="0" w:line="264" w:lineRule="auto"/>
              <w:rPr>
                <w:del w:id="3818" w:author="King, Darryl" w:date="2021-09-23T10:39:00Z"/>
                <w:moveFrom w:id="3819" w:author="King, Darryl" w:date="2021-08-17T10:25:00Z"/>
                <w:rFonts w:asciiTheme="majorHAnsi" w:hAnsiTheme="majorHAnsi" w:cstheme="majorHAnsi"/>
                <w:sz w:val="18"/>
                <w:szCs w:val="18"/>
              </w:rPr>
            </w:pPr>
            <w:moveFrom w:id="3820" w:author="King, Darryl" w:date="2021-08-17T10:25:00Z">
              <w:del w:id="3821" w:author="King, Darryl" w:date="2021-09-23T10:39:00Z">
                <w:r w:rsidRPr="00066A42" w:rsidDel="00CE24DF">
                  <w:rPr>
                    <w:rFonts w:asciiTheme="majorHAnsi" w:hAnsiTheme="majorHAnsi" w:cstheme="majorHAnsi"/>
                    <w:sz w:val="18"/>
                    <w:szCs w:val="18"/>
                  </w:rPr>
                  <w:delText xml:space="preserve">From the Survey on credit terms and conditions in euro-denominated securities financing and OTC derivatives market (SESFOD) in September 2019, one key observation made was that counterparties anticipated a tightening in credit access, driven by non-price factors, such as the overall deterioration in liquidity and in the financial strength of counterparties.  </w:delText>
                </w:r>
              </w:del>
            </w:moveFrom>
          </w:p>
          <w:p w14:paraId="1F1D5DEA" w14:textId="0061859C" w:rsidR="00161E1C" w:rsidDel="00CE24DF" w:rsidRDefault="00161E1C" w:rsidP="00161E1C">
            <w:pPr>
              <w:spacing w:after="0" w:line="264" w:lineRule="auto"/>
              <w:rPr>
                <w:del w:id="3822" w:author="King, Darryl" w:date="2021-09-23T10:39:00Z"/>
                <w:moveFrom w:id="3823" w:author="King, Darryl" w:date="2021-08-17T10:25:00Z"/>
                <w:rFonts w:asciiTheme="majorHAnsi" w:hAnsiTheme="majorHAnsi" w:cstheme="majorHAnsi"/>
                <w:b/>
                <w:i/>
                <w:sz w:val="18"/>
                <w:szCs w:val="18"/>
              </w:rPr>
            </w:pPr>
          </w:p>
          <w:p w14:paraId="562067DD" w14:textId="5F0E59F7" w:rsidR="00161E1C" w:rsidRPr="00066A42" w:rsidDel="00CE24DF" w:rsidRDefault="00161E1C" w:rsidP="00161E1C">
            <w:pPr>
              <w:spacing w:after="0" w:line="264" w:lineRule="auto"/>
              <w:rPr>
                <w:del w:id="3824" w:author="King, Darryl" w:date="2021-09-23T10:39:00Z"/>
                <w:moveFrom w:id="3825" w:author="King, Darryl" w:date="2021-08-17T10:25:00Z"/>
                <w:rFonts w:asciiTheme="majorHAnsi" w:hAnsiTheme="majorHAnsi" w:cstheme="majorHAnsi"/>
                <w:color w:val="FF0000"/>
                <w:sz w:val="18"/>
                <w:szCs w:val="18"/>
              </w:rPr>
            </w:pPr>
            <w:moveFrom w:id="3826" w:author="King, Darryl" w:date="2021-08-17T10:25:00Z">
              <w:del w:id="3827" w:author="King, Darryl" w:date="2021-09-23T10:39:00Z">
                <w:r w:rsidRPr="00066A42" w:rsidDel="00CE24DF">
                  <w:rPr>
                    <w:rFonts w:asciiTheme="majorHAnsi" w:hAnsiTheme="majorHAnsi" w:cstheme="majorHAnsi"/>
                    <w:b/>
                    <w:i/>
                    <w:sz w:val="18"/>
                    <w:szCs w:val="18"/>
                  </w:rPr>
                  <w:delText>Frequency</w:delText>
                </w:r>
                <w:r w:rsidRPr="00066A42" w:rsidDel="00CE24DF">
                  <w:rPr>
                    <w:rFonts w:asciiTheme="majorHAnsi" w:hAnsiTheme="majorHAnsi" w:cstheme="majorHAnsi"/>
                    <w:sz w:val="18"/>
                    <w:szCs w:val="18"/>
                  </w:rPr>
                  <w:delText xml:space="preserve">: Check-ins done at the start of the reserve maintenance period may be adequate to meet the purpose, reflecting that liquidity developments between each monetary operation can be addressed using clearly defined standing facilities. The central bank would have the opportunity to regularly validate responses from previous surveys with its forecast for aggregate demand for reserves. </w:delText>
                </w:r>
              </w:del>
            </w:moveFrom>
          </w:p>
          <w:p w14:paraId="343D6586" w14:textId="449E412E" w:rsidR="00161E1C" w:rsidRPr="00066A42" w:rsidDel="00CE24DF" w:rsidRDefault="00161E1C" w:rsidP="00161E1C">
            <w:pPr>
              <w:spacing w:after="0" w:line="264" w:lineRule="auto"/>
              <w:rPr>
                <w:del w:id="3828" w:author="King, Darryl" w:date="2021-09-23T10:39:00Z"/>
                <w:moveFrom w:id="3829" w:author="King, Darryl" w:date="2021-08-17T10:25:00Z"/>
                <w:rFonts w:asciiTheme="majorHAnsi" w:hAnsiTheme="majorHAnsi" w:cstheme="majorHAnsi"/>
                <w:sz w:val="18"/>
                <w:szCs w:val="18"/>
              </w:rPr>
            </w:pPr>
          </w:p>
          <w:p w14:paraId="326C9029" w14:textId="24761964" w:rsidR="00161E1C" w:rsidRPr="00066A42" w:rsidDel="00CE24DF" w:rsidRDefault="00161E1C" w:rsidP="00161E1C">
            <w:pPr>
              <w:spacing w:after="0" w:line="264" w:lineRule="auto"/>
              <w:rPr>
                <w:del w:id="3830" w:author="King, Darryl" w:date="2021-09-23T10:39:00Z"/>
                <w:moveFrom w:id="3831" w:author="King, Darryl" w:date="2021-08-17T10:25:00Z"/>
                <w:rFonts w:asciiTheme="majorHAnsi" w:hAnsiTheme="majorHAnsi" w:cstheme="majorHAnsi"/>
                <w:sz w:val="18"/>
                <w:szCs w:val="18"/>
              </w:rPr>
            </w:pPr>
            <w:moveFrom w:id="3832" w:author="King, Darryl" w:date="2021-08-17T10:25:00Z">
              <w:del w:id="3833" w:author="King, Darryl" w:date="2021-09-23T10:39:00Z">
                <w:r w:rsidRPr="00066A42" w:rsidDel="00CE24DF">
                  <w:rPr>
                    <w:rFonts w:asciiTheme="majorHAnsi" w:hAnsiTheme="majorHAnsi" w:cstheme="majorHAnsi"/>
                    <w:b/>
                    <w:i/>
                    <w:sz w:val="18"/>
                    <w:szCs w:val="18"/>
                  </w:rPr>
                  <w:delText xml:space="preserve">Wide coverage (as reasonably possible). </w:delText>
                </w:r>
                <w:r w:rsidRPr="00066A42" w:rsidDel="00CE24DF">
                  <w:rPr>
                    <w:rFonts w:asciiTheme="majorHAnsi" w:hAnsiTheme="majorHAnsi" w:cstheme="majorHAnsi"/>
                    <w:sz w:val="18"/>
                    <w:szCs w:val="18"/>
                  </w:rPr>
                  <w:delText xml:space="preserve">The response rate may likely vary depending on the size and structure of the financial system. In smaller, bank-centric financial systems close to 100 % response rate is possible.  For more diverse financial systems, obtaining up to a 75 % response rate, that provides the proportional level of coverage across the range of domestic and foreign banks should be a reasonable target. </w:delText>
                </w:r>
              </w:del>
            </w:moveFrom>
          </w:p>
          <w:p w14:paraId="09E33D81" w14:textId="61B8CCD2" w:rsidR="00161E1C" w:rsidRPr="00066A42" w:rsidDel="00CE24DF" w:rsidRDefault="00161E1C" w:rsidP="00161E1C">
            <w:pPr>
              <w:spacing w:after="0" w:line="264" w:lineRule="auto"/>
              <w:rPr>
                <w:del w:id="3834" w:author="King, Darryl" w:date="2021-09-23T10:39:00Z"/>
                <w:moveFrom w:id="3835" w:author="King, Darryl" w:date="2021-08-17T10:25:00Z"/>
                <w:rFonts w:asciiTheme="majorHAnsi" w:hAnsiTheme="majorHAnsi" w:cstheme="majorHAnsi"/>
                <w:sz w:val="18"/>
                <w:szCs w:val="18"/>
              </w:rPr>
            </w:pPr>
          </w:p>
          <w:p w14:paraId="6DBB31B6" w14:textId="57398952" w:rsidR="00161E1C" w:rsidRPr="00066A42" w:rsidDel="00CE24DF" w:rsidRDefault="00161E1C" w:rsidP="00161E1C">
            <w:pPr>
              <w:numPr>
                <w:ilvl w:val="0"/>
                <w:numId w:val="19"/>
              </w:numPr>
              <w:spacing w:after="0" w:line="264" w:lineRule="auto"/>
              <w:contextualSpacing/>
              <w:rPr>
                <w:del w:id="3836" w:author="King, Darryl" w:date="2021-09-23T10:39:00Z"/>
                <w:moveFrom w:id="3837" w:author="King, Darryl" w:date="2021-08-17T10:25:00Z"/>
                <w:rFonts w:asciiTheme="majorHAnsi" w:hAnsiTheme="majorHAnsi" w:cstheme="majorHAnsi"/>
                <w:sz w:val="18"/>
                <w:szCs w:val="18"/>
              </w:rPr>
            </w:pPr>
            <w:moveFrom w:id="3838" w:author="King, Darryl" w:date="2021-08-17T10:25:00Z">
              <w:del w:id="3839" w:author="King, Darryl" w:date="2021-09-23T10:39:00Z">
                <w:r w:rsidRPr="00066A42" w:rsidDel="00CE24DF">
                  <w:rPr>
                    <w:rFonts w:asciiTheme="majorHAnsi" w:hAnsiTheme="majorHAnsi" w:cstheme="majorHAnsi"/>
                    <w:sz w:val="18"/>
                    <w:szCs w:val="18"/>
                  </w:rPr>
                  <w:delText>In the SFOS in February 2019, a total of 75 responses were received from banks that constitute roughly three-quarters of the total reserves in the banking system that includes domestic and foreign banks.</w:delText>
                </w:r>
              </w:del>
            </w:moveFrom>
          </w:p>
          <w:p w14:paraId="416F07A2" w14:textId="5555E16F" w:rsidR="00161E1C" w:rsidRPr="00066A42" w:rsidDel="00CE24DF" w:rsidRDefault="00161E1C" w:rsidP="00161E1C">
            <w:pPr>
              <w:spacing w:after="0" w:line="264" w:lineRule="auto"/>
              <w:ind w:left="720"/>
              <w:contextualSpacing/>
              <w:rPr>
                <w:del w:id="3840" w:author="King, Darryl" w:date="2021-09-23T10:39:00Z"/>
                <w:moveFrom w:id="3841" w:author="King, Darryl" w:date="2021-08-17T10:25:00Z"/>
                <w:rFonts w:asciiTheme="majorHAnsi" w:hAnsiTheme="majorHAnsi" w:cstheme="majorHAnsi"/>
                <w:sz w:val="18"/>
                <w:szCs w:val="18"/>
              </w:rPr>
            </w:pPr>
          </w:p>
          <w:p w14:paraId="5B8496B6" w14:textId="4CCF7709" w:rsidR="00161E1C" w:rsidRPr="00066A42" w:rsidDel="00CE24DF" w:rsidRDefault="00161E1C" w:rsidP="00161E1C">
            <w:pPr>
              <w:numPr>
                <w:ilvl w:val="0"/>
                <w:numId w:val="19"/>
              </w:numPr>
              <w:spacing w:after="0" w:line="264" w:lineRule="auto"/>
              <w:contextualSpacing/>
              <w:rPr>
                <w:del w:id="3842" w:author="King, Darryl" w:date="2021-09-23T10:39:00Z"/>
                <w:moveFrom w:id="3843" w:author="King, Darryl" w:date="2021-08-17T10:25:00Z"/>
                <w:rFonts w:asciiTheme="majorHAnsi" w:hAnsiTheme="majorHAnsi" w:cstheme="majorHAnsi"/>
                <w:sz w:val="18"/>
                <w:szCs w:val="18"/>
              </w:rPr>
            </w:pPr>
            <w:moveFrom w:id="3844" w:author="King, Darryl" w:date="2021-08-17T10:25:00Z">
              <w:del w:id="3845" w:author="King, Darryl" w:date="2021-09-23T10:39:00Z">
                <w:r w:rsidRPr="00066A42" w:rsidDel="00CE24DF">
                  <w:rPr>
                    <w:rFonts w:asciiTheme="majorHAnsi" w:hAnsiTheme="majorHAnsi" w:cstheme="majorHAnsi"/>
                    <w:sz w:val="18"/>
                    <w:szCs w:val="18"/>
                  </w:rPr>
                  <w:delText>The SFOS in February 2020 focused on gaining updated information on banks’ demand for reserves, particularly after the volatility episode in the “constellation of short-term interest rates” in September 2019. Responses were received from 78 banks that account for approximately 75 % of total reserve balances of the banking system.</w:delText>
                </w:r>
              </w:del>
            </w:moveFrom>
          </w:p>
          <w:p w14:paraId="08969B30" w14:textId="4E168124" w:rsidR="00161E1C" w:rsidRPr="00066A42" w:rsidDel="00CE24DF" w:rsidRDefault="00161E1C" w:rsidP="00161E1C">
            <w:pPr>
              <w:spacing w:after="0" w:line="264" w:lineRule="auto"/>
              <w:rPr>
                <w:del w:id="3846" w:author="King, Darryl" w:date="2021-09-23T10:39:00Z"/>
                <w:moveFrom w:id="3847" w:author="King, Darryl" w:date="2021-08-17T10:25:00Z"/>
                <w:rFonts w:asciiTheme="majorHAnsi" w:hAnsiTheme="majorHAnsi" w:cstheme="majorHAnsi"/>
                <w:sz w:val="18"/>
                <w:szCs w:val="18"/>
              </w:rPr>
            </w:pPr>
          </w:p>
          <w:p w14:paraId="14CC3677" w14:textId="6C072748" w:rsidR="00161E1C" w:rsidRPr="00066A42" w:rsidDel="00CE24DF" w:rsidRDefault="00161E1C" w:rsidP="00161E1C">
            <w:pPr>
              <w:numPr>
                <w:ilvl w:val="0"/>
                <w:numId w:val="19"/>
              </w:numPr>
              <w:spacing w:after="0" w:line="264" w:lineRule="auto"/>
              <w:contextualSpacing/>
              <w:rPr>
                <w:del w:id="3848" w:author="King, Darryl" w:date="2021-09-23T10:39:00Z"/>
                <w:moveFrom w:id="3849" w:author="King, Darryl" w:date="2021-08-17T10:25:00Z"/>
                <w:rFonts w:asciiTheme="majorHAnsi" w:hAnsiTheme="majorHAnsi" w:cstheme="majorHAnsi"/>
                <w:sz w:val="18"/>
                <w:szCs w:val="18"/>
              </w:rPr>
            </w:pPr>
            <w:moveFrom w:id="3850" w:author="King, Darryl" w:date="2021-08-17T10:25:00Z">
              <w:del w:id="3851" w:author="King, Darryl" w:date="2021-09-23T10:39:00Z">
                <w:r w:rsidRPr="00066A42" w:rsidDel="00CE24DF">
                  <w:rPr>
                    <w:rFonts w:asciiTheme="majorHAnsi" w:hAnsiTheme="majorHAnsi" w:cstheme="majorHAnsi"/>
                    <w:sz w:val="18"/>
                    <w:szCs w:val="18"/>
                  </w:rPr>
                  <w:delText xml:space="preserve">The SESFOD in September 2019 indicated responses from a panel of 28 large banks, with the number of responses equally distributed across euro area banks and banks with head offices outside the euro area. </w:delText>
                </w:r>
              </w:del>
            </w:moveFrom>
          </w:p>
          <w:p w14:paraId="79522548" w14:textId="697AD729" w:rsidR="00161E1C" w:rsidRPr="00066A42" w:rsidDel="00CE24DF" w:rsidRDefault="00161E1C" w:rsidP="00161E1C">
            <w:pPr>
              <w:spacing w:after="0" w:line="264" w:lineRule="auto"/>
              <w:rPr>
                <w:del w:id="3852" w:author="King, Darryl" w:date="2021-09-23T10:39:00Z"/>
                <w:moveFrom w:id="3853" w:author="King, Darryl" w:date="2021-08-17T10:25:00Z"/>
                <w:rFonts w:asciiTheme="majorHAnsi" w:hAnsiTheme="majorHAnsi" w:cstheme="majorHAnsi"/>
                <w:sz w:val="18"/>
                <w:szCs w:val="18"/>
              </w:rPr>
            </w:pPr>
          </w:p>
          <w:p w14:paraId="5F6D21E2" w14:textId="4EF5A4AE" w:rsidR="00161E1C" w:rsidRPr="00066A42" w:rsidDel="00CE24DF" w:rsidRDefault="00161E1C" w:rsidP="00161E1C">
            <w:pPr>
              <w:spacing w:after="0" w:line="264" w:lineRule="auto"/>
              <w:rPr>
                <w:del w:id="3854" w:author="King, Darryl" w:date="2021-09-23T10:39:00Z"/>
                <w:moveFrom w:id="3855" w:author="King, Darryl" w:date="2021-08-17T10:25:00Z"/>
                <w:rFonts w:asciiTheme="majorHAnsi" w:hAnsiTheme="majorHAnsi" w:cstheme="majorHAnsi"/>
                <w:sz w:val="18"/>
                <w:szCs w:val="18"/>
              </w:rPr>
            </w:pPr>
            <w:moveFrom w:id="3856" w:author="King, Darryl" w:date="2021-08-17T10:25:00Z">
              <w:del w:id="3857" w:author="King, Darryl" w:date="2021-09-23T10:39:00Z">
                <w:r w:rsidRPr="00066A42" w:rsidDel="00CE24DF">
                  <w:rPr>
                    <w:rFonts w:asciiTheme="majorHAnsi" w:hAnsiTheme="majorHAnsi" w:cstheme="majorHAnsi"/>
                    <w:b/>
                    <w:i/>
                    <w:sz w:val="18"/>
                    <w:szCs w:val="18"/>
                  </w:rPr>
                  <w:delText>Publication and disclosure</w:delText>
                </w:r>
                <w:r w:rsidRPr="00066A42" w:rsidDel="00CE24DF">
                  <w:rPr>
                    <w:rFonts w:asciiTheme="majorHAnsi" w:hAnsiTheme="majorHAnsi" w:cstheme="majorHAnsi"/>
                    <w:sz w:val="18"/>
                    <w:szCs w:val="18"/>
                  </w:rPr>
                  <w:delText xml:space="preserve">: the highest level of confidentiality should be accorded to the information received.  However, publishing aggregate information can help banks’ liquidity planning and bidding in monetary operations. </w:delText>
                </w:r>
              </w:del>
            </w:moveFrom>
          </w:p>
          <w:p w14:paraId="536F297F" w14:textId="40BB991A" w:rsidR="00161E1C" w:rsidRPr="00066A42" w:rsidDel="00CE24DF" w:rsidRDefault="00161E1C" w:rsidP="00161E1C">
            <w:pPr>
              <w:spacing w:after="0" w:line="264" w:lineRule="auto"/>
              <w:rPr>
                <w:del w:id="3858" w:author="King, Darryl" w:date="2021-09-23T10:39:00Z"/>
                <w:moveFrom w:id="3859" w:author="King, Darryl" w:date="2021-08-17T10:25:00Z"/>
                <w:rFonts w:asciiTheme="majorHAnsi" w:hAnsiTheme="majorHAnsi" w:cstheme="majorHAnsi"/>
                <w:sz w:val="18"/>
                <w:szCs w:val="18"/>
              </w:rPr>
            </w:pPr>
          </w:p>
          <w:p w14:paraId="6A97CF4A" w14:textId="1A28B281" w:rsidR="00161E1C" w:rsidRPr="00066A42" w:rsidDel="00CE24DF" w:rsidRDefault="00161E1C" w:rsidP="00161E1C">
            <w:pPr>
              <w:spacing w:after="0" w:line="264" w:lineRule="auto"/>
              <w:rPr>
                <w:del w:id="3860" w:author="King, Darryl" w:date="2021-09-23T10:39:00Z"/>
                <w:moveFrom w:id="3861" w:author="King, Darryl" w:date="2021-08-17T10:25:00Z"/>
                <w:rFonts w:asciiTheme="majorHAnsi" w:hAnsiTheme="majorHAnsi" w:cstheme="majorHAnsi"/>
                <w:sz w:val="18"/>
                <w:szCs w:val="18"/>
              </w:rPr>
            </w:pPr>
            <w:moveFrom w:id="3862" w:author="King, Darryl" w:date="2021-08-17T10:25:00Z">
              <w:del w:id="3863" w:author="King, Darryl" w:date="2021-09-23T10:39:00Z">
                <w:r w:rsidRPr="00066A42" w:rsidDel="00CE24DF">
                  <w:rPr>
                    <w:rFonts w:asciiTheme="majorHAnsi" w:hAnsiTheme="majorHAnsi" w:cstheme="majorHAnsi"/>
                    <w:sz w:val="18"/>
                    <w:szCs w:val="18"/>
                  </w:rPr>
                  <w:delText xml:space="preserve">Sources: The authors, Supporting Statement for the Senior Financial Officer Surveys (FR2023: OMB No. 7100-0233); Senior Financial Officer Surveys (September 2018, February 2019, August 2019, and February 2020). http.www.federalreserveboard.org; </w:delText>
                </w:r>
              </w:del>
            </w:moveFrom>
          </w:p>
          <w:p w14:paraId="4ED13251" w14:textId="66A79084" w:rsidR="00161E1C" w:rsidRPr="00066A42" w:rsidDel="00CE24DF" w:rsidRDefault="00161E1C" w:rsidP="00161E1C">
            <w:pPr>
              <w:spacing w:after="0" w:line="264" w:lineRule="auto"/>
              <w:rPr>
                <w:del w:id="3864" w:author="King, Darryl" w:date="2021-09-23T10:39:00Z"/>
                <w:moveFrom w:id="3865" w:author="King, Darryl" w:date="2021-08-17T10:25:00Z"/>
                <w:rFonts w:asciiTheme="majorHAnsi" w:hAnsiTheme="majorHAnsi" w:cstheme="majorHAnsi"/>
                <w:sz w:val="18"/>
                <w:szCs w:val="18"/>
              </w:rPr>
            </w:pPr>
            <w:moveFrom w:id="3866" w:author="King, Darryl" w:date="2021-08-17T10:25:00Z">
              <w:del w:id="3867" w:author="King, Darryl" w:date="2021-09-23T10:39:00Z">
                <w:r w:rsidRPr="00066A42" w:rsidDel="00CE24DF">
                  <w:rPr>
                    <w:rFonts w:asciiTheme="majorHAnsi" w:hAnsiTheme="majorHAnsi" w:cstheme="majorHAnsi"/>
                    <w:sz w:val="18"/>
                    <w:szCs w:val="18"/>
                  </w:rPr>
                  <w:delText xml:space="preserve">Survey on credit terms and conditions in euro-denominated securities financing and OTC derivatives market (SESFOD), September 2019. </w:delText>
                </w:r>
              </w:del>
            </w:moveFrom>
          </w:p>
        </w:tc>
      </w:tr>
    </w:tbl>
    <w:moveFromRangeEnd w:id="3814"/>
    <w:p w14:paraId="4C2D830F" w14:textId="073E7173" w:rsidR="00C33A5F" w:rsidDel="003E7B6F" w:rsidRDefault="00C33A5F" w:rsidP="00C33A5F">
      <w:pPr>
        <w:autoSpaceDE w:val="0"/>
        <w:autoSpaceDN w:val="0"/>
        <w:adjustRightInd w:val="0"/>
        <w:spacing w:before="240"/>
        <w:rPr>
          <w:del w:id="3868" w:author="King, Darryl" w:date="2021-08-17T11:13:00Z"/>
        </w:rPr>
      </w:pPr>
      <w:del w:id="3869" w:author="King, Darryl" w:date="2021-08-17T11:13:00Z">
        <w:r w:rsidRPr="00C33A5F" w:rsidDel="003E7B6F">
          <w:rPr>
            <w:b/>
            <w:bCs/>
          </w:rPr>
          <w:delText>One remining question, is ‘</w:delText>
        </w:r>
        <w:r w:rsidRPr="00C33A5F" w:rsidDel="003E7B6F">
          <w:rPr>
            <w:b/>
            <w:bCs/>
            <w:i/>
          </w:rPr>
          <w:delText>whether the central bank should conduct aggregate forecasts or individual bank forecasts of reserve demand</w:delText>
        </w:r>
        <w:r w:rsidRPr="00C33A5F" w:rsidDel="003E7B6F">
          <w:rPr>
            <w:b/>
            <w:bCs/>
          </w:rPr>
          <w:delText xml:space="preserve">’. </w:delText>
        </w:r>
        <w:r w:rsidRPr="00E83F45" w:rsidDel="003E7B6F">
          <w:delText xml:space="preserve">The answer to this is two-fold—the bank could aggregate across the expected position indicated by individual banks on the interbank survey to get a position of the aggregate excess reserve demand. This aggregated position is a typical bottom-up approach, which could then be compared with the central banks’ own forecast based on transaction demand, including assumptions for the turnover on settlement accounts, and balances held on account at the central bank. The added benefit of using both approaches is that the comparisons between both aggregated positions could be </w:delText>
        </w:r>
        <w:r w:rsidDel="003E7B6F">
          <w:delText xml:space="preserve">published along with AFs </w:delText>
        </w:r>
        <w:r w:rsidRPr="00E83F45" w:rsidDel="003E7B6F">
          <w:delText xml:space="preserve">to enhance banks’ bidding behavior on monetary operations. </w:delText>
        </w:r>
      </w:del>
    </w:p>
    <w:p w14:paraId="0909A74D" w14:textId="0D4484FD" w:rsidR="00C33A5F" w:rsidDel="00CE24DF" w:rsidRDefault="00C33A5F" w:rsidP="00C33A5F">
      <w:pPr>
        <w:autoSpaceDE w:val="0"/>
        <w:autoSpaceDN w:val="0"/>
        <w:adjustRightInd w:val="0"/>
        <w:spacing w:line="240" w:lineRule="auto"/>
        <w:rPr>
          <w:del w:id="3870" w:author="King, Darryl" w:date="2021-09-23T10:39:00Z"/>
        </w:rPr>
      </w:pPr>
    </w:p>
    <w:p w14:paraId="1210A4D0" w14:textId="22F81135" w:rsidR="00F25E24" w:rsidDel="00FA0003" w:rsidRDefault="00C33A5F" w:rsidP="00F25E24">
      <w:pPr>
        <w:rPr>
          <w:del w:id="3871" w:author="King, Darryl" w:date="2021-08-10T15:42:00Z"/>
          <w:moveTo w:id="3872" w:author="King, Darryl" w:date="2021-08-06T10:55:00Z"/>
        </w:rPr>
      </w:pPr>
      <w:bookmarkStart w:id="3873" w:name="_Toc75358769"/>
      <w:bookmarkStart w:id="3874" w:name="_Toc75359117"/>
      <w:bookmarkStart w:id="3875" w:name="_Toc75359152"/>
      <w:bookmarkStart w:id="3876" w:name="_Toc75359366"/>
      <w:del w:id="3877" w:author="King, Darryl" w:date="2021-08-06T10:49:00Z">
        <w:r w:rsidRPr="00F25E24" w:rsidDel="00F25E24">
          <w:delText>O</w:delText>
        </w:r>
        <w:r w:rsidR="00E220F3" w:rsidRPr="00F25E24" w:rsidDel="00F25E24">
          <w:delText>ther Issues</w:delText>
        </w:r>
      </w:del>
      <w:moveToRangeStart w:id="3878" w:author="King, Darryl" w:date="2021-08-06T10:55:00Z" w:name="move79139726"/>
      <w:moveTo w:id="3879" w:author="King, Darryl" w:date="2021-08-06T10:55:00Z">
        <w:del w:id="3880" w:author="King, Darryl" w:date="2021-08-09T15:47:00Z">
          <w:r w:rsidR="00F25E24" w:rsidRPr="00C33A5F" w:rsidDel="003F1DF0">
            <w:rPr>
              <w:b/>
              <w:bCs/>
            </w:rPr>
            <w:delText xml:space="preserve">Organizing the </w:delText>
          </w:r>
        </w:del>
        <w:del w:id="3881" w:author="King, Darryl" w:date="2021-08-10T15:42:00Z">
          <w:r w:rsidR="00F25E24" w:rsidRPr="00C33A5F" w:rsidDel="00FA0003">
            <w:rPr>
              <w:b/>
              <w:bCs/>
            </w:rPr>
            <w:delText xml:space="preserve">AFs components in a liquidity table </w:delText>
          </w:r>
        </w:del>
        <w:del w:id="3882" w:author="King, Darryl" w:date="2021-08-09T15:51:00Z">
          <w:r w:rsidR="00F25E24" w:rsidRPr="00C33A5F" w:rsidDel="003F1DF0">
            <w:rPr>
              <w:b/>
              <w:bCs/>
            </w:rPr>
            <w:delText>using a similar structure to the format in F</w:delText>
          </w:r>
        </w:del>
        <w:del w:id="3883" w:author="King, Darryl" w:date="2021-08-10T15:42:00Z">
          <w:r w:rsidR="00F25E24" w:rsidRPr="00C33A5F" w:rsidDel="00FA0003">
            <w:rPr>
              <w:b/>
              <w:bCs/>
            </w:rPr>
            <w:delText xml:space="preserve">igure </w:delText>
          </w:r>
        </w:del>
        <w:del w:id="3884" w:author="King, Darryl" w:date="2021-08-09T15:51:00Z">
          <w:r w:rsidR="00F25E24" w:rsidRPr="00C33A5F" w:rsidDel="003F1DF0">
            <w:rPr>
              <w:b/>
              <w:bCs/>
            </w:rPr>
            <w:delText xml:space="preserve">7 would be the most important output for the liquidity forecasting team. </w:delText>
          </w:r>
        </w:del>
        <w:del w:id="3885" w:author="King, Darryl" w:date="2021-08-10T15:42:00Z">
          <w:r w:rsidR="00F25E24" w:rsidDel="00FA0003">
            <w:delText xml:space="preserve">However, the requirement is that the team will need to collect transactional data for the respective items, as some items on the central bank’s balance sheet reflect accounting entries rather than sources and uses of reserves. The format of the liquidity table presented in Figure </w:delText>
          </w:r>
        </w:del>
        <w:del w:id="3886" w:author="King, Darryl" w:date="2021-08-09T11:22:00Z">
          <w:r w:rsidR="00F25E24" w:rsidDel="00F82420">
            <w:delText>7</w:delText>
          </w:r>
        </w:del>
        <w:del w:id="3887" w:author="King, Darryl" w:date="2021-08-10T15:42:00Z">
          <w:r w:rsidR="00F25E24" w:rsidDel="00FA0003">
            <w:delText xml:space="preserve"> is a basic format provided as an example as different central banks may choose to itemize other AFs that influence liquidity. Equivalent tables, with less detailed disaggregation, can be used for forecasts for longer horizons.</w:delText>
          </w:r>
          <w:r w:rsidR="00F25E24" w:rsidRPr="007B1D82" w:rsidDel="00FA0003">
            <w:delText xml:space="preserve"> </w:delText>
          </w:r>
          <w:r w:rsidR="00F25E24" w:rsidDel="00FA0003">
            <w:delText xml:space="preserve"> </w:delText>
          </w:r>
        </w:del>
      </w:moveTo>
    </w:p>
    <w:tbl>
      <w:tblPr>
        <w:tblStyle w:val="TableGrid"/>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one" w:sz="0" w:space="0" w:color="auto"/>
          <w:insideV w:val="none" w:sz="0" w:space="0" w:color="auto"/>
        </w:tblBorders>
        <w:tblLook w:val="04A0" w:firstRow="1" w:lastRow="0" w:firstColumn="1" w:lastColumn="0" w:noHBand="0" w:noVBand="1"/>
      </w:tblPr>
      <w:tblGrid>
        <w:gridCol w:w="8984"/>
      </w:tblGrid>
      <w:tr w:rsidR="00F25E24" w:rsidRPr="004173BD" w:rsidDel="00F25E24" w14:paraId="3FB875C4" w14:textId="0ADEEEA5" w:rsidTr="00045E1A">
        <w:trPr>
          <w:trHeight w:val="368"/>
          <w:del w:id="3888" w:author="King, Darryl" w:date="2021-08-06T10:55:00Z"/>
        </w:trPr>
        <w:tc>
          <w:tcPr>
            <w:tcW w:w="8984" w:type="dxa"/>
            <w:shd w:val="clear" w:color="auto" w:fill="auto"/>
            <w:vAlign w:val="center"/>
          </w:tcPr>
          <w:moveToRangeEnd w:id="3878"/>
          <w:p w14:paraId="44CC2BE8" w14:textId="1B34B7EE" w:rsidR="00F25E24" w:rsidDel="00F25E24" w:rsidRDefault="00F25E24" w:rsidP="00045E1A">
            <w:pPr>
              <w:spacing w:before="120"/>
              <w:jc w:val="center"/>
              <w:rPr>
                <w:del w:id="3889" w:author="King, Darryl" w:date="2021-08-06T10:55:00Z"/>
                <w:rFonts w:ascii="Arial" w:hAnsi="Arial" w:cs="Arial"/>
                <w:b/>
                <w:bCs/>
                <w:color w:val="009CDE"/>
                <w:szCs w:val="20"/>
              </w:rPr>
            </w:pPr>
            <w:del w:id="3890" w:author="King, Darryl" w:date="2021-08-06T10:55:00Z">
              <w:r w:rsidRPr="00C33A5F" w:rsidDel="00F25E24">
                <w:rPr>
                  <w:rFonts w:ascii="Arial" w:hAnsi="Arial" w:cs="Arial"/>
                  <w:color w:val="009CDE"/>
                  <w:szCs w:val="20"/>
                </w:rPr>
                <w:fldChar w:fldCharType="begin"/>
              </w:r>
              <w:r w:rsidRPr="00C33A5F" w:rsidDel="00F25E24">
                <w:rPr>
                  <w:rFonts w:ascii="Arial" w:hAnsi="Arial" w:cs="Arial"/>
                  <w:color w:val="009CDE"/>
                  <w:szCs w:val="20"/>
                </w:rPr>
                <w:delInstrText xml:space="preserve"> TC "</w:delInstrText>
              </w:r>
              <w:r w:rsidDel="00F25E24">
                <w:rPr>
                  <w:rFonts w:ascii="Arial" w:hAnsi="Arial" w:cs="Arial"/>
                  <w:color w:val="009CDE"/>
                  <w:szCs w:val="20"/>
                </w:rPr>
                <w:delInstrText>5</w:delInstrText>
              </w:r>
              <w:r w:rsidRPr="00C33A5F" w:rsidDel="00F25E24">
                <w:rPr>
                  <w:rFonts w:ascii="Arial" w:hAnsi="Arial" w:cs="Arial"/>
                  <w:color w:val="009CDE"/>
                  <w:szCs w:val="20"/>
                </w:rPr>
                <w:delInstrText>. Liquidity Forecasting and Monitoring Table (Sample)</w:delInstrText>
              </w:r>
              <w:r w:rsidRPr="00C33A5F" w:rsidDel="00F25E24">
                <w:rPr>
                  <w:rFonts w:ascii="Arial" w:hAnsi="Arial" w:cs="Arial"/>
                  <w:color w:val="009CDE"/>
                  <w:szCs w:val="20"/>
                </w:rPr>
                <w:cr/>
                <w:delInstrText xml:space="preserve">"\f C </w:delInstrText>
              </w:r>
              <w:r w:rsidRPr="00C33A5F" w:rsidDel="00F25E24">
                <w:rPr>
                  <w:rFonts w:ascii="Arial" w:hAnsi="Arial" w:cs="Arial"/>
                  <w:color w:val="009CDE"/>
                  <w:szCs w:val="20"/>
                </w:rPr>
                <w:fldChar w:fldCharType="end"/>
              </w:r>
              <w:r w:rsidRPr="00C33A5F" w:rsidDel="00F25E24">
                <w:rPr>
                  <w:rFonts w:ascii="Arial" w:hAnsi="Arial" w:cs="Arial"/>
                  <w:b/>
                  <w:bCs/>
                  <w:color w:val="009CDE"/>
                  <w:szCs w:val="20"/>
                </w:rPr>
                <w:delText xml:space="preserve">Figure </w:delText>
              </w:r>
              <w:r w:rsidDel="00F25E24">
                <w:rPr>
                  <w:rFonts w:ascii="Arial" w:hAnsi="Arial" w:cs="Arial"/>
                  <w:b/>
                  <w:bCs/>
                  <w:color w:val="009CDE"/>
                  <w:szCs w:val="20"/>
                </w:rPr>
                <w:delText>5</w:delText>
              </w:r>
              <w:r w:rsidRPr="00C33A5F" w:rsidDel="00F25E24">
                <w:rPr>
                  <w:rFonts w:ascii="Arial" w:hAnsi="Arial" w:cs="Arial"/>
                  <w:b/>
                  <w:bCs/>
                  <w:color w:val="009CDE"/>
                  <w:szCs w:val="20"/>
                </w:rPr>
                <w:delText>. Liquidity Forecasting and Monitoring Table (Sample)</w:delText>
              </w:r>
            </w:del>
          </w:p>
          <w:p w14:paraId="67BD47E9" w14:textId="659FA7D1" w:rsidR="00F25E24" w:rsidDel="00F25E24" w:rsidRDefault="00F25E24" w:rsidP="00045E1A">
            <w:pPr>
              <w:spacing w:before="120"/>
              <w:jc w:val="center"/>
              <w:rPr>
                <w:del w:id="3891" w:author="King, Darryl" w:date="2021-08-06T10:55:00Z"/>
                <w:rFonts w:ascii="Arial" w:hAnsi="Arial" w:cs="Arial"/>
                <w:b/>
                <w:bCs/>
                <w:color w:val="009CDE"/>
                <w:szCs w:val="20"/>
              </w:rPr>
            </w:pPr>
            <w:del w:id="3892" w:author="King, Darryl" w:date="2021-08-06T10:55:00Z">
              <w:r w:rsidRPr="0044376D" w:rsidDel="00F25E24">
                <w:rPr>
                  <w:noProof/>
                </w:rPr>
                <w:drawing>
                  <wp:inline distT="0" distB="0" distL="0" distR="0" wp14:anchorId="228ABED7" wp14:editId="3FC80164">
                    <wp:extent cx="5462905" cy="5686425"/>
                    <wp:effectExtent l="0" t="0" r="444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9382" cy="5713985"/>
                            </a:xfrm>
                            <a:prstGeom prst="rect">
                              <a:avLst/>
                            </a:prstGeom>
                            <a:noFill/>
                            <a:ln>
                              <a:noFill/>
                            </a:ln>
                          </pic:spPr>
                        </pic:pic>
                      </a:graphicData>
                    </a:graphic>
                  </wp:inline>
                </w:drawing>
              </w:r>
            </w:del>
          </w:p>
          <w:p w14:paraId="637CA450" w14:textId="68687860" w:rsidR="00F25E24" w:rsidRPr="00C33A5F" w:rsidDel="00F25E24" w:rsidRDefault="00F25E24" w:rsidP="00045E1A">
            <w:pPr>
              <w:spacing w:before="120"/>
              <w:rPr>
                <w:del w:id="3893" w:author="King, Darryl" w:date="2021-08-06T10:55:00Z"/>
                <w:rFonts w:ascii="Arial" w:hAnsi="Arial" w:cs="Arial"/>
                <w:b/>
                <w:bCs/>
                <w:color w:val="009CDE"/>
                <w:szCs w:val="20"/>
              </w:rPr>
            </w:pPr>
            <w:del w:id="3894" w:author="King, Darryl" w:date="2021-08-06T10:55:00Z">
              <w:r w:rsidRPr="00C259A7" w:rsidDel="00F25E24">
                <w:rPr>
                  <w:rFonts w:asciiTheme="majorHAnsi" w:hAnsiTheme="majorHAnsi" w:cstheme="majorHAnsi"/>
                  <w:szCs w:val="20"/>
                </w:rPr>
                <w:delText xml:space="preserve">Source: </w:delText>
              </w:r>
              <w:r w:rsidDel="00F25E24">
                <w:rPr>
                  <w:rFonts w:asciiTheme="majorHAnsi" w:hAnsiTheme="majorHAnsi" w:cstheme="majorHAnsi"/>
                  <w:szCs w:val="20"/>
                </w:rPr>
                <w:delText>A</w:delText>
              </w:r>
              <w:r w:rsidRPr="00C259A7" w:rsidDel="00F25E24">
                <w:rPr>
                  <w:rFonts w:asciiTheme="majorHAnsi" w:hAnsiTheme="majorHAnsi" w:cstheme="majorHAnsi"/>
                  <w:szCs w:val="20"/>
                </w:rPr>
                <w:delText>uthors</w:delText>
              </w:r>
            </w:del>
          </w:p>
        </w:tc>
      </w:tr>
    </w:tbl>
    <w:p w14:paraId="56522674" w14:textId="77777777" w:rsidR="00D358B6" w:rsidRDefault="00D358B6">
      <w:pPr>
        <w:pStyle w:val="Heading1"/>
        <w:rPr>
          <w:ins w:id="3895" w:author="King, Darryl" w:date="2021-08-17T10:26:00Z"/>
        </w:rPr>
      </w:pPr>
    </w:p>
    <w:p w14:paraId="3A4C7F09" w14:textId="77777777" w:rsidR="00D358B6" w:rsidRDefault="00D358B6">
      <w:pPr>
        <w:spacing w:after="0" w:line="240" w:lineRule="auto"/>
        <w:rPr>
          <w:ins w:id="3896" w:author="King, Darryl" w:date="2021-08-17T10:26:00Z"/>
          <w:rFonts w:asciiTheme="majorHAnsi" w:eastAsiaTheme="majorEastAsia" w:hAnsiTheme="majorHAnsi" w:cstheme="majorBidi"/>
          <w:color w:val="0074A6" w:themeColor="accent1" w:themeShade="BF"/>
          <w:sz w:val="32"/>
          <w:szCs w:val="32"/>
        </w:rPr>
      </w:pPr>
      <w:ins w:id="3897" w:author="King, Darryl" w:date="2021-08-17T10:26:00Z">
        <w:r>
          <w:br w:type="page"/>
        </w:r>
      </w:ins>
    </w:p>
    <w:p w14:paraId="2EA1EACC" w14:textId="289A160B" w:rsidR="00F25E24" w:rsidRPr="00F25E24" w:rsidDel="00F25E24" w:rsidRDefault="00F25E24">
      <w:pPr>
        <w:pStyle w:val="Heading1"/>
        <w:rPr>
          <w:del w:id="3898" w:author="King, Darryl" w:date="2021-08-06T10:55:00Z"/>
        </w:rPr>
      </w:pPr>
      <w:bookmarkStart w:id="3899" w:name="_Toc81388147"/>
      <w:ins w:id="3900" w:author="King, Darryl" w:date="2021-08-06T10:52:00Z">
        <w:r>
          <w:t>Transparency</w:t>
        </w:r>
      </w:ins>
      <w:ins w:id="3901" w:author="King, Darryl" w:date="2021-08-09T10:29:00Z">
        <w:r w:rsidR="005F4E46">
          <w:t xml:space="preserve"> and Forecast </w:t>
        </w:r>
      </w:ins>
      <w:ins w:id="3902" w:author="King, Darryl" w:date="2021-08-09T10:30:00Z">
        <w:r w:rsidR="005F4E46">
          <w:t>Quality</w:t>
        </w:r>
        <w:bookmarkEnd w:id="3899"/>
        <w:r w:rsidR="005F4E46">
          <w:t xml:space="preserve"> </w:t>
        </w:r>
      </w:ins>
    </w:p>
    <w:p w14:paraId="5263E813" w14:textId="24AA2AA3" w:rsidR="00C33A5F" w:rsidDel="00F25E24" w:rsidRDefault="00E220F3">
      <w:pPr>
        <w:pStyle w:val="Heading1"/>
        <w:rPr>
          <w:del w:id="3903" w:author="King, Darryl" w:date="2021-08-06T10:55:00Z"/>
        </w:rPr>
      </w:pPr>
      <w:del w:id="3904" w:author="King, Darryl" w:date="2021-08-06T10:55:00Z">
        <w:r w:rsidDel="00F25E24">
          <w:delText>O</w:delText>
        </w:r>
        <w:r w:rsidR="00C33A5F" w:rsidRPr="00EE4060" w:rsidDel="00F25E24">
          <w:delText xml:space="preserve">rganization </w:delText>
        </w:r>
        <w:r w:rsidR="00944926" w:rsidDel="00F25E24">
          <w:delText xml:space="preserve">and Analytical Presentation </w:delText>
        </w:r>
        <w:bookmarkEnd w:id="3873"/>
        <w:bookmarkEnd w:id="3874"/>
        <w:bookmarkEnd w:id="3875"/>
        <w:bookmarkEnd w:id="3876"/>
      </w:del>
    </w:p>
    <w:p w14:paraId="5DCAF618" w14:textId="66DABB82" w:rsidR="00C33A5F" w:rsidDel="00F25E24" w:rsidRDefault="00C33A5F">
      <w:pPr>
        <w:pStyle w:val="Heading1"/>
        <w:rPr>
          <w:del w:id="3905" w:author="King, Darryl" w:date="2021-08-06T10:55:00Z"/>
        </w:rPr>
        <w:pPrChange w:id="3906" w:author="King, Darryl" w:date="2021-08-10T15:42:00Z">
          <w:pPr/>
        </w:pPrChange>
      </w:pPr>
      <w:del w:id="3907" w:author="King, Darryl" w:date="2021-08-06T10:55:00Z">
        <w:r w:rsidRPr="00C33A5F" w:rsidDel="00F25E24">
          <w:rPr>
            <w:b/>
            <w:bCs/>
          </w:rPr>
          <w:delText xml:space="preserve">The centralization of the liquidity forecasting exercise is usually within a dedicated unit in the same department/division as the monetary operations unit of the central bank, given the close link between liquidity forecasting and liquidity management activities. </w:delText>
        </w:r>
        <w:r w:rsidDel="00F25E24">
          <w:delText>Further, the forecasting team is usually the center in which the information about AFs and bank reserves come together. The central bank should establish a set timetable to gather inputs from different sources, to prepare the overall liquidity forecasts, and to transmit to the central bank’s management. Inputs gathered from internal sources—such as the research department, FX operations department, and payment systems department, and external to the central bank, such as the MoF and banks—would be required as per the agreed timetable. The forecasting team will typically have primary functions to: (i) coordinate the delivery of the inputs of AFs by communicating with data providers on the timeline for deliverables; (ii) compile the liquidity forecasts using a consistent and coherent analytical format; (iii) examine and test forecast accuracy, by assessing forecast errors. Where liquidity forecasts are tested and determined to be sufficiently reliable, the liquidity forecasting team may also be required to prepare liquidity forecasts for publication.</w:delText>
        </w:r>
        <w:r w:rsidDel="00F25E24">
          <w:rPr>
            <w:rStyle w:val="FootnoteReference"/>
          </w:rPr>
          <w:footnoteReference w:id="16"/>
        </w:r>
        <w:r w:rsidDel="00F25E24">
          <w:delText xml:space="preserve"> </w:delText>
        </w:r>
      </w:del>
    </w:p>
    <w:p w14:paraId="4E4FE4B7" w14:textId="09BB9CAD" w:rsidR="00C33A5F" w:rsidDel="00F25E24" w:rsidRDefault="00C33A5F">
      <w:pPr>
        <w:pStyle w:val="Heading1"/>
        <w:rPr>
          <w:del w:id="3910" w:author="King, Darryl" w:date="2021-08-06T10:55:00Z"/>
        </w:rPr>
        <w:pPrChange w:id="3911" w:author="King, Darryl" w:date="2021-08-10T15:42:00Z">
          <w:pPr/>
        </w:pPrChange>
      </w:pPr>
      <w:del w:id="3912" w:author="King, Darryl" w:date="2021-08-06T10:55:00Z">
        <w:r w:rsidRPr="00C33A5F" w:rsidDel="00F25E24">
          <w:rPr>
            <w:b/>
            <w:bCs/>
          </w:rPr>
          <w:delText xml:space="preserve">The size of the liquidity forecasting team will largely depend on the complexity of the financial system, and the reliability of the inputs received from different sources. </w:delText>
        </w:r>
        <w:r w:rsidDel="00F25E24">
          <w:delText xml:space="preserve">The forecasting team will prioritize resources to include the AFs that have the largest impact on liquidity. To this end, during the initiation phases for developing the liquidity forecasting framework, the team may require a wide array of skills to develop the approaches for forecasting AFs. As capacity improves and forecasting techniques are honed, the liquidity forecasting team can narrow its focus on conducting error assessments to improve forecast quality. Alternatively, </w:delText>
        </w:r>
        <w:r w:rsidRPr="007B1D82" w:rsidDel="00F25E24">
          <w:delText xml:space="preserve">where the capacity of the treasury is low, and since </w:delText>
        </w:r>
        <w:r w:rsidDel="00F25E24">
          <w:delText xml:space="preserve">liquidity variability in government operations can be a sizeable AF, </w:delText>
        </w:r>
        <w:r w:rsidRPr="007B1D82" w:rsidDel="00F25E24">
          <w:delText xml:space="preserve">the </w:delText>
        </w:r>
        <w:r w:rsidDel="00F25E24">
          <w:delText xml:space="preserve">liquidity forecasting team within the </w:delText>
        </w:r>
        <w:r w:rsidRPr="007B1D82" w:rsidDel="00F25E24">
          <w:delText xml:space="preserve">central bank may </w:delText>
        </w:r>
        <w:r w:rsidDel="00F25E24">
          <w:delText xml:space="preserve">also need to </w:delText>
        </w:r>
        <w:r w:rsidRPr="007B1D82" w:rsidDel="00F25E24">
          <w:delText xml:space="preserve">dedicate time to develop forecasts for government </w:delText>
        </w:r>
        <w:r w:rsidDel="00F25E24">
          <w:delText>transactions</w:delText>
        </w:r>
        <w:r w:rsidRPr="007B1D82" w:rsidDel="00F25E24">
          <w:delText>.</w:delText>
        </w:r>
        <w:r w:rsidDel="00F25E24">
          <w:delText xml:space="preserve">  The ideal situation, however, is for the treasury to provide the forecasts for government transactions at the required frequency and accuracy to the liquidity forecasting team. </w:delText>
        </w:r>
      </w:del>
    </w:p>
    <w:p w14:paraId="6A060CD5" w14:textId="417E2E4F" w:rsidR="00C33A5F" w:rsidDel="00F25E24" w:rsidRDefault="00C33A5F">
      <w:pPr>
        <w:pStyle w:val="Heading1"/>
        <w:rPr>
          <w:del w:id="3913" w:author="King, Darryl" w:date="2021-08-06T10:56:00Z"/>
          <w:moveFrom w:id="3914" w:author="King, Darryl" w:date="2021-08-06T10:55:00Z"/>
        </w:rPr>
        <w:pPrChange w:id="3915" w:author="King, Darryl" w:date="2021-08-10T15:42:00Z">
          <w:pPr/>
        </w:pPrChange>
      </w:pPr>
      <w:moveFromRangeStart w:id="3916" w:author="King, Darryl" w:date="2021-08-06T10:55:00Z" w:name="move79139726"/>
      <w:moveFrom w:id="3917" w:author="King, Darryl" w:date="2021-08-06T10:55:00Z">
        <w:del w:id="3918" w:author="King, Darryl" w:date="2021-08-06T10:56:00Z">
          <w:r w:rsidRPr="00C33A5F" w:rsidDel="00F25E24">
            <w:rPr>
              <w:b/>
              <w:bCs/>
            </w:rPr>
            <w:delText xml:space="preserve">Organizing the AFs components in a liquidity table using a similar structure to the format in Figure 7 would be the most important output for the liquidity forecasting team. </w:delText>
          </w:r>
          <w:r w:rsidDel="00F25E24">
            <w:delText>However, the requirement is that the team will need to collect transactional data for the respective items, as some items on the central bank’s balance sheet reflect accounting entries rather than sources and uses of reserves. The format of the liquidity table presented in Figure 7 is a basic format provided as an example as different central banks may choose to itemize other AFs that influence liquidity. Equivalent tables, with less detailed disaggregation, can be used for forecasts for longer horizons.</w:delText>
          </w:r>
          <w:r w:rsidRPr="007B1D82" w:rsidDel="00F25E24">
            <w:delText xml:space="preserve"> </w:delText>
          </w:r>
          <w:r w:rsidDel="00F25E24">
            <w:delText xml:space="preserve"> </w:delText>
          </w:r>
        </w:del>
      </w:moveFrom>
    </w:p>
    <w:moveFromRangeEnd w:id="3916"/>
    <w:p w14:paraId="2EF2E6EE" w14:textId="03811B33" w:rsidR="00C33A5F" w:rsidRDefault="00C33A5F">
      <w:pPr>
        <w:pStyle w:val="Heading1"/>
        <w:pPrChange w:id="3919" w:author="King, Darryl" w:date="2021-08-10T15:42:00Z">
          <w:pPr>
            <w:spacing w:after="0" w:line="240" w:lineRule="auto"/>
          </w:pPr>
        </w:pPrChange>
      </w:pPr>
      <w:del w:id="3920" w:author="King, Darryl" w:date="2021-08-06T10:56:00Z">
        <w:r w:rsidDel="00F25E24">
          <w:br w:type="page"/>
        </w:r>
      </w:del>
    </w:p>
    <w:tbl>
      <w:tblPr>
        <w:tblStyle w:val="TableGrid"/>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none" w:sz="0" w:space="0" w:color="auto"/>
          <w:insideV w:val="none" w:sz="0" w:space="0" w:color="auto"/>
        </w:tblBorders>
        <w:tblLook w:val="04A0" w:firstRow="1" w:lastRow="0" w:firstColumn="1" w:lastColumn="0" w:noHBand="0" w:noVBand="1"/>
      </w:tblPr>
      <w:tblGrid>
        <w:gridCol w:w="8984"/>
      </w:tblGrid>
      <w:tr w:rsidR="00C33A5F" w:rsidRPr="004173BD" w:rsidDel="00F25E24" w14:paraId="75F7484C" w14:textId="6E7EBE1F" w:rsidTr="00C33A5F">
        <w:trPr>
          <w:trHeight w:val="368"/>
          <w:del w:id="3921" w:author="King, Darryl" w:date="2021-08-06T10:55:00Z"/>
        </w:trPr>
        <w:tc>
          <w:tcPr>
            <w:tcW w:w="8984" w:type="dxa"/>
            <w:shd w:val="clear" w:color="auto" w:fill="auto"/>
            <w:vAlign w:val="center"/>
          </w:tcPr>
          <w:moveFromRangeStart w:id="3922" w:author="King, Darryl" w:date="2021-08-06T10:55:00Z" w:name="move79139738"/>
          <w:p w14:paraId="53CDDCE2" w14:textId="65B43D88" w:rsidR="00C33A5F" w:rsidDel="00F25E24" w:rsidRDefault="00C33A5F" w:rsidP="00C33A5F">
            <w:pPr>
              <w:spacing w:before="120"/>
              <w:jc w:val="center"/>
              <w:rPr>
                <w:del w:id="3923" w:author="King, Darryl" w:date="2021-08-06T10:55:00Z"/>
                <w:rFonts w:ascii="Arial" w:hAnsi="Arial" w:cs="Arial"/>
                <w:b/>
                <w:bCs/>
                <w:color w:val="009CDE"/>
                <w:szCs w:val="20"/>
              </w:rPr>
            </w:pPr>
            <w:del w:id="3924" w:author="King, Darryl" w:date="2021-08-06T10:55:00Z">
              <w:r w:rsidRPr="00C33A5F" w:rsidDel="00F25E24">
                <w:rPr>
                  <w:rFonts w:ascii="Arial" w:hAnsi="Arial" w:cs="Arial"/>
                  <w:color w:val="009CDE"/>
                  <w:szCs w:val="20"/>
                </w:rPr>
                <w:fldChar w:fldCharType="begin"/>
              </w:r>
              <w:r w:rsidRPr="00C33A5F" w:rsidDel="00F25E24">
                <w:rPr>
                  <w:rFonts w:ascii="Arial" w:hAnsi="Arial" w:cs="Arial"/>
                  <w:color w:val="009CDE"/>
                  <w:szCs w:val="20"/>
                </w:rPr>
                <w:delInstrText xml:space="preserve"> TC "</w:delInstrText>
              </w:r>
              <w:bookmarkStart w:id="3925" w:name="_Toc75358988"/>
              <w:bookmarkStart w:id="3926" w:name="_Toc75359127"/>
              <w:bookmarkStart w:id="3927" w:name="_Toc75359162"/>
              <w:bookmarkStart w:id="3928" w:name="_Toc75359374"/>
              <w:bookmarkStart w:id="3929" w:name="_Toc75359412"/>
              <w:r w:rsidR="00826D22" w:rsidDel="00F25E24">
                <w:rPr>
                  <w:rFonts w:ascii="Arial" w:hAnsi="Arial" w:cs="Arial"/>
                  <w:color w:val="009CDE"/>
                  <w:szCs w:val="20"/>
                </w:rPr>
                <w:delInstrText>5</w:delInstrText>
              </w:r>
              <w:r w:rsidRPr="00C33A5F" w:rsidDel="00F25E24">
                <w:rPr>
                  <w:rFonts w:ascii="Arial" w:hAnsi="Arial" w:cs="Arial"/>
                  <w:color w:val="009CDE"/>
                  <w:szCs w:val="20"/>
                </w:rPr>
                <w:delInstrText>. Liquidity Forecasting and Monitoring Table (Sample)</w:delInstrText>
              </w:r>
              <w:bookmarkEnd w:id="3925"/>
              <w:bookmarkEnd w:id="3926"/>
              <w:bookmarkEnd w:id="3927"/>
              <w:bookmarkEnd w:id="3928"/>
              <w:bookmarkEnd w:id="3929"/>
              <w:r w:rsidRPr="00C33A5F" w:rsidDel="00F25E24">
                <w:rPr>
                  <w:rFonts w:ascii="Arial" w:hAnsi="Arial" w:cs="Arial"/>
                  <w:color w:val="009CDE"/>
                  <w:szCs w:val="20"/>
                </w:rPr>
                <w:cr/>
                <w:delInstrText xml:space="preserve">"\f C </w:delInstrText>
              </w:r>
              <w:r w:rsidRPr="00C33A5F" w:rsidDel="00F25E24">
                <w:rPr>
                  <w:rFonts w:ascii="Arial" w:hAnsi="Arial" w:cs="Arial"/>
                  <w:color w:val="009CDE"/>
                  <w:szCs w:val="20"/>
                </w:rPr>
                <w:fldChar w:fldCharType="end"/>
              </w:r>
              <w:r w:rsidRPr="00C33A5F" w:rsidDel="00F25E24">
                <w:rPr>
                  <w:rFonts w:ascii="Arial" w:hAnsi="Arial" w:cs="Arial"/>
                  <w:b/>
                  <w:bCs/>
                  <w:color w:val="009CDE"/>
                  <w:szCs w:val="20"/>
                </w:rPr>
                <w:delText xml:space="preserve">Figure </w:delText>
              </w:r>
              <w:r w:rsidR="00826D22" w:rsidDel="00F25E24">
                <w:rPr>
                  <w:rFonts w:ascii="Arial" w:hAnsi="Arial" w:cs="Arial"/>
                  <w:b/>
                  <w:bCs/>
                  <w:color w:val="009CDE"/>
                  <w:szCs w:val="20"/>
                </w:rPr>
                <w:delText>5</w:delText>
              </w:r>
              <w:r w:rsidRPr="00C33A5F" w:rsidDel="00F25E24">
                <w:rPr>
                  <w:rFonts w:ascii="Arial" w:hAnsi="Arial" w:cs="Arial"/>
                  <w:b/>
                  <w:bCs/>
                  <w:color w:val="009CDE"/>
                  <w:szCs w:val="20"/>
                </w:rPr>
                <w:delText>. Liquidity Forecasting and Monitoring Table (Sample)</w:delText>
              </w:r>
            </w:del>
          </w:p>
          <w:p w14:paraId="59272647" w14:textId="65E80086" w:rsidR="00C33A5F" w:rsidDel="00F25E24" w:rsidRDefault="00C33A5F" w:rsidP="00C33A5F">
            <w:pPr>
              <w:spacing w:before="120"/>
              <w:jc w:val="center"/>
              <w:rPr>
                <w:del w:id="3930" w:author="King, Darryl" w:date="2021-08-06T10:55:00Z"/>
                <w:rFonts w:ascii="Arial" w:hAnsi="Arial" w:cs="Arial"/>
                <w:b/>
                <w:bCs/>
                <w:color w:val="009CDE"/>
                <w:szCs w:val="20"/>
              </w:rPr>
            </w:pPr>
            <w:del w:id="3931" w:author="King, Darryl" w:date="2021-08-06T10:55:00Z">
              <w:r w:rsidRPr="0044376D" w:rsidDel="00F25E24">
                <w:rPr>
                  <w:noProof/>
                </w:rPr>
                <w:drawing>
                  <wp:inline distT="0" distB="0" distL="0" distR="0" wp14:anchorId="32A41964" wp14:editId="6C45E122">
                    <wp:extent cx="5462905" cy="5686425"/>
                    <wp:effectExtent l="0" t="0" r="444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9382" cy="5713985"/>
                            </a:xfrm>
                            <a:prstGeom prst="rect">
                              <a:avLst/>
                            </a:prstGeom>
                            <a:noFill/>
                            <a:ln>
                              <a:noFill/>
                            </a:ln>
                          </pic:spPr>
                        </pic:pic>
                      </a:graphicData>
                    </a:graphic>
                  </wp:inline>
                </w:drawing>
              </w:r>
            </w:del>
          </w:p>
          <w:p w14:paraId="34492AAF" w14:textId="0477442A" w:rsidR="00C33A5F" w:rsidRPr="00C33A5F" w:rsidDel="00F25E24" w:rsidRDefault="00C33A5F" w:rsidP="00C33A5F">
            <w:pPr>
              <w:spacing w:before="120"/>
              <w:rPr>
                <w:del w:id="3932" w:author="King, Darryl" w:date="2021-08-06T10:55:00Z"/>
                <w:rFonts w:ascii="Arial" w:hAnsi="Arial" w:cs="Arial"/>
                <w:b/>
                <w:bCs/>
                <w:color w:val="009CDE"/>
                <w:szCs w:val="20"/>
              </w:rPr>
            </w:pPr>
            <w:del w:id="3933" w:author="King, Darryl" w:date="2021-08-06T10:55:00Z">
              <w:r w:rsidRPr="00C259A7" w:rsidDel="00F25E24">
                <w:rPr>
                  <w:rFonts w:asciiTheme="majorHAnsi" w:hAnsiTheme="majorHAnsi" w:cstheme="majorHAnsi"/>
                  <w:szCs w:val="20"/>
                </w:rPr>
                <w:delText xml:space="preserve">Source: </w:delText>
              </w:r>
              <w:r w:rsidDel="00F25E24">
                <w:rPr>
                  <w:rFonts w:asciiTheme="majorHAnsi" w:hAnsiTheme="majorHAnsi" w:cstheme="majorHAnsi"/>
                  <w:szCs w:val="20"/>
                </w:rPr>
                <w:delText>A</w:delText>
              </w:r>
              <w:r w:rsidRPr="00C259A7" w:rsidDel="00F25E24">
                <w:rPr>
                  <w:rFonts w:asciiTheme="majorHAnsi" w:hAnsiTheme="majorHAnsi" w:cstheme="majorHAnsi"/>
                  <w:szCs w:val="20"/>
                </w:rPr>
                <w:delText>uthors</w:delText>
              </w:r>
            </w:del>
          </w:p>
        </w:tc>
      </w:tr>
    </w:tbl>
    <w:moveFromRangeEnd w:id="3922"/>
    <w:p w14:paraId="6017AE47" w14:textId="6FAF5A3B" w:rsidR="00E604FC" w:rsidRPr="00CE0608" w:rsidDel="00F25E24" w:rsidRDefault="00944926">
      <w:pPr>
        <w:pStyle w:val="Heading2"/>
        <w:rPr>
          <w:del w:id="3934" w:author="King, Darryl" w:date="2021-08-06T10:57:00Z"/>
          <w:bCs/>
          <w:rPrChange w:id="3935" w:author="King, Darryl" w:date="2021-08-09T09:34:00Z">
            <w:rPr>
              <w:del w:id="3936" w:author="King, Darryl" w:date="2021-08-06T10:57:00Z"/>
            </w:rPr>
          </w:rPrChange>
        </w:rPr>
        <w:pPrChange w:id="3937" w:author="King, Darryl" w:date="2021-07-21T09:47:00Z">
          <w:pPr>
            <w:pStyle w:val="Heading1"/>
          </w:pPr>
        </w:pPrChange>
      </w:pPr>
      <w:del w:id="3938" w:author="King, Darryl" w:date="2021-08-06T10:57:00Z">
        <w:r w:rsidRPr="00AC5260" w:rsidDel="00F25E24">
          <w:rPr>
            <w:bCs/>
          </w:rPr>
          <w:delText>T</w:delText>
        </w:r>
        <w:r w:rsidR="00E220F3" w:rsidRPr="00CE0608" w:rsidDel="00F25E24">
          <w:rPr>
            <w:bCs/>
            <w:rPrChange w:id="3939" w:author="King, Darryl" w:date="2021-08-09T09:34:00Z">
              <w:rPr/>
            </w:rPrChange>
          </w:rPr>
          <w:delText>ransparency</w:delText>
        </w:r>
      </w:del>
    </w:p>
    <w:p w14:paraId="0785CFE2" w14:textId="79F5B503" w:rsidR="00E604FC" w:rsidRDefault="00E604FC" w:rsidP="00E604FC">
      <w:pPr>
        <w:rPr>
          <w:bCs/>
        </w:rPr>
      </w:pPr>
      <w:del w:id="3940" w:author="King, Darryl" w:date="2021-08-09T09:34:00Z">
        <w:r w:rsidRPr="00CE0608" w:rsidDel="00CE0608">
          <w:rPr>
            <w:rFonts w:hint="eastAsia"/>
            <w:b/>
            <w:bCs/>
          </w:rPr>
          <w:delText>The</w:delText>
        </w:r>
        <w:r w:rsidRPr="00CE0608" w:rsidDel="00CE0608">
          <w:rPr>
            <w:b/>
            <w:bCs/>
          </w:rPr>
          <w:delText xml:space="preserve"> usefulness of the</w:delText>
        </w:r>
      </w:del>
      <w:ins w:id="3941" w:author="King, Darryl" w:date="2021-08-09T09:34:00Z">
        <w:r w:rsidR="00CE0608" w:rsidRPr="00CE0608">
          <w:rPr>
            <w:b/>
            <w:bCs/>
            <w:rPrChange w:id="3942" w:author="King, Darryl" w:date="2021-08-09T09:34:00Z">
              <w:rPr/>
            </w:rPrChange>
          </w:rPr>
          <w:t>P</w:t>
        </w:r>
      </w:ins>
      <w:del w:id="3943" w:author="King, Darryl" w:date="2021-08-09T09:34:00Z">
        <w:r w:rsidRPr="00E604FC" w:rsidDel="00CE0608">
          <w:rPr>
            <w:rFonts w:hint="eastAsia"/>
            <w:b/>
          </w:rPr>
          <w:delText xml:space="preserve"> </w:delText>
        </w:r>
        <w:r w:rsidRPr="00E604FC" w:rsidDel="00CE0608">
          <w:rPr>
            <w:b/>
          </w:rPr>
          <w:delText>p</w:delText>
        </w:r>
      </w:del>
      <w:r w:rsidRPr="00E604FC">
        <w:rPr>
          <w:b/>
        </w:rPr>
        <w:t xml:space="preserve">ublication of </w:t>
      </w:r>
      <w:ins w:id="3944" w:author="King, Darryl" w:date="2021-08-09T10:30:00Z">
        <w:r w:rsidR="00706601" w:rsidRPr="00706601">
          <w:rPr>
            <w:b/>
            <w:i/>
            <w:iCs/>
            <w:rPrChange w:id="3945" w:author="King, Darryl" w:date="2021-08-09T10:30:00Z">
              <w:rPr>
                <w:b/>
              </w:rPr>
            </w:rPrChange>
          </w:rPr>
          <w:t>good quality</w:t>
        </w:r>
        <w:r w:rsidR="00706601">
          <w:rPr>
            <w:b/>
          </w:rPr>
          <w:t xml:space="preserve"> </w:t>
        </w:r>
      </w:ins>
      <w:ins w:id="3946" w:author="King, Darryl" w:date="2021-08-09T10:31:00Z">
        <w:r w:rsidR="00706601">
          <w:rPr>
            <w:b/>
          </w:rPr>
          <w:t>forecasts</w:t>
        </w:r>
      </w:ins>
      <w:del w:id="3947" w:author="King, Darryl" w:date="2021-08-09T10:31:00Z">
        <w:r w:rsidRPr="00E604FC" w:rsidDel="00706601">
          <w:rPr>
            <w:b/>
          </w:rPr>
          <w:delText>A</w:delText>
        </w:r>
      </w:del>
      <w:ins w:id="3948" w:author="King, Darryl" w:date="2021-08-09T10:31:00Z">
        <w:r w:rsidR="00706601">
          <w:rPr>
            <w:b/>
          </w:rPr>
          <w:t xml:space="preserve"> </w:t>
        </w:r>
      </w:ins>
      <w:del w:id="3949" w:author="King, Darryl" w:date="2021-08-09T10:31:00Z">
        <w:r w:rsidRPr="00E604FC" w:rsidDel="00706601">
          <w:rPr>
            <w:b/>
          </w:rPr>
          <w:delText>F</w:delText>
        </w:r>
      </w:del>
      <w:ins w:id="3950" w:author="King, Darryl" w:date="2021-08-09T11:43:00Z">
        <w:r w:rsidR="003F5346">
          <w:rPr>
            <w:b/>
          </w:rPr>
          <w:t>will</w:t>
        </w:r>
      </w:ins>
      <w:ins w:id="3951" w:author="King, Darryl" w:date="2021-08-09T09:36:00Z">
        <w:r w:rsidR="00CE0608">
          <w:rPr>
            <w:b/>
          </w:rPr>
          <w:t xml:space="preserve"> </w:t>
        </w:r>
      </w:ins>
      <w:ins w:id="3952" w:author="King, Darryl" w:date="2021-08-09T09:37:00Z">
        <w:r w:rsidR="00CE0608">
          <w:rPr>
            <w:b/>
          </w:rPr>
          <w:t xml:space="preserve">improve </w:t>
        </w:r>
      </w:ins>
      <w:ins w:id="3953" w:author="King, Darryl" w:date="2021-08-09T09:36:00Z">
        <w:r w:rsidR="00CE0608">
          <w:rPr>
            <w:b/>
          </w:rPr>
          <w:t xml:space="preserve">market participants’ </w:t>
        </w:r>
      </w:ins>
      <w:del w:id="3954" w:author="King, Darryl" w:date="2021-08-09T09:36:00Z">
        <w:r w:rsidRPr="00E604FC" w:rsidDel="00CE0608">
          <w:rPr>
            <w:b/>
          </w:rPr>
          <w:delText xml:space="preserve">s by the central bank is really a matter to be addressed from the </w:delText>
        </w:r>
        <w:r w:rsidRPr="00E604FC" w:rsidDel="00CE0608">
          <w:rPr>
            <w:rFonts w:hint="eastAsia"/>
            <w:b/>
          </w:rPr>
          <w:delText>market</w:delText>
        </w:r>
        <w:r w:rsidRPr="00E604FC" w:rsidDel="00CE0608">
          <w:rPr>
            <w:b/>
          </w:rPr>
          <w:delText xml:space="preserve">’s point of view – whether treasurers of banks and other financial institutions find the information beneficial for complementing their </w:delText>
        </w:r>
      </w:del>
      <w:r w:rsidRPr="00E604FC">
        <w:rPr>
          <w:b/>
        </w:rPr>
        <w:t>knowledge of short-term liquidity developments</w:t>
      </w:r>
      <w:ins w:id="3955" w:author="King, Darryl" w:date="2021-08-09T11:44:00Z">
        <w:r w:rsidR="003F5346">
          <w:rPr>
            <w:b/>
          </w:rPr>
          <w:t xml:space="preserve"> and likely </w:t>
        </w:r>
      </w:ins>
      <w:ins w:id="3956" w:author="King, Darryl" w:date="2021-08-09T09:38:00Z">
        <w:r w:rsidR="00CE0608">
          <w:rPr>
            <w:b/>
          </w:rPr>
          <w:t>improv</w:t>
        </w:r>
      </w:ins>
      <w:ins w:id="3957" w:author="King, Darryl" w:date="2021-08-10T09:12:00Z">
        <w:r w:rsidR="00256420">
          <w:rPr>
            <w:b/>
          </w:rPr>
          <w:t>e</w:t>
        </w:r>
      </w:ins>
      <w:ins w:id="3958" w:author="King, Darryl" w:date="2021-08-09T09:38:00Z">
        <w:r w:rsidR="00CE0608">
          <w:rPr>
            <w:b/>
          </w:rPr>
          <w:t xml:space="preserve"> </w:t>
        </w:r>
      </w:ins>
      <w:ins w:id="3959" w:author="King, Darryl" w:date="2021-08-09T09:39:00Z">
        <w:r w:rsidR="00CE0608">
          <w:rPr>
            <w:b/>
          </w:rPr>
          <w:t>the efficacy of monetary policy</w:t>
        </w:r>
      </w:ins>
      <w:r w:rsidRPr="00E604FC">
        <w:rPr>
          <w:b/>
        </w:rPr>
        <w:t xml:space="preserve">. </w:t>
      </w:r>
      <w:r>
        <w:rPr>
          <w:bCs/>
        </w:rPr>
        <w:t>T</w:t>
      </w:r>
      <w:r w:rsidRPr="00FA290D">
        <w:rPr>
          <w:bCs/>
        </w:rPr>
        <w:t>he central bank’s</w:t>
      </w:r>
      <w:ins w:id="3960" w:author="King, Darryl" w:date="2021-08-09T09:39:00Z">
        <w:r w:rsidR="00CE0608">
          <w:rPr>
            <w:bCs/>
          </w:rPr>
          <w:t xml:space="preserve"> </w:t>
        </w:r>
      </w:ins>
      <w:ins w:id="3961" w:author="King, Darryl" w:date="2021-08-09T10:05:00Z">
        <w:r w:rsidR="00FE3C0E">
          <w:rPr>
            <w:bCs/>
          </w:rPr>
          <w:t xml:space="preserve">short-term liquidity </w:t>
        </w:r>
      </w:ins>
      <w:ins w:id="3962" w:author="King, Darryl" w:date="2021-08-09T09:39:00Z">
        <w:r w:rsidR="00CE0608">
          <w:rPr>
            <w:bCs/>
          </w:rPr>
          <w:t>forecast</w:t>
        </w:r>
      </w:ins>
      <w:ins w:id="3963" w:author="King, Darryl" w:date="2021-08-09T10:05:00Z">
        <w:r w:rsidR="00FE3C0E">
          <w:rPr>
            <w:bCs/>
          </w:rPr>
          <w:t xml:space="preserve">s </w:t>
        </w:r>
      </w:ins>
      <w:del w:id="3964" w:author="King, Darryl" w:date="2021-08-09T09:39:00Z">
        <w:r w:rsidRPr="00FA290D" w:rsidDel="00CE0608">
          <w:rPr>
            <w:bCs/>
          </w:rPr>
          <w:delText xml:space="preserve"> </w:delText>
        </w:r>
        <w:r w:rsidDel="00CE0608">
          <w:rPr>
            <w:bCs/>
          </w:rPr>
          <w:delText xml:space="preserve">AFs usually </w:delText>
        </w:r>
      </w:del>
      <w:del w:id="3965" w:author="King, Darryl" w:date="2021-08-09T10:05:00Z">
        <w:r w:rsidRPr="00FA290D" w:rsidDel="00FE3C0E">
          <w:rPr>
            <w:bCs/>
          </w:rPr>
          <w:delText>re</w:delText>
        </w:r>
      </w:del>
      <w:ins w:id="3966" w:author="King, Darryl" w:date="2021-08-09T10:05:00Z">
        <w:r w:rsidR="00FE3C0E">
          <w:rPr>
            <w:bCs/>
          </w:rPr>
          <w:t>re</w:t>
        </w:r>
      </w:ins>
      <w:r w:rsidRPr="00FA290D">
        <w:rPr>
          <w:bCs/>
        </w:rPr>
        <w:t xml:space="preserve">present the most complete assessment of the </w:t>
      </w:r>
      <w:del w:id="3967" w:author="King, Darryl" w:date="2021-08-09T09:40:00Z">
        <w:r w:rsidRPr="00FA290D" w:rsidDel="00CE0608">
          <w:rPr>
            <w:bCs/>
          </w:rPr>
          <w:delText xml:space="preserve">market’s </w:delText>
        </w:r>
      </w:del>
      <w:ins w:id="3968" w:author="King, Darryl" w:date="2021-08-09T09:42:00Z">
        <w:r w:rsidR="00CE0608">
          <w:rPr>
            <w:bCs/>
          </w:rPr>
          <w:t>market’s</w:t>
        </w:r>
      </w:ins>
      <w:ins w:id="3969" w:author="King, Darryl" w:date="2021-08-09T09:40:00Z">
        <w:r w:rsidR="00CE0608" w:rsidRPr="00FA290D">
          <w:rPr>
            <w:bCs/>
          </w:rPr>
          <w:t xml:space="preserve"> </w:t>
        </w:r>
      </w:ins>
      <w:r w:rsidRPr="00FA290D">
        <w:rPr>
          <w:bCs/>
        </w:rPr>
        <w:t>current and forecasted liquidity position</w:t>
      </w:r>
      <w:r>
        <w:rPr>
          <w:bCs/>
        </w:rPr>
        <w:t xml:space="preserve">, </w:t>
      </w:r>
      <w:del w:id="3970" w:author="King, Darryl" w:date="2021-08-09T09:39:00Z">
        <w:r w:rsidDel="00CE0608">
          <w:rPr>
            <w:bCs/>
          </w:rPr>
          <w:delText xml:space="preserve">which </w:delText>
        </w:r>
      </w:del>
      <w:r w:rsidRPr="00FA290D">
        <w:rPr>
          <w:bCs/>
        </w:rPr>
        <w:t xml:space="preserve">information </w:t>
      </w:r>
      <w:ins w:id="3971" w:author="King, Darryl" w:date="2021-08-09T09:40:00Z">
        <w:r w:rsidR="00CE0608">
          <w:rPr>
            <w:bCs/>
          </w:rPr>
          <w:t xml:space="preserve">which </w:t>
        </w:r>
      </w:ins>
      <w:del w:id="3972" w:author="King, Darryl" w:date="2021-08-09T09:42:00Z">
        <w:r w:rsidRPr="00FA290D" w:rsidDel="00CE0608">
          <w:rPr>
            <w:bCs/>
          </w:rPr>
          <w:delText>should help</w:delText>
        </w:r>
      </w:del>
      <w:ins w:id="3973" w:author="King, Darryl" w:date="2021-08-09T09:42:00Z">
        <w:r w:rsidR="00CE0608">
          <w:rPr>
            <w:bCs/>
          </w:rPr>
          <w:t>assists</w:t>
        </w:r>
      </w:ins>
      <w:r w:rsidRPr="00FA290D">
        <w:rPr>
          <w:bCs/>
        </w:rPr>
        <w:t xml:space="preserve"> banks to assess </w:t>
      </w:r>
      <w:r>
        <w:rPr>
          <w:bCs/>
        </w:rPr>
        <w:t xml:space="preserve">their </w:t>
      </w:r>
      <w:r w:rsidRPr="00FA290D">
        <w:rPr>
          <w:bCs/>
        </w:rPr>
        <w:t>position relative to the market</w:t>
      </w:r>
      <w:del w:id="3974" w:author="King, Darryl" w:date="2021-08-09T10:00:00Z">
        <w:r w:rsidRPr="00FA290D" w:rsidDel="00FC1DEA">
          <w:rPr>
            <w:bCs/>
          </w:rPr>
          <w:delText xml:space="preserve"> </w:delText>
        </w:r>
      </w:del>
      <w:del w:id="3975" w:author="King, Darryl" w:date="2021-08-09T09:55:00Z">
        <w:r w:rsidRPr="00FA290D" w:rsidDel="00FC1DEA">
          <w:rPr>
            <w:bCs/>
          </w:rPr>
          <w:delText>and</w:delText>
        </w:r>
        <w:r w:rsidDel="00FC1DEA">
          <w:rPr>
            <w:bCs/>
          </w:rPr>
          <w:delText xml:space="preserve"> </w:delText>
        </w:r>
      </w:del>
      <w:del w:id="3976" w:author="King, Darryl" w:date="2021-08-09T10:00:00Z">
        <w:r w:rsidDel="00FC1DEA">
          <w:rPr>
            <w:bCs/>
          </w:rPr>
          <w:delText>to</w:delText>
        </w:r>
        <w:r w:rsidRPr="00FA290D" w:rsidDel="00FC1DEA">
          <w:rPr>
            <w:bCs/>
          </w:rPr>
          <w:delText xml:space="preserve"> </w:delText>
        </w:r>
      </w:del>
      <w:ins w:id="3977" w:author="King, Darryl" w:date="2021-08-09T09:43:00Z">
        <w:r w:rsidR="0077627C">
          <w:rPr>
            <w:bCs/>
          </w:rPr>
          <w:t xml:space="preserve">. </w:t>
        </w:r>
      </w:ins>
      <w:del w:id="3978" w:author="King, Darryl" w:date="2021-08-09T09:44:00Z">
        <w:r w:rsidRPr="00FA290D" w:rsidDel="0077627C">
          <w:rPr>
            <w:bCs/>
          </w:rPr>
          <w:delText>secure adequate liquidity to meet any short-term liquidity need</w:delText>
        </w:r>
        <w:r w:rsidDel="0077627C">
          <w:rPr>
            <w:bCs/>
          </w:rPr>
          <w:delText xml:space="preserve"> during the trading day</w:delText>
        </w:r>
        <w:r w:rsidRPr="00FA290D" w:rsidDel="0077627C">
          <w:rPr>
            <w:bCs/>
          </w:rPr>
          <w:delText>.</w:delText>
        </w:r>
        <w:r w:rsidDel="0077627C">
          <w:rPr>
            <w:bCs/>
          </w:rPr>
          <w:delText xml:space="preserve"> </w:delText>
        </w:r>
      </w:del>
      <w:del w:id="3979" w:author="King, Darryl" w:date="2021-08-09T10:05:00Z">
        <w:r w:rsidDel="00FE3C0E">
          <w:rPr>
            <w:bCs/>
          </w:rPr>
          <w:delText>To this end, t</w:delText>
        </w:r>
        <w:r w:rsidRPr="00074A6D" w:rsidDel="00FE3C0E">
          <w:rPr>
            <w:bCs/>
          </w:rPr>
          <w:delText>he</w:delText>
        </w:r>
      </w:del>
      <w:ins w:id="3980" w:author="King, Darryl" w:date="2021-08-09T10:05:00Z">
        <w:r w:rsidR="00FE3C0E">
          <w:rPr>
            <w:bCs/>
          </w:rPr>
          <w:t>P</w:t>
        </w:r>
      </w:ins>
      <w:del w:id="3981" w:author="King, Darryl" w:date="2021-08-09T10:05:00Z">
        <w:r w:rsidRPr="00074A6D" w:rsidDel="00FE3C0E">
          <w:rPr>
            <w:bCs/>
          </w:rPr>
          <w:delText xml:space="preserve"> p</w:delText>
        </w:r>
      </w:del>
      <w:r w:rsidRPr="00074A6D">
        <w:rPr>
          <w:bCs/>
        </w:rPr>
        <w:t xml:space="preserve">ublication of </w:t>
      </w:r>
      <w:ins w:id="3982" w:author="King, Darryl" w:date="2021-08-09T09:58:00Z">
        <w:r w:rsidR="00FC1DEA">
          <w:rPr>
            <w:bCs/>
          </w:rPr>
          <w:t>the</w:t>
        </w:r>
      </w:ins>
      <w:ins w:id="3983" w:author="King, Darryl" w:date="2021-08-09T10:05:00Z">
        <w:r w:rsidR="00FE3C0E">
          <w:rPr>
            <w:bCs/>
          </w:rPr>
          <w:t>se</w:t>
        </w:r>
      </w:ins>
      <w:ins w:id="3984" w:author="King, Darryl" w:date="2021-08-09T09:58:00Z">
        <w:r w:rsidR="00FC1DEA">
          <w:rPr>
            <w:bCs/>
          </w:rPr>
          <w:t xml:space="preserve"> forecasts </w:t>
        </w:r>
      </w:ins>
      <w:ins w:id="3985" w:author="King, Darryl" w:date="2021-08-09T09:59:00Z">
        <w:r w:rsidR="00FC1DEA">
          <w:rPr>
            <w:bCs/>
          </w:rPr>
          <w:t xml:space="preserve">may </w:t>
        </w:r>
      </w:ins>
      <w:del w:id="3986" w:author="King, Darryl" w:date="2021-08-09T09:58:00Z">
        <w:r w:rsidRPr="00074A6D" w:rsidDel="00FC1DEA">
          <w:rPr>
            <w:bCs/>
          </w:rPr>
          <w:delText xml:space="preserve">AFs </w:delText>
        </w:r>
      </w:del>
      <w:r w:rsidRPr="00074A6D">
        <w:rPr>
          <w:bCs/>
        </w:rPr>
        <w:t>enhance</w:t>
      </w:r>
      <w:del w:id="3987" w:author="King, Darryl" w:date="2021-08-09T09:59:00Z">
        <w:r w:rsidDel="00FC1DEA">
          <w:rPr>
            <w:bCs/>
          </w:rPr>
          <w:delText>s</w:delText>
        </w:r>
      </w:del>
      <w:r w:rsidRPr="00074A6D">
        <w:rPr>
          <w:bCs/>
        </w:rPr>
        <w:t xml:space="preserve"> </w:t>
      </w:r>
      <w:del w:id="3988" w:author="King, Darryl" w:date="2021-08-09T09:58:00Z">
        <w:r w:rsidRPr="00074A6D" w:rsidDel="00FC1DEA">
          <w:rPr>
            <w:bCs/>
          </w:rPr>
          <w:delText xml:space="preserve">financial </w:delText>
        </w:r>
      </w:del>
      <w:r w:rsidRPr="00074A6D">
        <w:rPr>
          <w:bCs/>
        </w:rPr>
        <w:t xml:space="preserve">institutions’ </w:t>
      </w:r>
      <w:ins w:id="3989" w:author="King, Darryl" w:date="2021-08-09T10:01:00Z">
        <w:r w:rsidR="00FC1DEA">
          <w:rPr>
            <w:bCs/>
          </w:rPr>
          <w:t xml:space="preserve">ability to better </w:t>
        </w:r>
      </w:ins>
      <w:ins w:id="3990" w:author="King, Darryl" w:date="2021-08-09T10:06:00Z">
        <w:r w:rsidR="00FE3C0E">
          <w:rPr>
            <w:bCs/>
          </w:rPr>
          <w:t>anticipate</w:t>
        </w:r>
      </w:ins>
      <w:ins w:id="3991" w:author="King, Darryl" w:date="2021-08-09T10:14:00Z">
        <w:r w:rsidR="00BB61B7">
          <w:rPr>
            <w:bCs/>
          </w:rPr>
          <w:t>,</w:t>
        </w:r>
      </w:ins>
      <w:ins w:id="3992" w:author="King, Darryl" w:date="2021-08-09T10:06:00Z">
        <w:r w:rsidR="00FE3C0E">
          <w:rPr>
            <w:bCs/>
          </w:rPr>
          <w:t xml:space="preserve"> and therefore manage</w:t>
        </w:r>
      </w:ins>
      <w:ins w:id="3993" w:author="King, Darryl" w:date="2021-08-09T10:07:00Z">
        <w:r w:rsidR="00FE3C0E">
          <w:rPr>
            <w:bCs/>
          </w:rPr>
          <w:t>,</w:t>
        </w:r>
      </w:ins>
      <w:ins w:id="3994" w:author="King, Darryl" w:date="2021-08-09T10:06:00Z">
        <w:r w:rsidR="00FE3C0E">
          <w:rPr>
            <w:bCs/>
          </w:rPr>
          <w:t xml:space="preserve"> changes in their own liquidity positions </w:t>
        </w:r>
      </w:ins>
      <w:ins w:id="3995" w:author="King, Darryl" w:date="2021-08-09T10:00:00Z">
        <w:r w:rsidR="00FC1DEA">
          <w:rPr>
            <w:bCs/>
          </w:rPr>
          <w:t>– for example during periods when taxes are paid into the government’s account at the central bank</w:t>
        </w:r>
      </w:ins>
      <w:ins w:id="3996" w:author="King, Darryl" w:date="2021-08-09T10:03:00Z">
        <w:r w:rsidR="00FC1DEA">
          <w:rPr>
            <w:bCs/>
          </w:rPr>
          <w:t>.</w:t>
        </w:r>
      </w:ins>
      <w:ins w:id="3997" w:author="King, Darryl" w:date="2021-08-09T10:07:00Z">
        <w:r w:rsidR="00FE3C0E">
          <w:rPr>
            <w:bCs/>
          </w:rPr>
          <w:t xml:space="preserve"> </w:t>
        </w:r>
      </w:ins>
      <w:ins w:id="3998" w:author="King, Darryl" w:date="2021-08-09T10:08:00Z">
        <w:r w:rsidR="00FE3C0E">
          <w:rPr>
            <w:bCs/>
          </w:rPr>
          <w:t>T</w:t>
        </w:r>
      </w:ins>
      <w:ins w:id="3999" w:author="King, Darryl" w:date="2021-08-09T10:07:00Z">
        <w:r w:rsidR="00FE3C0E">
          <w:rPr>
            <w:bCs/>
          </w:rPr>
          <w:t xml:space="preserve">he </w:t>
        </w:r>
      </w:ins>
      <w:ins w:id="4000" w:author="King, Darryl" w:date="2021-08-09T10:08:00Z">
        <w:r w:rsidR="00FE3C0E">
          <w:rPr>
            <w:bCs/>
          </w:rPr>
          <w:t xml:space="preserve">size and frequency of liquidity shocks </w:t>
        </w:r>
      </w:ins>
      <w:del w:id="4001" w:author="King, Darryl" w:date="2021-08-09T10:03:00Z">
        <w:r w:rsidRPr="00074A6D" w:rsidDel="00FC1DEA">
          <w:rPr>
            <w:bCs/>
          </w:rPr>
          <w:delText xml:space="preserve">liquidity management strategy to underpin the key components of </w:delText>
        </w:r>
        <w:r w:rsidDel="00FC1DEA">
          <w:rPr>
            <w:bCs/>
          </w:rPr>
          <w:delText xml:space="preserve">their </w:delText>
        </w:r>
        <w:r w:rsidRPr="00074A6D" w:rsidDel="00FC1DEA">
          <w:rPr>
            <w:bCs/>
          </w:rPr>
          <w:delText xml:space="preserve">operational </w:delText>
        </w:r>
        <w:r w:rsidDel="00FC1DEA">
          <w:rPr>
            <w:bCs/>
          </w:rPr>
          <w:delText xml:space="preserve">framework </w:delText>
        </w:r>
        <w:r w:rsidRPr="00074A6D" w:rsidDel="00FC1DEA">
          <w:rPr>
            <w:bCs/>
          </w:rPr>
          <w:delText>for effective liquidity management.</w:delText>
        </w:r>
        <w:r w:rsidDel="00FC1DEA">
          <w:rPr>
            <w:bCs/>
          </w:rPr>
          <w:delText xml:space="preserve">  Therefore, in addition to the need for completeness, the accuracy and reliability of the AFs deserves critical assessment by central banks</w:delText>
        </w:r>
      </w:del>
      <w:del w:id="4002" w:author="King, Darryl" w:date="2021-08-09T10:04:00Z">
        <w:r w:rsidDel="00FC1DEA">
          <w:rPr>
            <w:bCs/>
          </w:rPr>
          <w:delText>.</w:delText>
        </w:r>
      </w:del>
      <w:ins w:id="4003" w:author="King, Darryl" w:date="2021-08-09T10:08:00Z">
        <w:r w:rsidR="00FE3C0E">
          <w:rPr>
            <w:bCs/>
          </w:rPr>
          <w:t xml:space="preserve">will be reduced with </w:t>
        </w:r>
      </w:ins>
      <w:ins w:id="4004" w:author="King, Darryl" w:date="2021-08-09T10:09:00Z">
        <w:r w:rsidR="00FE3C0E">
          <w:rPr>
            <w:bCs/>
          </w:rPr>
          <w:t xml:space="preserve">improved forecasting and transparency, leading to </w:t>
        </w:r>
      </w:ins>
      <w:ins w:id="4005" w:author="King, Darryl" w:date="2021-08-09T10:37:00Z">
        <w:r w:rsidR="000116DF">
          <w:rPr>
            <w:bCs/>
          </w:rPr>
          <w:t xml:space="preserve">lower </w:t>
        </w:r>
      </w:ins>
      <w:ins w:id="4006" w:author="King, Darryl" w:date="2021-08-09T10:38:00Z">
        <w:r w:rsidR="000116DF">
          <w:rPr>
            <w:bCs/>
          </w:rPr>
          <w:t>liquidity</w:t>
        </w:r>
      </w:ins>
      <w:ins w:id="4007" w:author="King, Darryl" w:date="2021-08-09T10:37:00Z">
        <w:r w:rsidR="000116DF">
          <w:rPr>
            <w:bCs/>
          </w:rPr>
          <w:t xml:space="preserve"> premia on term </w:t>
        </w:r>
      </w:ins>
      <w:ins w:id="4008" w:author="King, Darryl" w:date="2021-08-09T10:38:00Z">
        <w:r w:rsidR="000116DF">
          <w:rPr>
            <w:bCs/>
          </w:rPr>
          <w:t>money</w:t>
        </w:r>
      </w:ins>
      <w:ins w:id="4009" w:author="King, Darryl" w:date="2021-08-09T10:37:00Z">
        <w:r w:rsidR="000116DF">
          <w:rPr>
            <w:bCs/>
          </w:rPr>
          <w:t xml:space="preserve"> market </w:t>
        </w:r>
      </w:ins>
      <w:ins w:id="4010" w:author="King, Darryl" w:date="2021-08-09T10:38:00Z">
        <w:r w:rsidR="000116DF">
          <w:rPr>
            <w:bCs/>
          </w:rPr>
          <w:t>instruments</w:t>
        </w:r>
      </w:ins>
      <w:ins w:id="4011" w:author="King, Darryl" w:date="2021-08-09T10:40:00Z">
        <w:r w:rsidR="000116DF">
          <w:rPr>
            <w:bCs/>
          </w:rPr>
          <w:t>,</w:t>
        </w:r>
      </w:ins>
      <w:ins w:id="4012" w:author="King, Darryl" w:date="2021-08-09T10:37:00Z">
        <w:r w:rsidR="000116DF">
          <w:rPr>
            <w:bCs/>
          </w:rPr>
          <w:t xml:space="preserve"> which </w:t>
        </w:r>
      </w:ins>
      <w:ins w:id="4013" w:author="King, Darryl" w:date="2021-08-09T10:35:00Z">
        <w:r w:rsidR="000116DF">
          <w:rPr>
            <w:bCs/>
          </w:rPr>
          <w:t>support</w:t>
        </w:r>
      </w:ins>
      <w:ins w:id="4014" w:author="King, Darryl" w:date="2021-08-09T10:39:00Z">
        <w:r w:rsidR="000116DF">
          <w:rPr>
            <w:bCs/>
          </w:rPr>
          <w:t xml:space="preserve">s market </w:t>
        </w:r>
      </w:ins>
      <w:ins w:id="4015" w:author="King, Darryl" w:date="2021-08-09T10:35:00Z">
        <w:r w:rsidR="000116DF">
          <w:rPr>
            <w:bCs/>
          </w:rPr>
          <w:t>deepe</w:t>
        </w:r>
      </w:ins>
      <w:ins w:id="4016" w:author="King, Darryl" w:date="2021-08-09T10:39:00Z">
        <w:r w:rsidR="000116DF">
          <w:rPr>
            <w:bCs/>
          </w:rPr>
          <w:t>ning and</w:t>
        </w:r>
      </w:ins>
      <w:ins w:id="4017" w:author="King, Darryl" w:date="2021-08-09T10:40:00Z">
        <w:r w:rsidR="000116DF">
          <w:rPr>
            <w:bCs/>
          </w:rPr>
          <w:t xml:space="preserve"> in turn, </w:t>
        </w:r>
      </w:ins>
      <w:ins w:id="4018" w:author="King, Darryl" w:date="2021-08-09T10:39:00Z">
        <w:r w:rsidR="000116DF">
          <w:rPr>
            <w:bCs/>
          </w:rPr>
          <w:t xml:space="preserve"> the </w:t>
        </w:r>
      </w:ins>
      <w:ins w:id="4019" w:author="King, Darryl" w:date="2021-08-09T10:40:00Z">
        <w:r w:rsidR="000116DF">
          <w:rPr>
            <w:bCs/>
          </w:rPr>
          <w:t>transmission</w:t>
        </w:r>
      </w:ins>
      <w:ins w:id="4020" w:author="King, Darryl" w:date="2021-08-09T10:39:00Z">
        <w:r w:rsidR="000116DF">
          <w:rPr>
            <w:bCs/>
          </w:rPr>
          <w:t xml:space="preserve"> of </w:t>
        </w:r>
      </w:ins>
      <w:ins w:id="4021" w:author="King, Darryl" w:date="2021-08-09T10:40:00Z">
        <w:r w:rsidR="000116DF">
          <w:rPr>
            <w:bCs/>
          </w:rPr>
          <w:t>monetary</w:t>
        </w:r>
      </w:ins>
      <w:ins w:id="4022" w:author="King, Darryl" w:date="2021-08-09T10:39:00Z">
        <w:r w:rsidR="000116DF">
          <w:rPr>
            <w:bCs/>
          </w:rPr>
          <w:t xml:space="preserve"> policy. </w:t>
        </w:r>
      </w:ins>
      <w:del w:id="4023" w:author="King, Darryl" w:date="2021-08-09T10:08:00Z">
        <w:r w:rsidDel="00FE3C0E">
          <w:rPr>
            <w:bCs/>
          </w:rPr>
          <w:delText xml:space="preserve"> </w:delText>
        </w:r>
      </w:del>
      <w:r>
        <w:rPr>
          <w:bCs/>
        </w:rPr>
        <w:t xml:space="preserve"> </w:t>
      </w:r>
    </w:p>
    <w:p w14:paraId="3384CEC5" w14:textId="7E57F478" w:rsidR="00E604FC" w:rsidRDefault="00FE3C0E" w:rsidP="00E604FC">
      <w:pPr>
        <w:rPr>
          <w:bCs/>
        </w:rPr>
      </w:pPr>
      <w:ins w:id="4024" w:author="King, Darryl" w:date="2021-08-09T10:09:00Z">
        <w:r>
          <w:rPr>
            <w:b/>
          </w:rPr>
          <w:t>Many central banks publ</w:t>
        </w:r>
      </w:ins>
      <w:ins w:id="4025" w:author="King, Darryl" w:date="2021-08-09T10:10:00Z">
        <w:r>
          <w:rPr>
            <w:b/>
          </w:rPr>
          <w:t>ish forecast</w:t>
        </w:r>
      </w:ins>
      <w:ins w:id="4026" w:author="King, Darryl" w:date="2021-08-09T10:15:00Z">
        <w:r w:rsidR="00BB61B7">
          <w:rPr>
            <w:b/>
          </w:rPr>
          <w:t>s</w:t>
        </w:r>
      </w:ins>
      <w:ins w:id="4027" w:author="King, Darryl" w:date="2021-08-09T10:11:00Z">
        <w:r>
          <w:rPr>
            <w:b/>
          </w:rPr>
          <w:t>.</w:t>
        </w:r>
      </w:ins>
      <w:ins w:id="4028" w:author="King, Darryl" w:date="2021-08-09T10:10:00Z">
        <w:r>
          <w:rPr>
            <w:b/>
          </w:rPr>
          <w:t xml:space="preserve"> </w:t>
        </w:r>
      </w:ins>
      <w:r w:rsidR="00E604FC" w:rsidRPr="00FE3C0E">
        <w:rPr>
          <w:bCs/>
          <w:rPrChange w:id="4029" w:author="King, Darryl" w:date="2021-08-09T10:11:00Z">
            <w:rPr>
              <w:b/>
            </w:rPr>
          </w:rPrChange>
        </w:rPr>
        <w:t>From a sample of 36 central banks</w:t>
      </w:r>
      <w:del w:id="4030" w:author="King, Darryl" w:date="2021-08-09T09:32:00Z">
        <w:r w:rsidR="00E604FC" w:rsidRPr="00FE3C0E" w:rsidDel="00CE0608">
          <w:rPr>
            <w:bCs/>
            <w:rPrChange w:id="4031" w:author="King, Darryl" w:date="2021-08-09T10:11:00Z">
              <w:rPr>
                <w:b/>
              </w:rPr>
            </w:rPrChange>
          </w:rPr>
          <w:delText xml:space="preserve"> from European Union and non-euro economies from both advanced and emerging markets,</w:delText>
        </w:r>
      </w:del>
      <w:r w:rsidR="00E604FC" w:rsidRPr="00FE3C0E">
        <w:rPr>
          <w:bCs/>
          <w:rPrChange w:id="4032" w:author="King, Darryl" w:date="2021-08-09T10:11:00Z">
            <w:rPr>
              <w:b/>
            </w:rPr>
          </w:rPrChange>
        </w:rPr>
        <w:t xml:space="preserve"> Veyrune and Guo (2019) observe that 20 central banks publish some sort of forecast, which can either be a publication of AFs, a liquidity forecast, or an OMO allotment target.</w:t>
      </w:r>
      <w:r w:rsidR="00E604FC" w:rsidRPr="00E604FC">
        <w:rPr>
          <w:b/>
        </w:rPr>
        <w:t xml:space="preserve"> </w:t>
      </w:r>
      <w:r w:rsidR="00E604FC">
        <w:rPr>
          <w:bCs/>
        </w:rPr>
        <w:t>In most instances, the publication is weekly, particularly where the liquidity forecast, or the details of the expected AFs is used to determine the size of main monetary operation</w:t>
      </w:r>
      <w:r w:rsidR="00E604FC">
        <w:rPr>
          <w:rStyle w:val="FootnoteReference"/>
          <w:bCs/>
        </w:rPr>
        <w:footnoteReference w:id="17"/>
      </w:r>
      <w:r w:rsidR="00E604FC">
        <w:rPr>
          <w:bCs/>
        </w:rPr>
        <w:t>. In relation to the details of the forecast, p</w:t>
      </w:r>
      <w:r w:rsidR="00E604FC" w:rsidRPr="005A0DA6">
        <w:rPr>
          <w:bCs/>
        </w:rPr>
        <w:t>ractices</w:t>
      </w:r>
      <w:r w:rsidR="00E604FC">
        <w:rPr>
          <w:bCs/>
        </w:rPr>
        <w:t xml:space="preserve"> vary across central banks – with some central banks providing the individual forecast for AFs (ECB, Albania, Serbia) while others publish the aggregate liquidity target (Canada, Bank of England) so banks can gauge the availability of liquidity. Banks do not necessarily need the detailed composition of the AFs – the interest in the aggregate size of the market liquidity position </w:t>
      </w:r>
      <w:r w:rsidR="00E604FC" w:rsidRPr="00D80FC3">
        <w:rPr>
          <w:bCs/>
        </w:rPr>
        <w:t>should suffice to complement banks’ liquidity management strategy</w:t>
      </w:r>
      <w:r w:rsidR="00E604FC">
        <w:rPr>
          <w:bCs/>
        </w:rPr>
        <w:t xml:space="preserve"> and provide an indication as to whether the market has enough reserves to meet short-term funding needs. </w:t>
      </w:r>
      <w:del w:id="4033" w:author="King, Darryl" w:date="2021-08-09T10:14:00Z">
        <w:r w:rsidR="00E604FC" w:rsidDel="00FE3C0E">
          <w:rPr>
            <w:bCs/>
          </w:rPr>
          <w:delText xml:space="preserve"> </w:delText>
        </w:r>
      </w:del>
      <w:r w:rsidR="00E604FC">
        <w:rPr>
          <w:bCs/>
        </w:rPr>
        <w:t xml:space="preserve">Updates of the AFs </w:t>
      </w:r>
      <w:r w:rsidR="00E604FC" w:rsidRPr="00E3373F">
        <w:rPr>
          <w:bCs/>
        </w:rPr>
        <w:t xml:space="preserve">at the time of the next </w:t>
      </w:r>
      <w:r w:rsidR="00E604FC">
        <w:rPr>
          <w:bCs/>
        </w:rPr>
        <w:t xml:space="preserve">monetary </w:t>
      </w:r>
      <w:r w:rsidR="00E604FC" w:rsidRPr="00E3373F">
        <w:rPr>
          <w:bCs/>
        </w:rPr>
        <w:t xml:space="preserve">operation </w:t>
      </w:r>
      <w:r w:rsidR="00E604FC">
        <w:rPr>
          <w:bCs/>
        </w:rPr>
        <w:t xml:space="preserve">or within the maintenance period would provide regular communication and helps with transparency on the </w:t>
      </w:r>
      <w:r w:rsidR="00E604FC" w:rsidRPr="00A103CA">
        <w:rPr>
          <w:rFonts w:hint="eastAsia"/>
          <w:bCs/>
        </w:rPr>
        <w:t>central bank</w:t>
      </w:r>
      <w:r w:rsidR="00E604FC">
        <w:rPr>
          <w:bCs/>
        </w:rPr>
        <w:t xml:space="preserve">’s monetary operations.  </w:t>
      </w:r>
    </w:p>
    <w:p w14:paraId="5CE53A55" w14:textId="60F799A2" w:rsidR="00BB61B7" w:rsidRDefault="00256420" w:rsidP="00E604FC">
      <w:pPr>
        <w:rPr>
          <w:ins w:id="4034" w:author="King, Darryl" w:date="2021-08-09T10:24:00Z"/>
          <w:bCs/>
        </w:rPr>
      </w:pPr>
      <w:ins w:id="4035" w:author="King, Darryl" w:date="2021-08-10T09:14:00Z">
        <w:r>
          <w:rPr>
            <w:b/>
          </w:rPr>
          <w:t>The decision on w</w:t>
        </w:r>
      </w:ins>
      <w:del w:id="4036" w:author="King, Darryl" w:date="2021-08-10T09:14:00Z">
        <w:r w:rsidR="00E604FC" w:rsidRPr="00E604FC" w:rsidDel="00256420">
          <w:rPr>
            <w:b/>
          </w:rPr>
          <w:delText>W</w:delText>
        </w:r>
      </w:del>
      <w:r w:rsidR="00E604FC" w:rsidRPr="00E604FC">
        <w:rPr>
          <w:b/>
        </w:rPr>
        <w:t xml:space="preserve">hether to </w:t>
      </w:r>
      <w:r w:rsidR="00E604FC" w:rsidRPr="00BB61B7">
        <w:rPr>
          <w:b/>
        </w:rPr>
        <w:t xml:space="preserve">publish </w:t>
      </w:r>
      <w:del w:id="4037" w:author="King, Darryl" w:date="2021-08-10T09:14:00Z">
        <w:r w:rsidR="00E604FC" w:rsidRPr="00BB61B7" w:rsidDel="00256420">
          <w:rPr>
            <w:b/>
          </w:rPr>
          <w:delText xml:space="preserve">or not </w:delText>
        </w:r>
      </w:del>
      <w:del w:id="4038" w:author="King, Darryl" w:date="2021-08-09T10:17:00Z">
        <w:r w:rsidR="00E604FC" w:rsidRPr="00BB61B7" w:rsidDel="00BB61B7">
          <w:rPr>
            <w:b/>
          </w:rPr>
          <w:delText>to publish AFs is a question which many central banks confront.</w:delText>
        </w:r>
        <w:r w:rsidR="00E604FC" w:rsidRPr="00BB61B7" w:rsidDel="00BB61B7">
          <w:rPr>
            <w:b/>
            <w:rPrChange w:id="4039" w:author="King, Darryl" w:date="2021-08-09T10:18:00Z">
              <w:rPr>
                <w:bCs/>
              </w:rPr>
            </w:rPrChange>
          </w:rPr>
          <w:delText xml:space="preserve"> The answer to this question </w:delText>
        </w:r>
      </w:del>
      <w:r w:rsidR="00E604FC" w:rsidRPr="00BB61B7">
        <w:rPr>
          <w:b/>
          <w:rPrChange w:id="4040" w:author="King, Darryl" w:date="2021-08-09T10:18:00Z">
            <w:rPr>
              <w:bCs/>
            </w:rPr>
          </w:rPrChange>
        </w:rPr>
        <w:t xml:space="preserve">depends </w:t>
      </w:r>
      <w:ins w:id="4041" w:author="King, Darryl" w:date="2021-08-09T10:17:00Z">
        <w:r w:rsidR="00BB61B7" w:rsidRPr="00BB61B7">
          <w:rPr>
            <w:b/>
            <w:rPrChange w:id="4042" w:author="King, Darryl" w:date="2021-08-09T10:18:00Z">
              <w:rPr>
                <w:bCs/>
              </w:rPr>
            </w:rPrChange>
          </w:rPr>
          <w:t xml:space="preserve">largely on the quality of </w:t>
        </w:r>
      </w:ins>
      <w:ins w:id="4043" w:author="King, Darryl" w:date="2021-08-09T10:18:00Z">
        <w:r w:rsidR="00BB61B7" w:rsidRPr="00BB61B7">
          <w:rPr>
            <w:b/>
            <w:rPrChange w:id="4044" w:author="King, Darryl" w:date="2021-08-09T10:18:00Z">
              <w:rPr>
                <w:bCs/>
              </w:rPr>
            </w:rPrChange>
          </w:rPr>
          <w:t>forecasts.</w:t>
        </w:r>
        <w:r w:rsidR="00BB61B7">
          <w:rPr>
            <w:bCs/>
          </w:rPr>
          <w:t xml:space="preserve"> </w:t>
        </w:r>
      </w:ins>
      <w:ins w:id="4045" w:author="King, Darryl" w:date="2021-08-10T09:14:00Z">
        <w:r>
          <w:rPr>
            <w:bCs/>
          </w:rPr>
          <w:t xml:space="preserve">While </w:t>
        </w:r>
      </w:ins>
      <w:ins w:id="4046" w:author="King, Darryl" w:date="2021-08-09T10:19:00Z">
        <w:r w:rsidR="00BB61B7">
          <w:rPr>
            <w:bCs/>
          </w:rPr>
          <w:t>t</w:t>
        </w:r>
      </w:ins>
      <w:ins w:id="4047" w:author="King, Darryl" w:date="2021-08-09T10:18:00Z">
        <w:r w:rsidR="00BB61B7">
          <w:rPr>
            <w:bCs/>
          </w:rPr>
          <w:t xml:space="preserve">here is </w:t>
        </w:r>
      </w:ins>
      <w:ins w:id="4048" w:author="King, Darryl" w:date="2021-08-09T10:21:00Z">
        <w:r w:rsidR="00BB61B7">
          <w:rPr>
            <w:bCs/>
          </w:rPr>
          <w:t>clear benefit</w:t>
        </w:r>
      </w:ins>
      <w:ins w:id="4049" w:author="King, Darryl" w:date="2021-08-09T10:18:00Z">
        <w:r w:rsidR="00BB61B7">
          <w:rPr>
            <w:bCs/>
          </w:rPr>
          <w:t xml:space="preserve"> in publishing </w:t>
        </w:r>
        <w:r w:rsidR="00BB61B7" w:rsidRPr="00BB61B7">
          <w:rPr>
            <w:bCs/>
            <w:i/>
            <w:iCs/>
            <w:rPrChange w:id="4050" w:author="King, Darryl" w:date="2021-08-09T10:20:00Z">
              <w:rPr>
                <w:bCs/>
              </w:rPr>
            </w:rPrChange>
          </w:rPr>
          <w:t>accurate</w:t>
        </w:r>
        <w:r w:rsidR="00BB61B7">
          <w:rPr>
            <w:bCs/>
          </w:rPr>
          <w:t xml:space="preserve"> fore</w:t>
        </w:r>
      </w:ins>
      <w:ins w:id="4051" w:author="King, Darryl" w:date="2021-08-09T10:19:00Z">
        <w:r w:rsidR="00BB61B7">
          <w:rPr>
            <w:bCs/>
          </w:rPr>
          <w:t>casts</w:t>
        </w:r>
      </w:ins>
      <w:ins w:id="4052" w:author="King, Darryl" w:date="2021-08-09T10:18:00Z">
        <w:r w:rsidR="00BB61B7">
          <w:rPr>
            <w:bCs/>
          </w:rPr>
          <w:t>,</w:t>
        </w:r>
      </w:ins>
      <w:ins w:id="4053" w:author="King, Darryl" w:date="2021-08-10T09:22:00Z">
        <w:r>
          <w:rPr>
            <w:bCs/>
          </w:rPr>
          <w:t xml:space="preserve"> </w:t>
        </w:r>
        <w:r w:rsidR="00045E1A">
          <w:rPr>
            <w:bCs/>
          </w:rPr>
          <w:t>p</w:t>
        </w:r>
      </w:ins>
      <w:ins w:id="4054" w:author="King, Darryl" w:date="2021-08-09T10:21:00Z">
        <w:r w:rsidR="00BB61B7">
          <w:rPr>
            <w:bCs/>
          </w:rPr>
          <w:t>ubli</w:t>
        </w:r>
      </w:ins>
      <w:ins w:id="4055" w:author="King, Darryl" w:date="2021-08-10T09:22:00Z">
        <w:r w:rsidR="00045E1A">
          <w:rPr>
            <w:bCs/>
          </w:rPr>
          <w:t>cat</w:t>
        </w:r>
      </w:ins>
      <w:ins w:id="4056" w:author="King, Darryl" w:date="2021-08-10T09:23:00Z">
        <w:r w:rsidR="00045E1A">
          <w:rPr>
            <w:bCs/>
          </w:rPr>
          <w:t>ion of</w:t>
        </w:r>
      </w:ins>
      <w:ins w:id="4057" w:author="King, Darryl" w:date="2021-08-09T10:21:00Z">
        <w:r w:rsidR="00BB61B7">
          <w:rPr>
            <w:bCs/>
          </w:rPr>
          <w:t xml:space="preserve"> inaccurate forecasts may </w:t>
        </w:r>
      </w:ins>
      <w:ins w:id="4058" w:author="King, Darryl" w:date="2021-08-09T10:23:00Z">
        <w:r w:rsidR="00BB61B7">
          <w:rPr>
            <w:bCs/>
          </w:rPr>
          <w:t xml:space="preserve">not </w:t>
        </w:r>
      </w:ins>
      <w:ins w:id="4059" w:author="King, Darryl" w:date="2021-08-10T09:23:00Z">
        <w:r w:rsidR="00045E1A">
          <w:rPr>
            <w:bCs/>
          </w:rPr>
          <w:t xml:space="preserve">be helpful to </w:t>
        </w:r>
      </w:ins>
      <w:ins w:id="4060" w:author="King, Darryl" w:date="2021-08-09T10:22:00Z">
        <w:r w:rsidR="00BB61B7">
          <w:rPr>
            <w:bCs/>
          </w:rPr>
          <w:t>market participants</w:t>
        </w:r>
      </w:ins>
      <w:ins w:id="4061" w:author="King, Darryl" w:date="2021-08-09T10:23:00Z">
        <w:r w:rsidR="00BB61B7">
          <w:rPr>
            <w:bCs/>
          </w:rPr>
          <w:t xml:space="preserve"> while </w:t>
        </w:r>
      </w:ins>
      <w:ins w:id="4062" w:author="King, Darryl" w:date="2021-08-09T10:24:00Z">
        <w:r w:rsidR="00BB61B7">
          <w:rPr>
            <w:bCs/>
          </w:rPr>
          <w:t xml:space="preserve">also </w:t>
        </w:r>
      </w:ins>
      <w:ins w:id="4063" w:author="King, Darryl" w:date="2021-08-09T10:23:00Z">
        <w:r w:rsidR="00BB61B7">
          <w:rPr>
            <w:bCs/>
          </w:rPr>
          <w:t xml:space="preserve">undermining the credibility of the central bank. </w:t>
        </w:r>
      </w:ins>
      <w:ins w:id="4064" w:author="King, Darryl" w:date="2021-08-09T10:22:00Z">
        <w:r w:rsidR="00BB61B7">
          <w:rPr>
            <w:bCs/>
          </w:rPr>
          <w:t xml:space="preserve"> </w:t>
        </w:r>
      </w:ins>
      <w:del w:id="4065" w:author="King, Darryl" w:date="2021-08-09T10:24:00Z">
        <w:r w:rsidR="00E604FC" w:rsidDel="00BB61B7">
          <w:rPr>
            <w:bCs/>
          </w:rPr>
          <w:delText xml:space="preserve">on the central bank’s assessment of the quality of the AFs, as the precision in forecasting individual components determines the accuracy and reliability of the AFs. </w:delText>
        </w:r>
      </w:del>
    </w:p>
    <w:p w14:paraId="08FD21DA" w14:textId="5978F057" w:rsidR="00E604FC" w:rsidDel="00C63FB2" w:rsidRDefault="00045E1A" w:rsidP="00AC5260">
      <w:pPr>
        <w:rPr>
          <w:del w:id="4066" w:author="King, Darryl" w:date="2021-08-10T09:35:00Z"/>
          <w:bCs/>
        </w:rPr>
      </w:pPr>
      <w:ins w:id="4067" w:author="King, Darryl" w:date="2021-08-10T09:25:00Z">
        <w:r>
          <w:rPr>
            <w:b/>
          </w:rPr>
          <w:t>T</w:t>
        </w:r>
      </w:ins>
      <w:del w:id="4068" w:author="King, Darryl" w:date="2021-08-10T09:25:00Z">
        <w:r w:rsidR="00E604FC" w:rsidRPr="00F678BF" w:rsidDel="00045E1A">
          <w:rPr>
            <w:b/>
            <w:rPrChange w:id="4069" w:author="King, Darryl" w:date="2021-08-09T10:24:00Z">
              <w:rPr>
                <w:bCs/>
              </w:rPr>
            </w:rPrChange>
          </w:rPr>
          <w:delText>Conducting quality t</w:delText>
        </w:r>
      </w:del>
      <w:r w:rsidR="00E604FC" w:rsidRPr="00F678BF">
        <w:rPr>
          <w:b/>
          <w:rPrChange w:id="4070" w:author="King, Darryl" w:date="2021-08-09T10:24:00Z">
            <w:rPr>
              <w:bCs/>
            </w:rPr>
          </w:rPrChange>
        </w:rPr>
        <w:t xml:space="preserve">esting </w:t>
      </w:r>
      <w:ins w:id="4071" w:author="King, Darryl" w:date="2021-08-10T09:25:00Z">
        <w:r>
          <w:rPr>
            <w:b/>
          </w:rPr>
          <w:t xml:space="preserve">for </w:t>
        </w:r>
      </w:ins>
      <w:del w:id="4072" w:author="King, Darryl" w:date="2021-08-10T09:25:00Z">
        <w:r w:rsidR="00E604FC" w:rsidRPr="00F678BF" w:rsidDel="00045E1A">
          <w:rPr>
            <w:b/>
            <w:rPrChange w:id="4073" w:author="King, Darryl" w:date="2021-08-09T10:24:00Z">
              <w:rPr>
                <w:bCs/>
              </w:rPr>
            </w:rPrChange>
          </w:rPr>
          <w:delText xml:space="preserve">of </w:delText>
        </w:r>
      </w:del>
      <w:r w:rsidR="00E604FC" w:rsidRPr="00F678BF">
        <w:rPr>
          <w:b/>
          <w:rPrChange w:id="4074" w:author="King, Darryl" w:date="2021-08-09T10:24:00Z">
            <w:rPr>
              <w:bCs/>
            </w:rPr>
          </w:rPrChange>
        </w:rPr>
        <w:t>forecast</w:t>
      </w:r>
      <w:ins w:id="4075" w:author="King, Darryl" w:date="2021-08-10T09:25:00Z">
        <w:r>
          <w:rPr>
            <w:b/>
          </w:rPr>
          <w:t xml:space="preserve"> error</w:t>
        </w:r>
      </w:ins>
      <w:r w:rsidR="00E604FC" w:rsidRPr="00F678BF">
        <w:rPr>
          <w:b/>
          <w:rPrChange w:id="4076" w:author="King, Darryl" w:date="2021-08-09T10:24:00Z">
            <w:rPr>
              <w:bCs/>
            </w:rPr>
          </w:rPrChange>
        </w:rPr>
        <w:t xml:space="preserve">s </w:t>
      </w:r>
      <w:ins w:id="4077" w:author="King, Darryl" w:date="2021-08-10T09:34:00Z">
        <w:r w:rsidR="00C63FB2">
          <w:rPr>
            <w:b/>
          </w:rPr>
          <w:t xml:space="preserve">should be rigorous </w:t>
        </w:r>
      </w:ins>
      <w:del w:id="4078" w:author="King, Darryl" w:date="2021-08-10T09:28:00Z">
        <w:r w:rsidR="00E604FC" w:rsidRPr="00F678BF" w:rsidDel="00045E1A">
          <w:rPr>
            <w:b/>
            <w:rPrChange w:id="4079" w:author="King, Darryl" w:date="2021-08-09T10:24:00Z">
              <w:rPr>
                <w:bCs/>
              </w:rPr>
            </w:rPrChange>
          </w:rPr>
          <w:delText xml:space="preserve">therefore </w:delText>
        </w:r>
      </w:del>
      <w:del w:id="4080" w:author="King, Darryl" w:date="2021-08-10T09:25:00Z">
        <w:r w:rsidR="00E604FC" w:rsidRPr="00F678BF" w:rsidDel="00045E1A">
          <w:rPr>
            <w:b/>
            <w:rPrChange w:id="4081" w:author="King, Darryl" w:date="2021-08-09T10:24:00Z">
              <w:rPr>
                <w:bCs/>
              </w:rPr>
            </w:rPrChange>
          </w:rPr>
          <w:delText xml:space="preserve">becomes </w:delText>
        </w:r>
      </w:del>
      <w:del w:id="4082" w:author="King, Darryl" w:date="2021-08-10T09:35:00Z">
        <w:r w:rsidR="00E604FC" w:rsidRPr="00F678BF" w:rsidDel="00C63FB2">
          <w:rPr>
            <w:b/>
            <w:rPrChange w:id="4083" w:author="King, Darryl" w:date="2021-08-09T10:24:00Z">
              <w:rPr>
                <w:bCs/>
              </w:rPr>
            </w:rPrChange>
          </w:rPr>
          <w:delText xml:space="preserve">an important </w:delText>
        </w:r>
      </w:del>
      <w:ins w:id="4084" w:author="King, Darryl" w:date="2021-08-10T09:31:00Z">
        <w:r>
          <w:rPr>
            <w:b/>
          </w:rPr>
          <w:t xml:space="preserve">to improve </w:t>
        </w:r>
      </w:ins>
      <w:del w:id="4085" w:author="King, Darryl" w:date="2021-08-10T09:31:00Z">
        <w:r w:rsidR="00E604FC" w:rsidRPr="00F678BF" w:rsidDel="00045E1A">
          <w:rPr>
            <w:b/>
            <w:rPrChange w:id="4086" w:author="King, Darryl" w:date="2021-08-09T10:24:00Z">
              <w:rPr>
                <w:bCs/>
              </w:rPr>
            </w:rPrChange>
          </w:rPr>
          <w:delText>function</w:delText>
        </w:r>
      </w:del>
      <w:ins w:id="4087" w:author="King, Darryl" w:date="2021-08-10T09:31:00Z">
        <w:r>
          <w:rPr>
            <w:b/>
          </w:rPr>
          <w:t>the quality of forecasts.</w:t>
        </w:r>
      </w:ins>
      <w:ins w:id="4088" w:author="King, Darryl" w:date="2021-08-10T09:29:00Z">
        <w:r>
          <w:rPr>
            <w:b/>
          </w:rPr>
          <w:t xml:space="preserve"> </w:t>
        </w:r>
      </w:ins>
      <w:del w:id="4089" w:author="King, Darryl" w:date="2021-08-10T09:25:00Z">
        <w:r w:rsidR="00E604FC" w:rsidRPr="00F678BF" w:rsidDel="00045E1A">
          <w:rPr>
            <w:b/>
            <w:rPrChange w:id="4090" w:author="King, Darryl" w:date="2021-08-09T10:24:00Z">
              <w:rPr>
                <w:bCs/>
              </w:rPr>
            </w:rPrChange>
          </w:rPr>
          <w:delText xml:space="preserve"> of the forecasting team</w:delText>
        </w:r>
        <w:r w:rsidR="00E604FC" w:rsidDel="00045E1A">
          <w:rPr>
            <w:bCs/>
          </w:rPr>
          <w:delText xml:space="preserve"> </w:delText>
        </w:r>
      </w:del>
      <w:del w:id="4091" w:author="King, Darryl" w:date="2021-08-10T09:29:00Z">
        <w:r w:rsidR="00E604FC" w:rsidDel="00045E1A">
          <w:rPr>
            <w:bCs/>
          </w:rPr>
          <w:delText xml:space="preserve">– not only to validate the forecasting capacity, but also to increase the accountability for the central bank’s monetary operations decisions. </w:delText>
        </w:r>
      </w:del>
      <w:del w:id="4092" w:author="King, Darryl" w:date="2021-08-10T09:35:00Z">
        <w:r w:rsidR="00E604FC" w:rsidDel="00C63FB2">
          <w:rPr>
            <w:bCs/>
          </w:rPr>
          <w:delText>Veyrune and Guo (2019) propose two dimensions to test forecast quality ─ accuracy and reliability – and suggest that not eliminating forecast biases and minimizing forecast errors reduces the benefit of the AFs publication to market participants.</w:delText>
        </w:r>
      </w:del>
    </w:p>
    <w:p w14:paraId="72086A34" w14:textId="6D7A7FD7" w:rsidR="00E604FC" w:rsidRPr="000F5346" w:rsidRDefault="00E604FC">
      <w:pPr>
        <w:rPr>
          <w:bCs/>
          <w:rPrChange w:id="4093" w:author="King, Darryl" w:date="2021-08-09T10:42:00Z">
            <w:rPr>
              <w:b/>
            </w:rPr>
          </w:rPrChange>
        </w:rPr>
        <w:pPrChange w:id="4094" w:author="King, Darryl" w:date="2021-08-10T09:35:00Z">
          <w:pPr>
            <w:spacing w:after="160" w:line="259" w:lineRule="auto"/>
          </w:pPr>
        </w:pPrChange>
      </w:pPr>
      <w:del w:id="4095" w:author="King, Darryl" w:date="2021-08-09T10:31:00Z">
        <w:r w:rsidRPr="00E604FC" w:rsidDel="00706601">
          <w:rPr>
            <w:b/>
          </w:rPr>
          <w:delText>In summary, t</w:delText>
        </w:r>
      </w:del>
      <w:del w:id="4096" w:author="King, Darryl" w:date="2021-08-10T09:35:00Z">
        <w:r w:rsidRPr="00E604FC" w:rsidDel="00C63FB2">
          <w:rPr>
            <w:b/>
          </w:rPr>
          <w:delText xml:space="preserve">he assessment of forecast quality </w:delText>
        </w:r>
      </w:del>
      <w:del w:id="4097" w:author="King, Darryl" w:date="2021-08-09T10:31:00Z">
        <w:r w:rsidRPr="00E604FC" w:rsidDel="00706601">
          <w:rPr>
            <w:b/>
          </w:rPr>
          <w:delText>c</w:delText>
        </w:r>
      </w:del>
      <w:del w:id="4098" w:author="King, Darryl" w:date="2021-08-10T09:35:00Z">
        <w:r w:rsidRPr="00E604FC" w:rsidDel="00C63FB2">
          <w:rPr>
            <w:b/>
          </w:rPr>
          <w:delText xml:space="preserve">ould </w:delText>
        </w:r>
      </w:del>
      <w:ins w:id="4099" w:author="King, Darryl" w:date="2021-08-09T10:42:00Z">
        <w:r w:rsidR="000F5346" w:rsidRPr="000F5346">
          <w:rPr>
            <w:bCs/>
            <w:rPrChange w:id="4100" w:author="King, Darryl" w:date="2021-08-09T10:42:00Z">
              <w:rPr>
                <w:b/>
              </w:rPr>
            </w:rPrChange>
          </w:rPr>
          <w:t xml:space="preserve">Improving </w:t>
        </w:r>
        <w:r w:rsidR="000F5346">
          <w:rPr>
            <w:bCs/>
          </w:rPr>
          <w:t xml:space="preserve">forecasts </w:t>
        </w:r>
      </w:ins>
      <w:ins w:id="4101" w:author="King, Darryl" w:date="2021-08-09T10:43:00Z">
        <w:r w:rsidR="000F5346">
          <w:rPr>
            <w:bCs/>
          </w:rPr>
          <w:t xml:space="preserve">is a constant process </w:t>
        </w:r>
      </w:ins>
      <w:ins w:id="4102" w:author="King, Darryl" w:date="2021-08-09T10:53:00Z">
        <w:r w:rsidR="00D8347A">
          <w:rPr>
            <w:bCs/>
          </w:rPr>
          <w:t>requir</w:t>
        </w:r>
      </w:ins>
      <w:ins w:id="4103" w:author="King, Darryl" w:date="2021-08-09T10:58:00Z">
        <w:r w:rsidR="00063B8B">
          <w:rPr>
            <w:bCs/>
          </w:rPr>
          <w:t>ing</w:t>
        </w:r>
      </w:ins>
      <w:ins w:id="4104" w:author="King, Darryl" w:date="2021-08-09T10:53:00Z">
        <w:r w:rsidR="00D8347A">
          <w:rPr>
            <w:bCs/>
          </w:rPr>
          <w:t xml:space="preserve"> </w:t>
        </w:r>
      </w:ins>
      <w:ins w:id="4105" w:author="King, Darryl" w:date="2021-08-09T10:43:00Z">
        <w:r w:rsidR="000F5346">
          <w:rPr>
            <w:bCs/>
          </w:rPr>
          <w:t>an assessment o</w:t>
        </w:r>
      </w:ins>
      <w:ins w:id="4106" w:author="King, Darryl" w:date="2021-08-09T10:44:00Z">
        <w:r w:rsidR="000F5346">
          <w:rPr>
            <w:bCs/>
          </w:rPr>
          <w:t>f</w:t>
        </w:r>
      </w:ins>
      <w:ins w:id="4107" w:author="King, Darryl" w:date="2021-08-09T10:43:00Z">
        <w:r w:rsidR="000F5346">
          <w:rPr>
            <w:bCs/>
          </w:rPr>
          <w:t xml:space="preserve"> </w:t>
        </w:r>
      </w:ins>
      <w:ins w:id="4108" w:author="King, Darryl" w:date="2021-08-09T10:44:00Z">
        <w:r w:rsidR="000F5346">
          <w:rPr>
            <w:bCs/>
          </w:rPr>
          <w:t xml:space="preserve">the </w:t>
        </w:r>
      </w:ins>
      <w:ins w:id="4109" w:author="King, Darryl" w:date="2021-08-09T10:56:00Z">
        <w:r w:rsidR="00063B8B">
          <w:rPr>
            <w:bCs/>
          </w:rPr>
          <w:t xml:space="preserve">AFs </w:t>
        </w:r>
      </w:ins>
      <w:ins w:id="4110" w:author="King, Darryl" w:date="2021-08-09T10:49:00Z">
        <w:r w:rsidR="008877F3">
          <w:rPr>
            <w:bCs/>
          </w:rPr>
          <w:t xml:space="preserve">to better identify the source of the error. </w:t>
        </w:r>
      </w:ins>
      <w:ins w:id="4111" w:author="King, Darryl" w:date="2021-08-09T10:57:00Z">
        <w:r w:rsidR="00063B8B">
          <w:rPr>
            <w:bCs/>
          </w:rPr>
          <w:t>V</w:t>
        </w:r>
      </w:ins>
      <w:del w:id="4112" w:author="King, Darryl" w:date="2021-08-09T10:45:00Z">
        <w:r w:rsidRPr="000F5346" w:rsidDel="00FF7139">
          <w:rPr>
            <w:bCs/>
            <w:rPrChange w:id="4113" w:author="King, Darryl" w:date="2021-08-09T10:42:00Z">
              <w:rPr>
                <w:b/>
              </w:rPr>
            </w:rPrChange>
          </w:rPr>
          <w:delText>rely on</w:delText>
        </w:r>
        <w:r w:rsidR="00241BB1" w:rsidRPr="000F5346" w:rsidDel="00FF7139">
          <w:rPr>
            <w:bCs/>
            <w:rPrChange w:id="4114" w:author="King, Darryl" w:date="2021-08-09T10:42:00Z">
              <w:rPr>
                <w:b/>
              </w:rPr>
            </w:rPrChange>
          </w:rPr>
          <w:delText xml:space="preserve"> v</w:delText>
        </w:r>
      </w:del>
      <w:r w:rsidR="00241BB1" w:rsidRPr="000F5346">
        <w:rPr>
          <w:bCs/>
          <w:rPrChange w:id="4115" w:author="King, Darryl" w:date="2021-08-09T10:42:00Z">
            <w:rPr>
              <w:b/>
            </w:rPr>
          </w:rPrChange>
        </w:rPr>
        <w:t xml:space="preserve">arious </w:t>
      </w:r>
      <w:r w:rsidRPr="000F5346">
        <w:rPr>
          <w:bCs/>
          <w:rPrChange w:id="4116" w:author="King, Darryl" w:date="2021-08-09T10:42:00Z">
            <w:rPr>
              <w:b/>
            </w:rPr>
          </w:rPrChange>
        </w:rPr>
        <w:t>statistical tests</w:t>
      </w:r>
      <w:r w:rsidR="00241BB1" w:rsidRPr="000F5346">
        <w:rPr>
          <w:bCs/>
          <w:rPrChange w:id="4117" w:author="King, Darryl" w:date="2021-08-09T10:42:00Z">
            <w:rPr>
              <w:b/>
            </w:rPr>
          </w:rPrChange>
        </w:rPr>
        <w:t xml:space="preserve"> </w:t>
      </w:r>
      <w:ins w:id="4118" w:author="King, Darryl" w:date="2021-08-09T10:49:00Z">
        <w:r w:rsidR="008877F3">
          <w:rPr>
            <w:bCs/>
          </w:rPr>
          <w:t xml:space="preserve">can be applied </w:t>
        </w:r>
      </w:ins>
      <w:ins w:id="4119" w:author="King, Darryl" w:date="2021-08-09T10:50:00Z">
        <w:r w:rsidR="008877F3">
          <w:rPr>
            <w:bCs/>
          </w:rPr>
          <w:t xml:space="preserve">to </w:t>
        </w:r>
      </w:ins>
      <w:del w:id="4120" w:author="King, Darryl" w:date="2021-08-09T10:32:00Z">
        <w:r w:rsidR="00241BB1" w:rsidRPr="000F5346" w:rsidDel="00706601">
          <w:rPr>
            <w:bCs/>
            <w:rPrChange w:id="4121" w:author="King, Darryl" w:date="2021-08-09T10:42:00Z">
              <w:rPr>
                <w:b/>
              </w:rPr>
            </w:rPrChange>
          </w:rPr>
          <w:delText>(see Box 3 for examples of tests)</w:delText>
        </w:r>
        <w:r w:rsidRPr="000F5346" w:rsidDel="00706601">
          <w:rPr>
            <w:bCs/>
            <w:rPrChange w:id="4122" w:author="King, Darryl" w:date="2021-08-09T10:42:00Z">
              <w:rPr>
                <w:b/>
              </w:rPr>
            </w:rPrChange>
          </w:rPr>
          <w:delText xml:space="preserve"> </w:delText>
        </w:r>
      </w:del>
      <w:del w:id="4123" w:author="King, Darryl" w:date="2021-08-09T10:45:00Z">
        <w:r w:rsidR="00241BB1" w:rsidRPr="000F5346" w:rsidDel="00FF7139">
          <w:rPr>
            <w:bCs/>
            <w:rPrChange w:id="4124" w:author="King, Darryl" w:date="2021-08-09T10:42:00Z">
              <w:rPr>
                <w:b/>
              </w:rPr>
            </w:rPrChange>
          </w:rPr>
          <w:delText xml:space="preserve">which </w:delText>
        </w:r>
      </w:del>
      <w:r w:rsidR="00241BB1" w:rsidRPr="000F5346">
        <w:rPr>
          <w:bCs/>
          <w:rPrChange w:id="4125" w:author="King, Darryl" w:date="2021-08-09T10:42:00Z">
            <w:rPr>
              <w:b/>
            </w:rPr>
          </w:rPrChange>
        </w:rPr>
        <w:t xml:space="preserve">examine three important aspects </w:t>
      </w:r>
      <w:del w:id="4126" w:author="King, Darryl" w:date="2021-08-09T10:32:00Z">
        <w:r w:rsidR="00241BB1" w:rsidRPr="000F5346" w:rsidDel="00706601">
          <w:rPr>
            <w:bCs/>
            <w:rPrChange w:id="4127" w:author="King, Darryl" w:date="2021-08-09T10:42:00Z">
              <w:rPr>
                <w:b/>
              </w:rPr>
            </w:rPrChange>
          </w:rPr>
          <w:delText>of the liquidity forecast</w:delText>
        </w:r>
      </w:del>
      <w:ins w:id="4128" w:author="King, Darryl" w:date="2021-08-09T10:32:00Z">
        <w:r w:rsidR="00706601" w:rsidRPr="000F5346">
          <w:rPr>
            <w:bCs/>
            <w:rPrChange w:id="4129" w:author="King, Darryl" w:date="2021-08-09T10:42:00Z">
              <w:rPr>
                <w:b/>
              </w:rPr>
            </w:rPrChange>
          </w:rPr>
          <w:t>(see Box 3)</w:t>
        </w:r>
      </w:ins>
      <w:r w:rsidR="00241BB1" w:rsidRPr="000F5346">
        <w:rPr>
          <w:bCs/>
          <w:rPrChange w:id="4130" w:author="King, Darryl" w:date="2021-08-09T10:42:00Z">
            <w:rPr>
              <w:b/>
            </w:rPr>
          </w:rPrChange>
        </w:rPr>
        <w:t>:</w:t>
      </w:r>
      <w:r w:rsidRPr="000F5346">
        <w:rPr>
          <w:bCs/>
          <w:rPrChange w:id="4131" w:author="King, Darryl" w:date="2021-08-09T10:42:00Z">
            <w:rPr>
              <w:b/>
            </w:rPr>
          </w:rPrChange>
        </w:rPr>
        <w:t xml:space="preserve"> </w:t>
      </w:r>
    </w:p>
    <w:p w14:paraId="2AE3E753" w14:textId="7D5DE02F" w:rsidR="00E604FC" w:rsidRPr="00861FE8" w:rsidRDefault="00241BB1" w:rsidP="00E604FC">
      <w:pPr>
        <w:pStyle w:val="ListParagraph"/>
        <w:numPr>
          <w:ilvl w:val="0"/>
          <w:numId w:val="21"/>
        </w:numPr>
        <w:rPr>
          <w:rFonts w:asciiTheme="majorHAnsi" w:hAnsiTheme="majorHAnsi" w:cstheme="majorHAnsi"/>
          <w:szCs w:val="20"/>
        </w:rPr>
      </w:pPr>
      <w:r w:rsidRPr="00241BB1">
        <w:rPr>
          <w:rFonts w:asciiTheme="majorHAnsi" w:hAnsiTheme="majorHAnsi" w:cstheme="majorHAnsi"/>
          <w:b/>
          <w:bCs/>
          <w:i/>
          <w:iCs/>
          <w:szCs w:val="20"/>
        </w:rPr>
        <w:t>Accuracy</w:t>
      </w:r>
      <w:r>
        <w:rPr>
          <w:rFonts w:asciiTheme="majorHAnsi" w:hAnsiTheme="majorHAnsi" w:cstheme="majorHAnsi"/>
          <w:b/>
          <w:bCs/>
          <w:szCs w:val="20"/>
        </w:rPr>
        <w:t xml:space="preserve">, </w:t>
      </w:r>
      <w:r w:rsidRPr="00241BB1">
        <w:rPr>
          <w:rFonts w:asciiTheme="majorHAnsi" w:hAnsiTheme="majorHAnsi" w:cstheme="majorHAnsi"/>
          <w:szCs w:val="20"/>
        </w:rPr>
        <w:t>which could be measured u</w:t>
      </w:r>
      <w:r w:rsidR="00E604FC" w:rsidRPr="00241BB1">
        <w:rPr>
          <w:rFonts w:asciiTheme="majorHAnsi" w:hAnsiTheme="majorHAnsi" w:cstheme="majorHAnsi"/>
          <w:szCs w:val="20"/>
        </w:rPr>
        <w:t>sing the root mean square error (RMSE)</w:t>
      </w:r>
      <w:r w:rsidR="00E604FC" w:rsidRPr="00861FE8">
        <w:rPr>
          <w:rFonts w:asciiTheme="majorHAnsi" w:hAnsiTheme="majorHAnsi" w:cstheme="majorHAnsi"/>
          <w:b/>
          <w:bCs/>
          <w:szCs w:val="20"/>
        </w:rPr>
        <w:t xml:space="preserve"> </w:t>
      </w:r>
      <w:r w:rsidR="00E604FC" w:rsidRPr="00861FE8">
        <w:rPr>
          <w:rFonts w:asciiTheme="majorHAnsi" w:hAnsiTheme="majorHAnsi" w:cstheme="majorHAnsi"/>
          <w:szCs w:val="20"/>
        </w:rPr>
        <w:t>to test the size and frequency of errors of the aggregate AFs</w:t>
      </w:r>
      <w:ins w:id="4132" w:author="King, Darryl" w:date="2021-08-10T09:35:00Z">
        <w:r w:rsidR="0011382A">
          <w:rPr>
            <w:rFonts w:asciiTheme="majorHAnsi" w:hAnsiTheme="majorHAnsi" w:cstheme="majorHAnsi"/>
            <w:szCs w:val="20"/>
          </w:rPr>
          <w:t>,</w:t>
        </w:r>
      </w:ins>
      <w:del w:id="4133" w:author="King, Darryl" w:date="2021-08-10T09:35:00Z">
        <w:r w:rsidR="00861FE8" w:rsidRPr="00861FE8" w:rsidDel="0011382A">
          <w:rPr>
            <w:rFonts w:asciiTheme="majorHAnsi" w:hAnsiTheme="majorHAnsi" w:cstheme="majorHAnsi"/>
            <w:szCs w:val="20"/>
          </w:rPr>
          <w:delText>;</w:delText>
        </w:r>
      </w:del>
    </w:p>
    <w:p w14:paraId="18048506" w14:textId="46A0A55A" w:rsidR="00861FE8" w:rsidRPr="00861FE8" w:rsidRDefault="00241BB1" w:rsidP="00861FE8">
      <w:pPr>
        <w:pStyle w:val="ListParagraph"/>
        <w:numPr>
          <w:ilvl w:val="0"/>
          <w:numId w:val="21"/>
        </w:numPr>
        <w:rPr>
          <w:rFonts w:asciiTheme="majorHAnsi" w:hAnsiTheme="majorHAnsi" w:cstheme="majorHAnsi"/>
          <w:szCs w:val="20"/>
        </w:rPr>
      </w:pPr>
      <w:r w:rsidRPr="00241BB1">
        <w:rPr>
          <w:rFonts w:asciiTheme="majorHAnsi" w:hAnsiTheme="majorHAnsi" w:cstheme="majorHAnsi"/>
          <w:b/>
          <w:bCs/>
          <w:i/>
          <w:iCs/>
          <w:szCs w:val="20"/>
        </w:rPr>
        <w:t>Bias</w:t>
      </w:r>
      <w:r>
        <w:rPr>
          <w:rFonts w:asciiTheme="majorHAnsi" w:hAnsiTheme="majorHAnsi" w:cstheme="majorHAnsi"/>
          <w:b/>
          <w:bCs/>
          <w:szCs w:val="20"/>
        </w:rPr>
        <w:t xml:space="preserve">, </w:t>
      </w:r>
      <w:r w:rsidRPr="00241BB1">
        <w:rPr>
          <w:rFonts w:asciiTheme="majorHAnsi" w:hAnsiTheme="majorHAnsi" w:cstheme="majorHAnsi"/>
          <w:szCs w:val="20"/>
        </w:rPr>
        <w:t>which s</w:t>
      </w:r>
      <w:r w:rsidR="00861FE8" w:rsidRPr="00241BB1">
        <w:rPr>
          <w:rFonts w:asciiTheme="majorHAnsi" w:hAnsiTheme="majorHAnsi" w:cstheme="majorHAnsi"/>
          <w:szCs w:val="20"/>
        </w:rPr>
        <w:t>upplement</w:t>
      </w:r>
      <w:r>
        <w:rPr>
          <w:rFonts w:asciiTheme="majorHAnsi" w:hAnsiTheme="majorHAnsi" w:cstheme="majorHAnsi"/>
          <w:szCs w:val="20"/>
        </w:rPr>
        <w:t xml:space="preserve">s </w:t>
      </w:r>
      <w:r w:rsidR="00861FE8" w:rsidRPr="00241BB1">
        <w:rPr>
          <w:rFonts w:asciiTheme="majorHAnsi" w:hAnsiTheme="majorHAnsi" w:cstheme="majorHAnsi"/>
          <w:szCs w:val="20"/>
        </w:rPr>
        <w:t>the RMSE</w:t>
      </w:r>
      <w:r w:rsidR="00861FE8" w:rsidRPr="00861FE8">
        <w:rPr>
          <w:rFonts w:asciiTheme="majorHAnsi" w:hAnsiTheme="majorHAnsi" w:cstheme="majorHAnsi"/>
          <w:b/>
          <w:bCs/>
          <w:szCs w:val="20"/>
        </w:rPr>
        <w:t xml:space="preserve"> </w:t>
      </w:r>
      <w:r w:rsidRPr="00241BB1">
        <w:rPr>
          <w:rFonts w:asciiTheme="majorHAnsi" w:hAnsiTheme="majorHAnsi" w:cstheme="majorHAnsi"/>
          <w:szCs w:val="20"/>
        </w:rPr>
        <w:t xml:space="preserve">test </w:t>
      </w:r>
      <w:r w:rsidR="00861FE8" w:rsidRPr="00861FE8">
        <w:rPr>
          <w:rFonts w:asciiTheme="majorHAnsi" w:hAnsiTheme="majorHAnsi" w:cstheme="majorHAnsi"/>
          <w:szCs w:val="20"/>
        </w:rPr>
        <w:t>to determine whether the forecast consistently underestimates or overestimates the autonomous factor</w:t>
      </w:r>
      <w:del w:id="4134" w:author="King, Darryl" w:date="2021-08-10T09:36:00Z">
        <w:r w:rsidR="00861FE8" w:rsidRPr="00861FE8" w:rsidDel="0011382A">
          <w:rPr>
            <w:rFonts w:asciiTheme="majorHAnsi" w:hAnsiTheme="majorHAnsi" w:cstheme="majorHAnsi"/>
            <w:szCs w:val="20"/>
          </w:rPr>
          <w:delText>;</w:delText>
        </w:r>
      </w:del>
      <w:ins w:id="4135" w:author="King, Darryl" w:date="2021-08-10T09:36:00Z">
        <w:r w:rsidR="0011382A">
          <w:rPr>
            <w:rFonts w:asciiTheme="majorHAnsi" w:hAnsiTheme="majorHAnsi" w:cstheme="majorHAnsi"/>
            <w:szCs w:val="20"/>
          </w:rPr>
          <w:t>,</w:t>
        </w:r>
      </w:ins>
      <w:r w:rsidR="00861FE8" w:rsidRPr="00861FE8">
        <w:rPr>
          <w:rFonts w:asciiTheme="majorHAnsi" w:hAnsiTheme="majorHAnsi" w:cstheme="majorHAnsi"/>
          <w:szCs w:val="20"/>
        </w:rPr>
        <w:t xml:space="preserve"> and </w:t>
      </w:r>
    </w:p>
    <w:p w14:paraId="006FE9E9" w14:textId="2ED74579" w:rsidR="00861FE8" w:rsidRPr="00861FE8" w:rsidRDefault="00241BB1" w:rsidP="00861FE8">
      <w:pPr>
        <w:pStyle w:val="ListParagraph"/>
        <w:numPr>
          <w:ilvl w:val="0"/>
          <w:numId w:val="21"/>
        </w:numPr>
        <w:rPr>
          <w:rFonts w:asciiTheme="majorHAnsi" w:hAnsiTheme="majorHAnsi" w:cstheme="majorHAnsi"/>
          <w:szCs w:val="20"/>
        </w:rPr>
      </w:pPr>
      <w:r w:rsidRPr="00241BB1">
        <w:rPr>
          <w:rFonts w:asciiTheme="majorHAnsi" w:hAnsiTheme="majorHAnsi" w:cstheme="majorHAnsi"/>
          <w:b/>
          <w:bCs/>
          <w:i/>
          <w:iCs/>
          <w:szCs w:val="20"/>
        </w:rPr>
        <w:t>Volatility</w:t>
      </w:r>
      <w:r>
        <w:rPr>
          <w:rFonts w:asciiTheme="majorHAnsi" w:hAnsiTheme="majorHAnsi" w:cstheme="majorHAnsi"/>
          <w:b/>
          <w:bCs/>
          <w:szCs w:val="20"/>
        </w:rPr>
        <w:t xml:space="preserve"> </w:t>
      </w:r>
      <w:r w:rsidRPr="00241BB1">
        <w:rPr>
          <w:rFonts w:asciiTheme="majorHAnsi" w:hAnsiTheme="majorHAnsi" w:cstheme="majorHAnsi"/>
          <w:szCs w:val="20"/>
        </w:rPr>
        <w:t>in the forecast errors</w:t>
      </w:r>
      <w:r>
        <w:rPr>
          <w:rFonts w:asciiTheme="majorHAnsi" w:hAnsiTheme="majorHAnsi" w:cstheme="majorHAnsi"/>
          <w:b/>
          <w:bCs/>
          <w:szCs w:val="20"/>
        </w:rPr>
        <w:t xml:space="preserve">, </w:t>
      </w:r>
      <w:r w:rsidR="00861FE8" w:rsidRPr="00861FE8">
        <w:rPr>
          <w:rFonts w:asciiTheme="majorHAnsi" w:hAnsiTheme="majorHAnsi" w:cstheme="majorHAnsi"/>
          <w:szCs w:val="20"/>
        </w:rPr>
        <w:t>to determine the reliability of AFs – i.e. whether the market can use the forecast in decision-making.</w:t>
      </w:r>
    </w:p>
    <w:p w14:paraId="3A809A85" w14:textId="36F98258" w:rsidR="005F4E46" w:rsidRDefault="00C11F25" w:rsidP="00CF46D3">
      <w:pPr>
        <w:rPr>
          <w:ins w:id="4136" w:author="King, Darryl" w:date="2021-08-09T10:25:00Z"/>
        </w:rPr>
      </w:pPr>
      <w:del w:id="4137" w:author="King, Darryl" w:date="2021-08-09T10:40:00Z">
        <w:r w:rsidRPr="00C11F25" w:rsidDel="000116DF">
          <w:rPr>
            <w:b/>
            <w:bCs/>
          </w:rPr>
          <w:delText xml:space="preserve">Publishing AFs can also provide benefits for market development and deepening over the medium term, as participants can use the information to make trading decisions. </w:delText>
        </w:r>
        <w:r w:rsidRPr="00C11F25" w:rsidDel="000116DF">
          <w:delText>The medium-term impacts may include greater</w:delText>
        </w:r>
        <w:r w:rsidR="00241BB1" w:rsidDel="000116DF">
          <w:delText xml:space="preserve"> interbank </w:delText>
        </w:r>
        <w:r w:rsidRPr="00C11F25" w:rsidDel="000116DF">
          <w:delText xml:space="preserve">transaction volumes, increased tendency for position taking, which could eventually lower short-term interest rate volatility.  </w:delText>
        </w:r>
      </w:del>
      <w:ins w:id="4138" w:author="King, Darryl" w:date="2021-08-09T10:25:00Z">
        <w:r w:rsidR="005F4E46" w:rsidRPr="00710A54">
          <w:rPr>
            <w:noProof/>
          </w:rPr>
          <mc:AlternateContent>
            <mc:Choice Requires="wps">
              <w:drawing>
                <wp:anchor distT="0" distB="0" distL="114300" distR="114300" simplePos="0" relativeHeight="251704320" behindDoc="0" locked="0" layoutInCell="1" allowOverlap="1" wp14:anchorId="75DF686C" wp14:editId="16B5E289">
                  <wp:simplePos x="0" y="0"/>
                  <wp:positionH relativeFrom="column">
                    <wp:posOffset>0</wp:posOffset>
                  </wp:positionH>
                  <wp:positionV relativeFrom="paragraph">
                    <wp:posOffset>333375</wp:posOffset>
                  </wp:positionV>
                  <wp:extent cx="5862954" cy="7372984"/>
                  <wp:effectExtent l="0" t="0" r="24130"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954" cy="7372984"/>
                          </a:xfrm>
                          <a:prstGeom prst="rect">
                            <a:avLst/>
                          </a:prstGeom>
                          <a:solidFill>
                            <a:srgbClr val="FFFFFF"/>
                          </a:solidFill>
                          <a:ln w="9525">
                            <a:solidFill>
                              <a:srgbClr val="000000"/>
                            </a:solidFill>
                            <a:miter lim="800000"/>
                            <a:headEnd/>
                            <a:tailEnd/>
                          </a:ln>
                        </wps:spPr>
                        <wps:txbx>
                          <w:txbxContent>
                            <w:p w14:paraId="3170147C" w14:textId="77777777" w:rsidR="007B199D" w:rsidRPr="00C11F25" w:rsidRDefault="007B199D" w:rsidP="005F4E46">
                              <w:pPr>
                                <w:spacing w:before="120"/>
                                <w:jc w:val="center"/>
                                <w:rPr>
                                  <w:rFonts w:ascii="Arial" w:hAnsi="Arial" w:cs="Arial"/>
                                  <w:b/>
                                  <w:bCs/>
                                  <w:color w:val="009CDE"/>
                                  <w:szCs w:val="20"/>
                                </w:rPr>
                              </w:pPr>
                              <w:r w:rsidRPr="00C11F25">
                                <w:rPr>
                                  <w:rFonts w:ascii="Arial" w:hAnsi="Arial" w:cs="Arial"/>
                                  <w:szCs w:val="20"/>
                                </w:rPr>
                                <w:fldChar w:fldCharType="begin"/>
                              </w:r>
                              <w:r w:rsidRPr="00C11F25">
                                <w:rPr>
                                  <w:rFonts w:ascii="Arial" w:hAnsi="Arial" w:cs="Arial"/>
                                  <w:szCs w:val="20"/>
                                </w:rPr>
                                <w:instrText xml:space="preserve"> TC "3. Testing Forecast Quality of Autonomous Liquidity Forecasts"\f D </w:instrText>
                              </w:r>
                              <w:r w:rsidRPr="00C11F25">
                                <w:rPr>
                                  <w:rFonts w:ascii="Arial" w:hAnsi="Arial" w:cs="Arial"/>
                                  <w:szCs w:val="20"/>
                                </w:rPr>
                                <w:fldChar w:fldCharType="end"/>
                              </w:r>
                              <w:r w:rsidRPr="00C11F25">
                                <w:rPr>
                                  <w:rFonts w:ascii="Arial" w:hAnsi="Arial" w:cs="Arial"/>
                                  <w:b/>
                                  <w:bCs/>
                                  <w:color w:val="009CDE"/>
                                  <w:szCs w:val="20"/>
                                </w:rPr>
                                <w:t>Box 3. Testing Forecast Quality of Autonomous Liquidity Forecasts</w:t>
                              </w:r>
                            </w:p>
                            <w:p w14:paraId="33CE9D15"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One important function for the liquidity forecasting team is to validate forecasts to ensure their accuracy and reliability for decision-making for both the central bank’s monetary operations and market participants (if the AFs are published). Testing forecast quality can be a periodic, with results used to improve subsequent forecasts – either through adding information for other factors from the central bank’s balance sheet that may be contributing to changes in autonomous liquidity factors or through adjustments in forecast methods. Where tests show good forecast quality, central banks could move forward with publishing AF forecasts.   </w:t>
                              </w:r>
                            </w:p>
                            <w:p w14:paraId="186D05C6"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The testing of forecast quality can use simple statistical tools to test for accuracy and bias. Tests should be applied to the overall forecast and to the individual components that make up the forecast.  </w:t>
                              </w:r>
                            </w:p>
                            <w:p w14:paraId="298339EC" w14:textId="77777777" w:rsidR="007B199D" w:rsidRPr="009D468D" w:rsidRDefault="007B199D" w:rsidP="005F4E46">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w:t>
                              </w:r>
                              <w:r w:rsidRPr="009D468D">
                                <w:rPr>
                                  <w:rFonts w:asciiTheme="majorHAnsi" w:hAnsiTheme="majorHAnsi" w:cstheme="majorHAnsi"/>
                                  <w:sz w:val="18"/>
                                  <w:szCs w:val="18"/>
                                </w:rPr>
                                <w:t>:  Root Mean Square Error (RMSE)</w:t>
                              </w:r>
                              <w:r w:rsidRPr="009D468D">
                                <w:rPr>
                                  <w:rFonts w:asciiTheme="majorHAnsi" w:hAnsiTheme="majorHAnsi" w:cstheme="majorHAnsi"/>
                                  <w:noProof/>
                                  <w:sz w:val="18"/>
                                  <w:szCs w:val="18"/>
                                </w:rPr>
                                <w:t xml:space="preserve"> </w:t>
                              </w:r>
                            </w:p>
                            <w:p w14:paraId="2A51E708" w14:textId="77777777" w:rsidR="007B199D" w:rsidRDefault="007B199D" w:rsidP="005F4E46">
                              <w:pPr>
                                <w:pStyle w:val="ListParagraph"/>
                                <w:ind w:left="360"/>
                                <w:rPr>
                                  <w:rFonts w:asciiTheme="majorHAnsi" w:hAnsiTheme="majorHAnsi" w:cstheme="majorHAnsi"/>
                                  <w:sz w:val="18"/>
                                  <w:szCs w:val="18"/>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443"/>
                              </w:tblGrid>
                              <w:tr w:rsidR="007B199D" w14:paraId="17B38378" w14:textId="77777777" w:rsidTr="009D468D">
                                <w:tc>
                                  <w:tcPr>
                                    <w:tcW w:w="3960" w:type="dxa"/>
                                  </w:tcPr>
                                  <w:p w14:paraId="2318DEA5" w14:textId="77777777" w:rsidR="007B199D" w:rsidRDefault="007B199D" w:rsidP="009D468D">
                                    <w:pPr>
                                      <w:pStyle w:val="ListParagraph"/>
                                      <w:ind w:left="0"/>
                                      <w:rPr>
                                        <w:rFonts w:asciiTheme="majorHAnsi" w:hAnsiTheme="majorHAnsi" w:cstheme="majorHAnsi"/>
                                        <w:sz w:val="18"/>
                                        <w:szCs w:val="18"/>
                                      </w:rPr>
                                    </w:pPr>
                                    <w:r w:rsidRPr="009D468D">
                                      <w:rPr>
                                        <w:noProof/>
                                      </w:rPr>
                                      <w:drawing>
                                        <wp:inline distT="0" distB="0" distL="0" distR="0" wp14:anchorId="56BEC4FE" wp14:editId="6F9839C2">
                                          <wp:extent cx="2267712" cy="722376"/>
                                          <wp:effectExtent l="0" t="0" r="0" b="190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7712" cy="722376"/>
                                                  </a:xfrm>
                                                  <a:prstGeom prst="rect">
                                                    <a:avLst/>
                                                  </a:prstGeom>
                                                  <a:noFill/>
                                                  <a:ln>
                                                    <a:noFill/>
                                                  </a:ln>
                                                </pic:spPr>
                                              </pic:pic>
                                            </a:graphicData>
                                          </a:graphic>
                                        </wp:inline>
                                      </w:drawing>
                                    </w:r>
                                  </w:p>
                                </w:tc>
                                <w:tc>
                                  <w:tcPr>
                                    <w:tcW w:w="4443" w:type="dxa"/>
                                  </w:tcPr>
                                  <w:p w14:paraId="0C223763" w14:textId="77777777" w:rsidR="007B199D" w:rsidRDefault="007B199D" w:rsidP="009D468D">
                                    <w:pPr>
                                      <w:pStyle w:val="ListParagraph"/>
                                      <w:ind w:left="0"/>
                                      <w:rPr>
                                        <w:rFonts w:asciiTheme="majorHAnsi" w:hAnsiTheme="majorHAnsi" w:cstheme="majorHAnsi"/>
                                        <w:sz w:val="18"/>
                                        <w:szCs w:val="18"/>
                                      </w:rPr>
                                    </w:pPr>
                                    <w:r w:rsidRPr="009D468D">
                                      <w:rPr>
                                        <w:rFonts w:asciiTheme="majorHAnsi" w:hAnsiTheme="majorHAnsi" w:cstheme="majorHAnsi"/>
                                        <w:sz w:val="18"/>
                                        <w:szCs w:val="18"/>
                                      </w:rPr>
                                      <w:t>A smaller RMSE indicates a lower degree of forecast error, implying higher accuracy.</w:t>
                                    </w:r>
                                  </w:p>
                                </w:tc>
                              </w:tr>
                            </w:tbl>
                            <w:p w14:paraId="5CC75667" w14:textId="77777777" w:rsidR="007B199D" w:rsidRDefault="007B199D" w:rsidP="005F4E46">
                              <w:pPr>
                                <w:pStyle w:val="ListParagraph"/>
                                <w:ind w:left="360"/>
                                <w:rPr>
                                  <w:rFonts w:asciiTheme="majorHAnsi" w:hAnsiTheme="majorHAnsi" w:cstheme="majorHAnsi"/>
                                  <w:sz w:val="18"/>
                                  <w:szCs w:val="18"/>
                                </w:rPr>
                              </w:pPr>
                            </w:p>
                            <w:p w14:paraId="664A9604" w14:textId="77777777" w:rsidR="007B199D" w:rsidRDefault="007B199D" w:rsidP="005F4E46">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 and bias</w:t>
                              </w:r>
                              <w:r w:rsidRPr="009D468D">
                                <w:rPr>
                                  <w:rFonts w:asciiTheme="majorHAnsi" w:hAnsiTheme="majorHAnsi" w:cstheme="majorHAnsi"/>
                                  <w:sz w:val="18"/>
                                  <w:szCs w:val="18"/>
                                </w:rPr>
                                <w:t>: OLS Estimation of the Relationship between the realized AFs (ARF) and the forecasted AFs (AFF)</w:t>
                              </w:r>
                            </w:p>
                            <w:p w14:paraId="566A072C" w14:textId="77777777" w:rsidR="007B199D" w:rsidRPr="009D468D" w:rsidRDefault="007B199D" w:rsidP="005F4E46">
                              <w:pPr>
                                <w:pStyle w:val="ListParagraph"/>
                                <w:spacing w:after="0"/>
                                <w:rPr>
                                  <w:rFonts w:asciiTheme="majorHAnsi" w:hAnsiTheme="majorHAnsi" w:cstheme="majorHAnsi"/>
                                  <w:sz w:val="18"/>
                                  <w:szCs w:val="18"/>
                                </w:rPr>
                              </w:pPr>
                            </w:p>
                            <w:p w14:paraId="3CA1F628" w14:textId="77777777" w:rsidR="007B199D" w:rsidRPr="009D468D" w:rsidRDefault="007B199D" w:rsidP="005F4E46">
                              <w:pPr>
                                <w:ind w:left="450"/>
                                <w:rPr>
                                  <w:rFonts w:asciiTheme="majorHAnsi" w:hAnsiTheme="majorHAnsi" w:cstheme="majorHAnsi"/>
                                  <w:sz w:val="18"/>
                                  <w:szCs w:val="18"/>
                                </w:rPr>
                              </w:pPr>
                              <w:r w:rsidRPr="009D468D">
                                <w:rPr>
                                  <w:rFonts w:asciiTheme="majorHAnsi" w:hAnsiTheme="majorHAnsi" w:cstheme="majorHAnsi"/>
                                  <w:noProof/>
                                  <w:sz w:val="18"/>
                                  <w:szCs w:val="18"/>
                                </w:rPr>
                                <w:drawing>
                                  <wp:inline distT="0" distB="0" distL="0" distR="0" wp14:anchorId="3DECC07C" wp14:editId="3EA13C60">
                                    <wp:extent cx="5194300" cy="1115555"/>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1391" cy="1119226"/>
                                            </a:xfrm>
                                            <a:prstGeom prst="rect">
                                              <a:avLst/>
                                            </a:prstGeom>
                                            <a:noFill/>
                                            <a:ln>
                                              <a:noFill/>
                                            </a:ln>
                                          </pic:spPr>
                                        </pic:pic>
                                      </a:graphicData>
                                    </a:graphic>
                                  </wp:inline>
                                </w:drawing>
                              </w:r>
                            </w:p>
                            <w:p w14:paraId="2C6D27D6"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Under the assumption that forecasts are unbiased and accurate, AFR should move proportionally to AFF without drift and limited forecast errors. The expected values for coefficients are </w:t>
                              </w:r>
                              <m:oMath>
                                <m:r>
                                  <w:rPr>
                                    <w:rFonts w:ascii="Cambria Math" w:hAnsi="Cambria Math" w:cstheme="majorHAnsi"/>
                                    <w:sz w:val="18"/>
                                    <w:szCs w:val="18"/>
                                  </w:rPr>
                                  <m:t>c</m:t>
                                </m:r>
                              </m:oMath>
                              <w:r w:rsidRPr="009D468D">
                                <w:rPr>
                                  <w:rFonts w:asciiTheme="majorHAnsi" w:hAnsiTheme="majorHAnsi" w:cstheme="majorHAnsi"/>
                                  <w:sz w:val="18"/>
                                  <w:szCs w:val="18"/>
                                </w:rPr>
                                <w:t xml:space="preserve"> =0;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729E0545"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there is an unconditional bias in the forecast, suggesting that the change in autonomous factors over the period would be systematically over- or underestimated. </w:t>
                              </w:r>
                            </w:p>
                            <w:p w14:paraId="333D21AD"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would suggest a bias conditional to the change in the forecast, indicating that the bias changes with the size of the autonomous factor change. </w:t>
                              </w:r>
                            </w:p>
                            <w:p w14:paraId="4B41BC32"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The test is based on the null hypothesis of both conditional and unconditional forecast bias together, conducted as the joint Wald test of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and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33DD958B"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Source: Authors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5DF686C" id="_x0000_s1035" type="#_x0000_t202" style="position:absolute;margin-left:0;margin-top:26.25pt;width:461.65pt;height:580.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">
                  <v:textbox>
                    <w:txbxContent>
                      <w:p w14:paraId="3170147C" w14:textId="77777777" w:rsidR="007B199D" w:rsidRPr="00C11F25" w:rsidRDefault="007B199D" w:rsidP="005F4E46">
                        <w:pPr>
                          <w:spacing w:before="120"/>
                          <w:jc w:val="center"/>
                          <w:rPr>
                            <w:rFonts w:ascii="Arial" w:hAnsi="Arial" w:cs="Arial"/>
                            <w:b/>
                            <w:bCs/>
                            <w:color w:val="009CDE"/>
                            <w:szCs w:val="20"/>
                          </w:rPr>
                        </w:pPr>
                        <w:r w:rsidRPr="00C11F25">
                          <w:rPr>
                            <w:rFonts w:ascii="Arial" w:hAnsi="Arial" w:cs="Arial"/>
                            <w:szCs w:val="20"/>
                          </w:rPr>
                          <w:fldChar w:fldCharType="begin"/>
                        </w:r>
                        <w:r w:rsidRPr="00C11F25">
                          <w:rPr>
                            <w:rFonts w:ascii="Arial" w:hAnsi="Arial" w:cs="Arial"/>
                            <w:szCs w:val="20"/>
                          </w:rPr>
                          <w:instrText xml:space="preserve"> TC "3. Testing Forecast Quality of Autonomous Liquidity Forecasts"\f D </w:instrText>
                        </w:r>
                        <w:r w:rsidRPr="00C11F25">
                          <w:rPr>
                            <w:rFonts w:ascii="Arial" w:hAnsi="Arial" w:cs="Arial"/>
                            <w:szCs w:val="20"/>
                          </w:rPr>
                          <w:fldChar w:fldCharType="end"/>
                        </w:r>
                        <w:r w:rsidRPr="00C11F25">
                          <w:rPr>
                            <w:rFonts w:ascii="Arial" w:hAnsi="Arial" w:cs="Arial"/>
                            <w:b/>
                            <w:bCs/>
                            <w:color w:val="009CDE"/>
                            <w:szCs w:val="20"/>
                          </w:rPr>
                          <w:t>Box 3. Testing Forecast Quality of Autonomous Liquidity Forecasts</w:t>
                        </w:r>
                      </w:p>
                      <w:p w14:paraId="33CE9D15"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One important function for the liquidity forecasting team is to validate forecasts to ensure their accuracy and reliability for decision-making for both the central bank’s monetary operations and market participants (if the AFs are published). Testing forecast quality can be a periodic, with results used to improve subsequent forecasts – either through adding information for other factors from the central bank’s balance sheet that may be contributing to changes in autonomous liquidity factors or through adjustments in forecast methods. Where tests show good forecast quality, central banks could move forward with publishing AF forecasts.   </w:t>
                        </w:r>
                      </w:p>
                      <w:p w14:paraId="186D05C6"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The testing of forecast quality can use simple statistical tools to test for accuracy and bias. Tests should be applied to the overall forecast and to the individual components that make up the forecast.  </w:t>
                        </w:r>
                      </w:p>
                      <w:p w14:paraId="298339EC" w14:textId="77777777" w:rsidR="007B199D" w:rsidRPr="009D468D" w:rsidRDefault="007B199D" w:rsidP="005F4E46">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w:t>
                        </w:r>
                        <w:r w:rsidRPr="009D468D">
                          <w:rPr>
                            <w:rFonts w:asciiTheme="majorHAnsi" w:hAnsiTheme="majorHAnsi" w:cstheme="majorHAnsi"/>
                            <w:sz w:val="18"/>
                            <w:szCs w:val="18"/>
                          </w:rPr>
                          <w:t>:  Root Mean Square Error (RMSE)</w:t>
                        </w:r>
                        <w:r w:rsidRPr="009D468D">
                          <w:rPr>
                            <w:rFonts w:asciiTheme="majorHAnsi" w:hAnsiTheme="majorHAnsi" w:cstheme="majorHAnsi"/>
                            <w:noProof/>
                            <w:sz w:val="18"/>
                            <w:szCs w:val="18"/>
                          </w:rPr>
                          <w:t xml:space="preserve"> </w:t>
                        </w:r>
                      </w:p>
                      <w:p w14:paraId="2A51E708" w14:textId="77777777" w:rsidR="007B199D" w:rsidRDefault="007B199D" w:rsidP="005F4E46">
                        <w:pPr>
                          <w:pStyle w:val="ListParagraph"/>
                          <w:ind w:left="360"/>
                          <w:rPr>
                            <w:rFonts w:asciiTheme="majorHAnsi" w:hAnsiTheme="majorHAnsi" w:cstheme="majorHAnsi"/>
                            <w:sz w:val="18"/>
                            <w:szCs w:val="18"/>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443"/>
                        </w:tblGrid>
                        <w:tr w:rsidR="007B199D" w14:paraId="17B38378" w14:textId="77777777" w:rsidTr="009D468D">
                          <w:tc>
                            <w:tcPr>
                              <w:tcW w:w="3960" w:type="dxa"/>
                            </w:tcPr>
                            <w:p w14:paraId="2318DEA5" w14:textId="77777777" w:rsidR="007B199D" w:rsidRDefault="007B199D" w:rsidP="009D468D">
                              <w:pPr>
                                <w:pStyle w:val="ListParagraph"/>
                                <w:ind w:left="0"/>
                                <w:rPr>
                                  <w:rFonts w:asciiTheme="majorHAnsi" w:hAnsiTheme="majorHAnsi" w:cstheme="majorHAnsi"/>
                                  <w:sz w:val="18"/>
                                  <w:szCs w:val="18"/>
                                </w:rPr>
                              </w:pPr>
                              <w:r w:rsidRPr="009D468D">
                                <w:rPr>
                                  <w:noProof/>
                                </w:rPr>
                                <w:drawing>
                                  <wp:inline distT="0" distB="0" distL="0" distR="0" wp14:anchorId="56BEC4FE" wp14:editId="6F9839C2">
                                    <wp:extent cx="2267712" cy="722376"/>
                                    <wp:effectExtent l="0" t="0" r="0" b="190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7712" cy="722376"/>
                                            </a:xfrm>
                                            <a:prstGeom prst="rect">
                                              <a:avLst/>
                                            </a:prstGeom>
                                            <a:noFill/>
                                            <a:ln>
                                              <a:noFill/>
                                            </a:ln>
                                          </pic:spPr>
                                        </pic:pic>
                                      </a:graphicData>
                                    </a:graphic>
                                  </wp:inline>
                                </w:drawing>
                              </w:r>
                            </w:p>
                          </w:tc>
                          <w:tc>
                            <w:tcPr>
                              <w:tcW w:w="4443" w:type="dxa"/>
                            </w:tcPr>
                            <w:p w14:paraId="0C223763" w14:textId="77777777" w:rsidR="007B199D" w:rsidRDefault="007B199D" w:rsidP="009D468D">
                              <w:pPr>
                                <w:pStyle w:val="ListParagraph"/>
                                <w:ind w:left="0"/>
                                <w:rPr>
                                  <w:rFonts w:asciiTheme="majorHAnsi" w:hAnsiTheme="majorHAnsi" w:cstheme="majorHAnsi"/>
                                  <w:sz w:val="18"/>
                                  <w:szCs w:val="18"/>
                                </w:rPr>
                              </w:pPr>
                              <w:r w:rsidRPr="009D468D">
                                <w:rPr>
                                  <w:rFonts w:asciiTheme="majorHAnsi" w:hAnsiTheme="majorHAnsi" w:cstheme="majorHAnsi"/>
                                  <w:sz w:val="18"/>
                                  <w:szCs w:val="18"/>
                                </w:rPr>
                                <w:t>A smaller RMSE indicates a lower degree of forecast error, implying higher accuracy.</w:t>
                              </w:r>
                            </w:p>
                          </w:tc>
                        </w:tr>
                      </w:tbl>
                      <w:p w14:paraId="5CC75667" w14:textId="77777777" w:rsidR="007B199D" w:rsidRDefault="007B199D" w:rsidP="005F4E46">
                        <w:pPr>
                          <w:pStyle w:val="ListParagraph"/>
                          <w:ind w:left="360"/>
                          <w:rPr>
                            <w:rFonts w:asciiTheme="majorHAnsi" w:hAnsiTheme="majorHAnsi" w:cstheme="majorHAnsi"/>
                            <w:sz w:val="18"/>
                            <w:szCs w:val="18"/>
                          </w:rPr>
                        </w:pPr>
                      </w:p>
                      <w:p w14:paraId="664A9604" w14:textId="77777777" w:rsidR="007B199D" w:rsidRDefault="007B199D" w:rsidP="005F4E46">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 and bias</w:t>
                        </w:r>
                        <w:r w:rsidRPr="009D468D">
                          <w:rPr>
                            <w:rFonts w:asciiTheme="majorHAnsi" w:hAnsiTheme="majorHAnsi" w:cstheme="majorHAnsi"/>
                            <w:sz w:val="18"/>
                            <w:szCs w:val="18"/>
                          </w:rPr>
                          <w:t>: OLS Estimation of the Relationship between the realized AFs (ARF) and the forecasted AFs (AFF)</w:t>
                        </w:r>
                      </w:p>
                      <w:p w14:paraId="566A072C" w14:textId="77777777" w:rsidR="007B199D" w:rsidRPr="009D468D" w:rsidRDefault="007B199D" w:rsidP="005F4E46">
                        <w:pPr>
                          <w:pStyle w:val="ListParagraph"/>
                          <w:spacing w:after="0"/>
                          <w:rPr>
                            <w:rFonts w:asciiTheme="majorHAnsi" w:hAnsiTheme="majorHAnsi" w:cstheme="majorHAnsi"/>
                            <w:sz w:val="18"/>
                            <w:szCs w:val="18"/>
                          </w:rPr>
                        </w:pPr>
                      </w:p>
                      <w:p w14:paraId="3CA1F628" w14:textId="77777777" w:rsidR="007B199D" w:rsidRPr="009D468D" w:rsidRDefault="007B199D" w:rsidP="005F4E46">
                        <w:pPr>
                          <w:ind w:left="450"/>
                          <w:rPr>
                            <w:rFonts w:asciiTheme="majorHAnsi" w:hAnsiTheme="majorHAnsi" w:cstheme="majorHAnsi"/>
                            <w:sz w:val="18"/>
                            <w:szCs w:val="18"/>
                          </w:rPr>
                        </w:pPr>
                        <w:r w:rsidRPr="009D468D">
                          <w:rPr>
                            <w:rFonts w:asciiTheme="majorHAnsi" w:hAnsiTheme="majorHAnsi" w:cstheme="majorHAnsi"/>
                            <w:noProof/>
                            <w:sz w:val="18"/>
                            <w:szCs w:val="18"/>
                          </w:rPr>
                          <w:drawing>
                            <wp:inline distT="0" distB="0" distL="0" distR="0" wp14:anchorId="3DECC07C" wp14:editId="3EA13C60">
                              <wp:extent cx="5194300" cy="1115555"/>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1391" cy="1119226"/>
                                      </a:xfrm>
                                      <a:prstGeom prst="rect">
                                        <a:avLst/>
                                      </a:prstGeom>
                                      <a:noFill/>
                                      <a:ln>
                                        <a:noFill/>
                                      </a:ln>
                                    </pic:spPr>
                                  </pic:pic>
                                </a:graphicData>
                              </a:graphic>
                            </wp:inline>
                          </w:drawing>
                        </w:r>
                      </w:p>
                      <w:p w14:paraId="2C6D27D6"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Under the assumption that forecasts are unbiased and accurate, AFR should move proportionally to AFF without drift and limited forecast errors. The expected values for coefficients are </w:t>
                        </w:r>
                        <m:oMath>
                          <m:r>
                            <w:rPr>
                              <w:rFonts w:ascii="Cambria Math" w:hAnsi="Cambria Math" w:cstheme="majorHAnsi"/>
                              <w:sz w:val="18"/>
                              <w:szCs w:val="18"/>
                            </w:rPr>
                            <m:t>c</m:t>
                          </m:r>
                        </m:oMath>
                        <w:r w:rsidRPr="009D468D">
                          <w:rPr>
                            <w:rFonts w:asciiTheme="majorHAnsi" w:hAnsiTheme="majorHAnsi" w:cstheme="majorHAnsi"/>
                            <w:sz w:val="18"/>
                            <w:szCs w:val="18"/>
                          </w:rPr>
                          <w:t xml:space="preserve"> =0;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729E0545"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there is an unconditional bias in the forecast, suggesting that the change in autonomous factors over the period would be systematically over- or underestimated. </w:t>
                        </w:r>
                      </w:p>
                      <w:p w14:paraId="333D21AD"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would suggest a bias conditional to the change in the forecast, indicating that the bias changes with the size of the autonomous factor change. </w:t>
                        </w:r>
                      </w:p>
                      <w:p w14:paraId="4B41BC32"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 xml:space="preserve">The test is based on the null hypothesis of both conditional and unconditional forecast bias together, conducted as the joint Wald test of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and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33DD958B" w14:textId="77777777" w:rsidR="007B199D" w:rsidRPr="009D468D" w:rsidRDefault="007B199D" w:rsidP="005F4E46">
                        <w:pPr>
                          <w:rPr>
                            <w:rFonts w:asciiTheme="majorHAnsi" w:hAnsiTheme="majorHAnsi" w:cstheme="majorHAnsi"/>
                            <w:sz w:val="18"/>
                            <w:szCs w:val="18"/>
                          </w:rPr>
                        </w:pPr>
                        <w:r w:rsidRPr="009D468D">
                          <w:rPr>
                            <w:rFonts w:asciiTheme="majorHAnsi" w:hAnsiTheme="majorHAnsi" w:cstheme="majorHAnsi"/>
                            <w:sz w:val="18"/>
                            <w:szCs w:val="18"/>
                          </w:rPr>
                          <w:t>Source: Authors</w:t>
                        </w:r>
                      </w:p>
                    </w:txbxContent>
                  </v:textbox>
                  <w10:wrap type="square"/>
                </v:shape>
              </w:pict>
            </mc:Fallback>
          </mc:AlternateContent>
        </w:r>
      </w:ins>
    </w:p>
    <w:p w14:paraId="23008F42" w14:textId="77777777" w:rsidR="005F4E46" w:rsidRDefault="005F4E46" w:rsidP="00CF46D3">
      <w:pPr>
        <w:rPr>
          <w:ins w:id="4139" w:author="King, Darryl" w:date="2021-08-06T10:56:00Z"/>
        </w:rPr>
      </w:pPr>
    </w:p>
    <w:p w14:paraId="1C641C92" w14:textId="37469044" w:rsidR="00F25E24" w:rsidRDefault="00C370B2" w:rsidP="00F25E24">
      <w:pPr>
        <w:pStyle w:val="Heading1"/>
        <w:rPr>
          <w:ins w:id="4140" w:author="King, Darryl" w:date="2021-08-06T10:56:00Z"/>
        </w:rPr>
      </w:pPr>
      <w:bookmarkStart w:id="4141" w:name="_Toc81388148"/>
      <w:ins w:id="4142" w:author="King, Darryl" w:date="2021-08-06T10:57:00Z">
        <w:r>
          <w:t>O</w:t>
        </w:r>
      </w:ins>
      <w:ins w:id="4143" w:author="King, Darryl" w:date="2021-08-06T10:56:00Z">
        <w:r w:rsidR="00F25E24">
          <w:t>rganization</w:t>
        </w:r>
        <w:bookmarkEnd w:id="4141"/>
        <w:r w:rsidR="00F25E24">
          <w:t xml:space="preserve"> </w:t>
        </w:r>
      </w:ins>
    </w:p>
    <w:p w14:paraId="793352BD" w14:textId="3B5F907A" w:rsidR="00B0154B" w:rsidRDefault="00B0154B" w:rsidP="00B0154B">
      <w:pPr>
        <w:rPr>
          <w:ins w:id="4144" w:author="King, Darryl" w:date="2021-08-09T14:58:00Z"/>
        </w:rPr>
      </w:pPr>
      <w:ins w:id="4145" w:author="King, Darryl" w:date="2021-08-09T14:48:00Z">
        <w:r>
          <w:rPr>
            <w:b/>
            <w:bCs/>
          </w:rPr>
          <w:t>T</w:t>
        </w:r>
      </w:ins>
      <w:ins w:id="4146" w:author="King, Darryl" w:date="2021-08-06T10:56:00Z">
        <w:r w:rsidR="00F25E24" w:rsidRPr="00C33A5F">
          <w:rPr>
            <w:b/>
            <w:bCs/>
          </w:rPr>
          <w:t xml:space="preserve">he liquidity forecasting </w:t>
        </w:r>
      </w:ins>
      <w:ins w:id="4147" w:author="King, Darryl" w:date="2021-08-09T14:50:00Z">
        <w:r>
          <w:rPr>
            <w:b/>
            <w:bCs/>
          </w:rPr>
          <w:t>function</w:t>
        </w:r>
      </w:ins>
      <w:ins w:id="4148" w:author="King, Darryl" w:date="2021-08-06T10:56:00Z">
        <w:r w:rsidR="00F25E24" w:rsidRPr="00C33A5F">
          <w:rPr>
            <w:b/>
            <w:bCs/>
          </w:rPr>
          <w:t xml:space="preserve"> </w:t>
        </w:r>
      </w:ins>
      <w:ins w:id="4149" w:author="King, Darryl" w:date="2021-08-09T15:05:00Z">
        <w:r w:rsidR="007E56FD">
          <w:rPr>
            <w:b/>
            <w:bCs/>
          </w:rPr>
          <w:t xml:space="preserve">should be </w:t>
        </w:r>
      </w:ins>
      <w:ins w:id="4150" w:author="King, Darryl" w:date="2021-08-09T14:52:00Z">
        <w:r>
          <w:rPr>
            <w:b/>
            <w:bCs/>
          </w:rPr>
          <w:t>set-up as a sta</w:t>
        </w:r>
      </w:ins>
      <w:ins w:id="4151" w:author="King, Darryl" w:date="2021-08-09T14:53:00Z">
        <w:r>
          <w:rPr>
            <w:b/>
            <w:bCs/>
          </w:rPr>
          <w:t>ndalone unit</w:t>
        </w:r>
      </w:ins>
      <w:ins w:id="4152" w:author="King, Darryl" w:date="2021-08-09T14:56:00Z">
        <w:r>
          <w:rPr>
            <w:b/>
            <w:bCs/>
          </w:rPr>
          <w:t xml:space="preserve"> </w:t>
        </w:r>
      </w:ins>
      <w:ins w:id="4153" w:author="King, Darryl" w:date="2021-08-09T14:53:00Z">
        <w:r>
          <w:rPr>
            <w:b/>
            <w:bCs/>
          </w:rPr>
          <w:t xml:space="preserve">with a clear mandate and accountability. </w:t>
        </w:r>
      </w:ins>
      <w:ins w:id="4154" w:author="King, Darryl" w:date="2021-08-09T14:56:00Z">
        <w:r w:rsidRPr="00B0154B">
          <w:rPr>
            <w:rPrChange w:id="4155" w:author="King, Darryl" w:date="2021-08-09T14:56:00Z">
              <w:rPr>
                <w:b/>
                <w:bCs/>
              </w:rPr>
            </w:rPrChange>
          </w:rPr>
          <w:t xml:space="preserve">The size of the </w:t>
        </w:r>
      </w:ins>
      <w:ins w:id="4156" w:author="King, Darryl" w:date="2021-08-09T14:57:00Z">
        <w:r>
          <w:t>unit</w:t>
        </w:r>
      </w:ins>
      <w:ins w:id="4157" w:author="King, Darryl" w:date="2021-08-09T14:56:00Z">
        <w:r w:rsidRPr="00B0154B">
          <w:rPr>
            <w:rPrChange w:id="4158" w:author="King, Darryl" w:date="2021-08-09T14:56:00Z">
              <w:rPr>
                <w:b/>
                <w:bCs/>
              </w:rPr>
            </w:rPrChange>
          </w:rPr>
          <w:t xml:space="preserve"> will largely depend on the complexity of the financial system, and the reliability of the inp</w:t>
        </w:r>
      </w:ins>
      <w:ins w:id="4159" w:author="King, Darryl" w:date="2021-08-09T14:58:00Z">
        <w:r w:rsidRPr="00735324">
          <w:t>uts received from different sources.</w:t>
        </w:r>
        <w:r>
          <w:t xml:space="preserve"> </w:t>
        </w:r>
      </w:ins>
      <w:ins w:id="4160" w:author="King, Darryl" w:date="2021-08-09T15:06:00Z">
        <w:r w:rsidR="007E56FD">
          <w:t>The unit’s</w:t>
        </w:r>
      </w:ins>
      <w:ins w:id="4161" w:author="King, Darryl" w:date="2021-08-09T14:58:00Z">
        <w:r>
          <w:t xml:space="preserve"> main tasks are to:</w:t>
        </w:r>
      </w:ins>
    </w:p>
    <w:p w14:paraId="326E680D" w14:textId="7E677D2A" w:rsidR="00585957" w:rsidRDefault="007E56FD" w:rsidP="007E56FD">
      <w:pPr>
        <w:pStyle w:val="ListBullet"/>
        <w:rPr>
          <w:ins w:id="4162" w:author="King, Darryl" w:date="2021-08-09T15:34:00Z"/>
        </w:rPr>
      </w:pPr>
      <w:ins w:id="4163" w:author="King, Darryl" w:date="2021-08-09T15:09:00Z">
        <w:r>
          <w:t>E</w:t>
        </w:r>
      </w:ins>
      <w:ins w:id="4164" w:author="King, Darryl" w:date="2021-08-09T15:08:00Z">
        <w:r>
          <w:t xml:space="preserve">stablish </w:t>
        </w:r>
      </w:ins>
      <w:ins w:id="4165" w:author="King, Darryl" w:date="2021-08-09T15:09:00Z">
        <w:r>
          <w:t>daily/weekly/monthly processes as necessary</w:t>
        </w:r>
        <w:r w:rsidR="00990B3F">
          <w:t>, to produce liquidity forecasts</w:t>
        </w:r>
      </w:ins>
      <w:ins w:id="4166" w:author="King, Darryl" w:date="2021-08-09T15:38:00Z">
        <w:r w:rsidR="00EB4CAB">
          <w:t>,</w:t>
        </w:r>
      </w:ins>
      <w:ins w:id="4167" w:author="King, Darryl" w:date="2021-08-09T15:33:00Z">
        <w:r w:rsidR="00585957">
          <w:t xml:space="preserve"> </w:t>
        </w:r>
      </w:ins>
    </w:p>
    <w:p w14:paraId="1E160ACD" w14:textId="426AAE46" w:rsidR="007E56FD" w:rsidRDefault="00585957" w:rsidP="007E56FD">
      <w:pPr>
        <w:pStyle w:val="ListBullet"/>
        <w:rPr>
          <w:ins w:id="4168" w:author="King, Darryl" w:date="2021-08-09T15:08:00Z"/>
        </w:rPr>
      </w:pPr>
      <w:ins w:id="4169" w:author="King, Darryl" w:date="2021-08-09T15:34:00Z">
        <w:r>
          <w:t>G</w:t>
        </w:r>
      </w:ins>
      <w:ins w:id="4170" w:author="King, Darryl" w:date="2021-08-09T15:33:00Z">
        <w:r>
          <w:t>ather inputs from, internal sources—such as the research department, FX operations department, and payment systems department, and external to the central bank, such as the MoF and banks</w:t>
        </w:r>
      </w:ins>
      <w:ins w:id="4171" w:author="King, Darryl" w:date="2021-08-09T15:10:00Z">
        <w:r w:rsidR="00990B3F">
          <w:t>,</w:t>
        </w:r>
      </w:ins>
    </w:p>
    <w:p w14:paraId="4236F2BD" w14:textId="60259D72" w:rsidR="007E56FD" w:rsidRDefault="007E56FD" w:rsidP="007E56FD">
      <w:pPr>
        <w:pStyle w:val="ListBullet"/>
        <w:rPr>
          <w:ins w:id="4172" w:author="King, Darryl" w:date="2021-08-09T15:06:00Z"/>
        </w:rPr>
      </w:pPr>
      <w:ins w:id="4173" w:author="King, Darryl" w:date="2021-08-09T15:06:00Z">
        <w:r>
          <w:t xml:space="preserve">Maintain </w:t>
        </w:r>
      </w:ins>
      <w:ins w:id="4174" w:author="King, Darryl" w:date="2021-08-09T15:07:00Z">
        <w:r>
          <w:t>the databases of core components used in the forecasts</w:t>
        </w:r>
      </w:ins>
      <w:ins w:id="4175" w:author="King, Darryl" w:date="2021-08-09T15:08:00Z">
        <w:r>
          <w:t xml:space="preserve"> and the liquidity forecasting template, </w:t>
        </w:r>
      </w:ins>
      <w:ins w:id="4176" w:author="King, Darryl" w:date="2021-08-09T15:06:00Z">
        <w:r>
          <w:t xml:space="preserve"> </w:t>
        </w:r>
      </w:ins>
    </w:p>
    <w:p w14:paraId="2153015B" w14:textId="67FF2211" w:rsidR="007E56FD" w:rsidRDefault="00990B3F">
      <w:pPr>
        <w:pStyle w:val="ListBullet"/>
        <w:rPr>
          <w:ins w:id="4177" w:author="King, Darryl" w:date="2021-08-09T14:58:00Z"/>
        </w:rPr>
        <w:pPrChange w:id="4178" w:author="King, Darryl" w:date="2021-08-09T15:01:00Z">
          <w:pPr/>
        </w:pPrChange>
      </w:pPr>
      <w:ins w:id="4179" w:author="King, Darryl" w:date="2021-08-09T15:10:00Z">
        <w:r>
          <w:t>A</w:t>
        </w:r>
      </w:ins>
      <w:ins w:id="4180" w:author="King, Darryl" w:date="2021-08-09T15:11:00Z">
        <w:r>
          <w:t xml:space="preserve">ssess </w:t>
        </w:r>
      </w:ins>
      <w:ins w:id="4181" w:author="King, Darryl" w:date="2021-08-09T15:03:00Z">
        <w:r w:rsidR="007E56FD" w:rsidRPr="007E56FD">
          <w:rPr>
            <w:i/>
            <w:iCs/>
            <w:rPrChange w:id="4182" w:author="King, Darryl" w:date="2021-08-09T15:04:00Z">
              <w:rPr/>
            </w:rPrChange>
          </w:rPr>
          <w:t>optimal</w:t>
        </w:r>
        <w:r w:rsidR="007E56FD">
          <w:t xml:space="preserve"> statistical </w:t>
        </w:r>
      </w:ins>
      <w:ins w:id="4183" w:author="King, Darryl" w:date="2021-08-09T15:04:00Z">
        <w:r w:rsidR="007E56FD">
          <w:t xml:space="preserve">approaches for forecasting the AFs, </w:t>
        </w:r>
      </w:ins>
    </w:p>
    <w:p w14:paraId="0ABFEE49" w14:textId="3CA75143" w:rsidR="007E56FD" w:rsidRDefault="007E56FD">
      <w:pPr>
        <w:pStyle w:val="ListBullet"/>
        <w:rPr>
          <w:ins w:id="4184" w:author="King, Darryl" w:date="2021-08-09T14:59:00Z"/>
        </w:rPr>
        <w:pPrChange w:id="4185" w:author="King, Darryl" w:date="2021-08-09T15:01:00Z">
          <w:pPr/>
        </w:pPrChange>
      </w:pPr>
      <w:ins w:id="4186" w:author="King, Darryl" w:date="2021-08-09T14:59:00Z">
        <w:r>
          <w:t>A</w:t>
        </w:r>
      </w:ins>
      <w:ins w:id="4187" w:author="King, Darryl" w:date="2021-08-09T14:57:00Z">
        <w:r w:rsidR="00B0154B">
          <w:t>ssess forecast errors</w:t>
        </w:r>
      </w:ins>
      <w:ins w:id="4188" w:author="King, Darryl" w:date="2021-08-09T15:02:00Z">
        <w:r>
          <w:t xml:space="preserve"> and refine </w:t>
        </w:r>
      </w:ins>
      <w:ins w:id="4189" w:author="King, Darryl" w:date="2021-08-09T15:04:00Z">
        <w:r>
          <w:t xml:space="preserve">the </w:t>
        </w:r>
      </w:ins>
      <w:ins w:id="4190" w:author="King, Darryl" w:date="2021-08-09T15:05:00Z">
        <w:r>
          <w:t>statistical</w:t>
        </w:r>
      </w:ins>
      <w:ins w:id="4191" w:author="King, Darryl" w:date="2021-08-09T15:02:00Z">
        <w:r>
          <w:t xml:space="preserve"> approaches to minimize the </w:t>
        </w:r>
      </w:ins>
      <w:ins w:id="4192" w:author="King, Darryl" w:date="2021-08-09T15:03:00Z">
        <w:r>
          <w:t>incidence</w:t>
        </w:r>
      </w:ins>
      <w:ins w:id="4193" w:author="King, Darryl" w:date="2021-08-09T15:02:00Z">
        <w:r>
          <w:t xml:space="preserve"> of er</w:t>
        </w:r>
      </w:ins>
      <w:ins w:id="4194" w:author="King, Darryl" w:date="2021-08-09T15:03:00Z">
        <w:r>
          <w:t>ror</w:t>
        </w:r>
      </w:ins>
      <w:ins w:id="4195" w:author="King, Darryl" w:date="2021-08-09T15:01:00Z">
        <w:r>
          <w:t>, and</w:t>
        </w:r>
      </w:ins>
    </w:p>
    <w:p w14:paraId="2B211D24" w14:textId="266D24C9" w:rsidR="00B0154B" w:rsidRDefault="007E56FD">
      <w:pPr>
        <w:pStyle w:val="ListBullet"/>
        <w:rPr>
          <w:ins w:id="4196" w:author="King, Darryl" w:date="2021-08-09T14:57:00Z"/>
        </w:rPr>
        <w:pPrChange w:id="4197" w:author="King, Darryl" w:date="2021-08-09T15:01:00Z">
          <w:pPr/>
        </w:pPrChange>
      </w:pPr>
      <w:ins w:id="4198" w:author="King, Darryl" w:date="2021-08-09T15:00:00Z">
        <w:r>
          <w:t xml:space="preserve">Publish the </w:t>
        </w:r>
      </w:ins>
      <w:ins w:id="4199" w:author="King, Darryl" w:date="2021-08-09T14:57:00Z">
        <w:r w:rsidR="00B0154B">
          <w:t xml:space="preserve">liquidity forecasts </w:t>
        </w:r>
      </w:ins>
      <w:ins w:id="4200" w:author="King, Darryl" w:date="2021-08-09T15:00:00Z">
        <w:r>
          <w:t>(</w:t>
        </w:r>
      </w:ins>
      <w:ins w:id="4201" w:author="King, Darryl" w:date="2021-08-09T15:01:00Z">
        <w:r>
          <w:t>whe</w:t>
        </w:r>
      </w:ins>
      <w:ins w:id="4202" w:author="King, Darryl" w:date="2021-08-09T15:11:00Z">
        <w:r w:rsidR="00843D1D">
          <w:t>n deemed</w:t>
        </w:r>
      </w:ins>
      <w:ins w:id="4203" w:author="King, Darryl" w:date="2021-08-09T15:01:00Z">
        <w:r>
          <w:t xml:space="preserve"> appropriate)</w:t>
        </w:r>
      </w:ins>
      <w:ins w:id="4204" w:author="King, Darryl" w:date="2021-08-09T14:57:00Z">
        <w:r w:rsidR="00B0154B">
          <w:t xml:space="preserve">. </w:t>
        </w:r>
      </w:ins>
    </w:p>
    <w:p w14:paraId="2FBA9596" w14:textId="2D0CD2AD" w:rsidR="00B0154B" w:rsidRPr="00843D1D" w:rsidRDefault="00843D1D" w:rsidP="00F25E24">
      <w:pPr>
        <w:rPr>
          <w:ins w:id="4205" w:author="King, Darryl" w:date="2021-08-09T14:54:00Z"/>
          <w:rPrChange w:id="4206" w:author="King, Darryl" w:date="2021-08-09T15:15:00Z">
            <w:rPr>
              <w:ins w:id="4207" w:author="King, Darryl" w:date="2021-08-09T14:54:00Z"/>
              <w:b/>
              <w:bCs/>
            </w:rPr>
          </w:rPrChange>
        </w:rPr>
      </w:pPr>
      <w:ins w:id="4208" w:author="King, Darryl" w:date="2021-08-09T15:13:00Z">
        <w:r>
          <w:rPr>
            <w:b/>
            <w:bCs/>
          </w:rPr>
          <w:t xml:space="preserve">The skills required within the unit will range from </w:t>
        </w:r>
      </w:ins>
      <w:ins w:id="4209" w:author="King, Darryl" w:date="2021-08-09T15:14:00Z">
        <w:r>
          <w:rPr>
            <w:b/>
            <w:bCs/>
          </w:rPr>
          <w:t xml:space="preserve">advanced econometrics to good </w:t>
        </w:r>
      </w:ins>
      <w:ins w:id="4210" w:author="King, Darryl" w:date="2021-08-09T15:17:00Z">
        <w:r>
          <w:rPr>
            <w:b/>
            <w:bCs/>
          </w:rPr>
          <w:t>data management</w:t>
        </w:r>
      </w:ins>
      <w:ins w:id="4211" w:author="King, Darryl" w:date="2021-08-09T15:14:00Z">
        <w:r>
          <w:rPr>
            <w:b/>
            <w:bCs/>
          </w:rPr>
          <w:t xml:space="preserve"> and </w:t>
        </w:r>
      </w:ins>
      <w:ins w:id="4212" w:author="King, Darryl" w:date="2021-08-09T15:15:00Z">
        <w:r>
          <w:rPr>
            <w:b/>
            <w:bCs/>
          </w:rPr>
          <w:t>administrative</w:t>
        </w:r>
      </w:ins>
      <w:ins w:id="4213" w:author="King, Darryl" w:date="2021-08-09T15:14:00Z">
        <w:r>
          <w:rPr>
            <w:b/>
            <w:bCs/>
          </w:rPr>
          <w:t xml:space="preserve"> skills. </w:t>
        </w:r>
      </w:ins>
      <w:ins w:id="4214" w:author="King, Darryl" w:date="2021-08-09T15:20:00Z">
        <w:r w:rsidR="00884BA7">
          <w:t>Th</w:t>
        </w:r>
      </w:ins>
      <w:ins w:id="4215" w:author="King, Darryl" w:date="2021-08-09T15:39:00Z">
        <w:r w:rsidR="00EB4CAB">
          <w:t>e</w:t>
        </w:r>
      </w:ins>
      <w:ins w:id="4216" w:author="King, Darryl" w:date="2021-08-09T15:20:00Z">
        <w:r w:rsidR="00884BA7">
          <w:t xml:space="preserve"> task requires </w:t>
        </w:r>
      </w:ins>
      <w:ins w:id="4217" w:author="King, Darryl" w:date="2021-08-09T15:21:00Z">
        <w:r w:rsidR="00884BA7">
          <w:t xml:space="preserve">a </w:t>
        </w:r>
      </w:ins>
      <w:ins w:id="4218" w:author="King, Darryl" w:date="2021-08-09T15:20:00Z">
        <w:r w:rsidR="00884BA7">
          <w:t>high stan</w:t>
        </w:r>
      </w:ins>
      <w:ins w:id="4219" w:author="King, Darryl" w:date="2021-08-09T15:21:00Z">
        <w:r w:rsidR="00884BA7">
          <w:t xml:space="preserve">dard </w:t>
        </w:r>
      </w:ins>
      <w:ins w:id="4220" w:author="King, Darryl" w:date="2021-08-09T15:18:00Z">
        <w:r>
          <w:t xml:space="preserve">of integrity, </w:t>
        </w:r>
      </w:ins>
      <w:ins w:id="4221" w:author="King, Darryl" w:date="2021-08-09T15:21:00Z">
        <w:r w:rsidR="00884BA7">
          <w:t xml:space="preserve">given that the </w:t>
        </w:r>
      </w:ins>
      <w:ins w:id="4222" w:author="King, Darryl" w:date="2021-08-09T15:18:00Z">
        <w:r>
          <w:t>calibration and con</w:t>
        </w:r>
      </w:ins>
      <w:ins w:id="4223" w:author="King, Darryl" w:date="2021-08-09T15:19:00Z">
        <w:r>
          <w:t>duct o</w:t>
        </w:r>
      </w:ins>
      <w:ins w:id="4224" w:author="King, Darryl" w:date="2021-08-09T15:21:00Z">
        <w:r w:rsidR="00884BA7">
          <w:t>f</w:t>
        </w:r>
      </w:ins>
      <w:ins w:id="4225" w:author="King, Darryl" w:date="2021-08-09T15:19:00Z">
        <w:r>
          <w:t xml:space="preserve"> the </w:t>
        </w:r>
        <w:r w:rsidR="002F3D93">
          <w:t>monetary</w:t>
        </w:r>
        <w:r>
          <w:t xml:space="preserve"> operations</w:t>
        </w:r>
      </w:ins>
      <w:ins w:id="4226" w:author="King, Darryl" w:date="2021-08-09T15:21:00Z">
        <w:r w:rsidR="00884BA7">
          <w:t xml:space="preserve"> is dependent upon its output. </w:t>
        </w:r>
      </w:ins>
      <w:ins w:id="4227" w:author="King, Darryl" w:date="2021-08-09T15:22:00Z">
        <w:r w:rsidR="00884BA7">
          <w:t xml:space="preserve">Advanced econometric skills are </w:t>
        </w:r>
      </w:ins>
      <w:ins w:id="4228" w:author="King, Darryl" w:date="2021-08-09T15:24:00Z">
        <w:r w:rsidR="00884BA7">
          <w:t>essential</w:t>
        </w:r>
      </w:ins>
      <w:ins w:id="4229" w:author="King, Darryl" w:date="2021-08-09T15:22:00Z">
        <w:r w:rsidR="00884BA7">
          <w:t xml:space="preserve"> to ensure that models are </w:t>
        </w:r>
      </w:ins>
      <w:ins w:id="4230" w:author="King, Darryl" w:date="2021-08-09T15:23:00Z">
        <w:r w:rsidR="00884BA7">
          <w:t xml:space="preserve">developed and frequently recalibrated to produce accurate forecasts of the AFs.  </w:t>
        </w:r>
      </w:ins>
      <w:ins w:id="4231" w:author="King, Darryl" w:date="2021-08-09T15:19:00Z">
        <w:r>
          <w:t xml:space="preserve"> </w:t>
        </w:r>
      </w:ins>
      <w:ins w:id="4232" w:author="King, Darryl" w:date="2021-08-09T15:18:00Z">
        <w:r>
          <w:t xml:space="preserve"> </w:t>
        </w:r>
      </w:ins>
    </w:p>
    <w:p w14:paraId="1516CA42" w14:textId="3C61F618" w:rsidR="00B0154B" w:rsidRPr="00884BA7" w:rsidRDefault="00884BA7" w:rsidP="00884BA7">
      <w:pPr>
        <w:rPr>
          <w:ins w:id="4233" w:author="King, Darryl" w:date="2021-08-09T14:56:00Z"/>
          <w:rPrChange w:id="4234" w:author="King, Darryl" w:date="2021-08-09T15:26:00Z">
            <w:rPr>
              <w:ins w:id="4235" w:author="King, Darryl" w:date="2021-08-09T14:56:00Z"/>
              <w:b/>
              <w:bCs/>
            </w:rPr>
          </w:rPrChange>
        </w:rPr>
      </w:pPr>
      <w:ins w:id="4236" w:author="King, Darryl" w:date="2021-08-09T15:25:00Z">
        <w:r>
          <w:rPr>
            <w:b/>
            <w:bCs/>
          </w:rPr>
          <w:t xml:space="preserve">The liquidity forecasting unit </w:t>
        </w:r>
      </w:ins>
      <w:ins w:id="4237" w:author="King, Darryl" w:date="2021-08-09T15:41:00Z">
        <w:r w:rsidR="00EB4CAB">
          <w:rPr>
            <w:b/>
            <w:bCs/>
          </w:rPr>
          <w:t>usually</w:t>
        </w:r>
      </w:ins>
      <w:ins w:id="4238" w:author="King, Darryl" w:date="2021-08-09T15:25:00Z">
        <w:r>
          <w:rPr>
            <w:b/>
            <w:bCs/>
          </w:rPr>
          <w:t xml:space="preserve"> sits within the </w:t>
        </w:r>
      </w:ins>
      <w:ins w:id="4239" w:author="King, Darryl" w:date="2021-08-06T10:56:00Z">
        <w:r w:rsidR="00F25E24" w:rsidRPr="00C33A5F">
          <w:rPr>
            <w:b/>
            <w:bCs/>
          </w:rPr>
          <w:t xml:space="preserve">monetary operations unit </w:t>
        </w:r>
      </w:ins>
      <w:ins w:id="4240" w:author="King, Darryl" w:date="2021-08-09T15:25:00Z">
        <w:r>
          <w:rPr>
            <w:b/>
            <w:bCs/>
          </w:rPr>
          <w:t xml:space="preserve">or </w:t>
        </w:r>
      </w:ins>
      <w:ins w:id="4241" w:author="King, Darryl" w:date="2021-08-09T15:41:00Z">
        <w:r w:rsidR="00EB4CAB">
          <w:rPr>
            <w:b/>
            <w:bCs/>
          </w:rPr>
          <w:t xml:space="preserve">within </w:t>
        </w:r>
      </w:ins>
      <w:ins w:id="4242" w:author="King, Darryl" w:date="2021-08-09T15:25:00Z">
        <w:r>
          <w:rPr>
            <w:b/>
            <w:bCs/>
          </w:rPr>
          <w:t xml:space="preserve">the </w:t>
        </w:r>
      </w:ins>
      <w:ins w:id="4243" w:author="King, Darryl" w:date="2021-08-09T15:26:00Z">
        <w:r>
          <w:rPr>
            <w:b/>
            <w:bCs/>
          </w:rPr>
          <w:t xml:space="preserve">research </w:t>
        </w:r>
      </w:ins>
      <w:ins w:id="4244" w:author="King, Darryl" w:date="2021-08-09T15:41:00Z">
        <w:r w:rsidR="00EB4CAB">
          <w:rPr>
            <w:b/>
            <w:bCs/>
          </w:rPr>
          <w:t>area</w:t>
        </w:r>
      </w:ins>
      <w:ins w:id="4245" w:author="King, Darryl" w:date="2021-08-09T15:26:00Z">
        <w:r>
          <w:rPr>
            <w:b/>
            <w:bCs/>
          </w:rPr>
          <w:t xml:space="preserve">. </w:t>
        </w:r>
        <w:r w:rsidRPr="00884BA7">
          <w:rPr>
            <w:rPrChange w:id="4246" w:author="King, Darryl" w:date="2021-08-09T15:26:00Z">
              <w:rPr>
                <w:b/>
                <w:bCs/>
              </w:rPr>
            </w:rPrChange>
          </w:rPr>
          <w:t xml:space="preserve">In some </w:t>
        </w:r>
        <w:r>
          <w:t>cases when the function is being established</w:t>
        </w:r>
      </w:ins>
      <w:ins w:id="4247" w:author="King, Darryl" w:date="2021-08-09T15:28:00Z">
        <w:r>
          <w:t>,</w:t>
        </w:r>
      </w:ins>
      <w:ins w:id="4248" w:author="King, Darryl" w:date="2021-08-09T15:26:00Z">
        <w:r>
          <w:t xml:space="preserve"> it is housed within </w:t>
        </w:r>
      </w:ins>
      <w:ins w:id="4249" w:author="King, Darryl" w:date="2021-08-09T15:27:00Z">
        <w:r>
          <w:t xml:space="preserve">the research area given the need for good quantitative skills </w:t>
        </w:r>
      </w:ins>
      <w:ins w:id="4250" w:author="King, Darryl" w:date="2021-08-09T15:28:00Z">
        <w:r>
          <w:t>and that short-term liquidity forecasts can be linked with medium-t</w:t>
        </w:r>
      </w:ins>
      <w:ins w:id="4251" w:author="King, Darryl" w:date="2021-08-09T15:29:00Z">
        <w:r>
          <w:t xml:space="preserve">erm </w:t>
        </w:r>
      </w:ins>
      <w:ins w:id="4252" w:author="King, Darryl" w:date="2021-08-09T15:28:00Z">
        <w:r>
          <w:t>mon</w:t>
        </w:r>
      </w:ins>
      <w:ins w:id="4253" w:author="King, Darryl" w:date="2021-08-09T15:29:00Z">
        <w:r>
          <w:t xml:space="preserve">etary targets, in countries with quantity-based frameworks. </w:t>
        </w:r>
      </w:ins>
      <w:ins w:id="4254" w:author="King, Darryl" w:date="2021-08-09T15:30:00Z">
        <w:r w:rsidR="00585957">
          <w:t xml:space="preserve">More frequently however, liquidity forecasting is conducted within the </w:t>
        </w:r>
      </w:ins>
      <w:ins w:id="4255" w:author="King, Darryl" w:date="2021-08-09T15:31:00Z">
        <w:r w:rsidR="00585957">
          <w:t xml:space="preserve">area responsible for conducting the </w:t>
        </w:r>
      </w:ins>
      <w:ins w:id="4256" w:author="King, Darryl" w:date="2021-08-09T15:30:00Z">
        <w:r w:rsidR="00585957">
          <w:t xml:space="preserve">monetary operations, given the </w:t>
        </w:r>
      </w:ins>
      <w:ins w:id="4257" w:author="King, Darryl" w:date="2021-08-06T10:56:00Z">
        <w:r w:rsidR="00F25E24" w:rsidRPr="00884BA7">
          <w:rPr>
            <w:rPrChange w:id="4258" w:author="King, Darryl" w:date="2021-08-09T15:26:00Z">
              <w:rPr>
                <w:b/>
                <w:bCs/>
              </w:rPr>
            </w:rPrChange>
          </w:rPr>
          <w:t xml:space="preserve">close link between liquidity forecasting and liquidity management activities. </w:t>
        </w:r>
      </w:ins>
    </w:p>
    <w:p w14:paraId="4C25353B" w14:textId="20753FB7" w:rsidR="00F25E24" w:rsidRDefault="00F25E24" w:rsidP="00F25E24">
      <w:ins w:id="4259" w:author="King, Darryl" w:date="2021-08-06T10:56:00Z">
        <w:r>
          <w:br w:type="page"/>
        </w:r>
      </w:ins>
    </w:p>
    <w:p w14:paraId="43CDC84C" w14:textId="51AE95FA" w:rsidR="00A022AB" w:rsidDel="00ED1E4F" w:rsidRDefault="009D468D" w:rsidP="00CF46D3">
      <w:pPr>
        <w:rPr>
          <w:del w:id="4260" w:author="King, Darryl" w:date="2021-08-09T11:54:00Z"/>
        </w:rPr>
      </w:pPr>
      <w:del w:id="4261" w:author="King, Darryl" w:date="2021-08-06T10:57:00Z">
        <w:r w:rsidRPr="00710A54" w:rsidDel="00F25E24">
          <w:rPr>
            <w:noProof/>
          </w:rPr>
          <mc:AlternateContent>
            <mc:Choice Requires="wps">
              <w:drawing>
                <wp:anchor distT="0" distB="0" distL="114300" distR="114300" simplePos="0" relativeHeight="251685888" behindDoc="0" locked="0" layoutInCell="1" allowOverlap="1" wp14:anchorId="737FB67B" wp14:editId="7938B53C">
                  <wp:simplePos x="0" y="0"/>
                  <wp:positionH relativeFrom="column">
                    <wp:posOffset>0</wp:posOffset>
                  </wp:positionH>
                  <wp:positionV relativeFrom="paragraph">
                    <wp:posOffset>0</wp:posOffset>
                  </wp:positionV>
                  <wp:extent cx="5862954" cy="7372984"/>
                  <wp:effectExtent l="0" t="0" r="241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954" cy="7372984"/>
                          </a:xfrm>
                          <a:prstGeom prst="rect">
                            <a:avLst/>
                          </a:prstGeom>
                          <a:solidFill>
                            <a:srgbClr val="FFFFFF"/>
                          </a:solidFill>
                          <a:ln w="9525">
                            <a:solidFill>
                              <a:srgbClr val="000000"/>
                            </a:solidFill>
                            <a:miter lim="800000"/>
                            <a:headEnd/>
                            <a:tailEnd/>
                          </a:ln>
                        </wps:spPr>
                        <wps:txbx>
                          <w:txbxContent>
                            <w:p w14:paraId="4294C323" w14:textId="302BF004" w:rsidR="007B199D" w:rsidRPr="00C11F25" w:rsidRDefault="007B199D" w:rsidP="00C11F25">
                              <w:pPr>
                                <w:spacing w:before="120"/>
                                <w:jc w:val="center"/>
                                <w:rPr>
                                  <w:rFonts w:ascii="Arial" w:hAnsi="Arial" w:cs="Arial"/>
                                  <w:b/>
                                  <w:bCs/>
                                  <w:color w:val="009CDE"/>
                                  <w:szCs w:val="20"/>
                                </w:rPr>
                              </w:pPr>
                              <w:r w:rsidRPr="00C11F25">
                                <w:rPr>
                                  <w:rFonts w:ascii="Arial" w:hAnsi="Arial" w:cs="Arial"/>
                                  <w:szCs w:val="20"/>
                                </w:rPr>
                                <w:fldChar w:fldCharType="begin"/>
                              </w:r>
                              <w:r w:rsidRPr="00C11F25">
                                <w:rPr>
                                  <w:rFonts w:ascii="Arial" w:hAnsi="Arial" w:cs="Arial"/>
                                  <w:szCs w:val="20"/>
                                </w:rPr>
                                <w:instrText xml:space="preserve"> TC "</w:instrText>
                              </w:r>
                              <w:bookmarkStart w:id="4262" w:name="_Toc75358782"/>
                              <w:bookmarkStart w:id="4263" w:name="_Toc75359122"/>
                              <w:bookmarkStart w:id="4264" w:name="_Toc75359157"/>
                              <w:bookmarkStart w:id="4265" w:name="_Toc75359377"/>
                              <w:bookmarkStart w:id="4266" w:name="_Toc75359415"/>
                              <w:r w:rsidRPr="00C11F25">
                                <w:rPr>
                                  <w:rFonts w:ascii="Arial" w:hAnsi="Arial" w:cs="Arial"/>
                                  <w:szCs w:val="20"/>
                                </w:rPr>
                                <w:instrText>3. Testing Forecast Quality of Autonomous Liquidity Forecasts</w:instrText>
                              </w:r>
                              <w:bookmarkEnd w:id="4262"/>
                              <w:bookmarkEnd w:id="4263"/>
                              <w:bookmarkEnd w:id="4264"/>
                              <w:bookmarkEnd w:id="4265"/>
                              <w:bookmarkEnd w:id="4266"/>
                              <w:r w:rsidRPr="00C11F25">
                                <w:rPr>
                                  <w:rFonts w:ascii="Arial" w:hAnsi="Arial" w:cs="Arial"/>
                                  <w:szCs w:val="20"/>
                                </w:rPr>
                                <w:instrText xml:space="preserve">"\f D </w:instrText>
                              </w:r>
                              <w:r w:rsidRPr="00C11F25">
                                <w:rPr>
                                  <w:rFonts w:ascii="Arial" w:hAnsi="Arial" w:cs="Arial"/>
                                  <w:szCs w:val="20"/>
                                </w:rPr>
                                <w:fldChar w:fldCharType="end"/>
                              </w:r>
                              <w:r w:rsidRPr="00C11F25">
                                <w:rPr>
                                  <w:rFonts w:ascii="Arial" w:hAnsi="Arial" w:cs="Arial"/>
                                  <w:b/>
                                  <w:bCs/>
                                  <w:color w:val="009CDE"/>
                                  <w:szCs w:val="20"/>
                                </w:rPr>
                                <w:t>Box 3. Testing Forecast Quality of Autonomous Liquidity Forecasts</w:t>
                              </w:r>
                            </w:p>
                            <w:p w14:paraId="3870679A"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One important function for the liquidity forecasting team is to validate forecasts to ensure their accuracy and reliability for decision-making for both the central bank’s monetary operations and market participants (if the AFs are published). Testing forecast quality can be a periodic, with results used to improve subsequent forecasts – either through adding information for other factors from the central bank’s balance sheet that may be contributing to changes in autonomous liquidity factors or through adjustments in forecast methods. Where tests show good forecast quality, central banks could move forward with publishing AF forecasts.   </w:t>
                              </w:r>
                            </w:p>
                            <w:p w14:paraId="726420AC"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The testing of forecast quality can use simple statistical tools to test for accuracy and bias. Tests should be applied to the overall forecast and to the individual components that make up the forecast.  </w:t>
                              </w:r>
                            </w:p>
                            <w:p w14:paraId="52016C2C" w14:textId="6A5709E3" w:rsidR="007B199D" w:rsidRPr="009D468D" w:rsidRDefault="007B199D" w:rsidP="009D468D">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w:t>
                              </w:r>
                              <w:r w:rsidRPr="009D468D">
                                <w:rPr>
                                  <w:rFonts w:asciiTheme="majorHAnsi" w:hAnsiTheme="majorHAnsi" w:cstheme="majorHAnsi"/>
                                  <w:sz w:val="18"/>
                                  <w:szCs w:val="18"/>
                                </w:rPr>
                                <w:t>:  Root Mean Square Error (RMSE)</w:t>
                              </w:r>
                              <w:r w:rsidRPr="009D468D">
                                <w:rPr>
                                  <w:rFonts w:asciiTheme="majorHAnsi" w:hAnsiTheme="majorHAnsi" w:cstheme="majorHAnsi"/>
                                  <w:noProof/>
                                  <w:sz w:val="18"/>
                                  <w:szCs w:val="18"/>
                                </w:rPr>
                                <w:t xml:space="preserve"> </w:t>
                              </w:r>
                            </w:p>
                            <w:p w14:paraId="7FF777BE" w14:textId="77777777" w:rsidR="007B199D" w:rsidRDefault="007B199D" w:rsidP="009D468D">
                              <w:pPr>
                                <w:pStyle w:val="ListParagraph"/>
                                <w:ind w:left="360"/>
                                <w:rPr>
                                  <w:rFonts w:asciiTheme="majorHAnsi" w:hAnsiTheme="majorHAnsi" w:cstheme="majorHAnsi"/>
                                  <w:sz w:val="18"/>
                                  <w:szCs w:val="18"/>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443"/>
                              </w:tblGrid>
                              <w:tr w:rsidR="007B199D" w14:paraId="0C1F01C2" w14:textId="77777777" w:rsidTr="009D468D">
                                <w:tc>
                                  <w:tcPr>
                                    <w:tcW w:w="3960" w:type="dxa"/>
                                  </w:tcPr>
                                  <w:p w14:paraId="68BC36E8" w14:textId="032B8C62" w:rsidR="007B199D" w:rsidRDefault="007B199D" w:rsidP="009D468D">
                                    <w:pPr>
                                      <w:pStyle w:val="ListParagraph"/>
                                      <w:ind w:left="0"/>
                                      <w:rPr>
                                        <w:rFonts w:asciiTheme="majorHAnsi" w:hAnsiTheme="majorHAnsi" w:cstheme="majorHAnsi"/>
                                        <w:sz w:val="18"/>
                                        <w:szCs w:val="18"/>
                                      </w:rPr>
                                    </w:pPr>
                                    <w:r w:rsidRPr="009D468D">
                                      <w:rPr>
                                        <w:noProof/>
                                      </w:rPr>
                                      <w:drawing>
                                        <wp:inline distT="0" distB="0" distL="0" distR="0" wp14:anchorId="38B52BE5" wp14:editId="1961D50D">
                                          <wp:extent cx="2267712" cy="722376"/>
                                          <wp:effectExtent l="0" t="0" r="0" b="190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7712" cy="722376"/>
                                                  </a:xfrm>
                                                  <a:prstGeom prst="rect">
                                                    <a:avLst/>
                                                  </a:prstGeom>
                                                  <a:noFill/>
                                                  <a:ln>
                                                    <a:noFill/>
                                                  </a:ln>
                                                </pic:spPr>
                                              </pic:pic>
                                            </a:graphicData>
                                          </a:graphic>
                                        </wp:inline>
                                      </w:drawing>
                                    </w:r>
                                  </w:p>
                                </w:tc>
                                <w:tc>
                                  <w:tcPr>
                                    <w:tcW w:w="4443" w:type="dxa"/>
                                  </w:tcPr>
                                  <w:p w14:paraId="179361E3" w14:textId="0BE56225" w:rsidR="007B199D" w:rsidRDefault="007B199D" w:rsidP="009D468D">
                                    <w:pPr>
                                      <w:pStyle w:val="ListParagraph"/>
                                      <w:ind w:left="0"/>
                                      <w:rPr>
                                        <w:rFonts w:asciiTheme="majorHAnsi" w:hAnsiTheme="majorHAnsi" w:cstheme="majorHAnsi"/>
                                        <w:sz w:val="18"/>
                                        <w:szCs w:val="18"/>
                                      </w:rPr>
                                    </w:pPr>
                                    <w:r w:rsidRPr="009D468D">
                                      <w:rPr>
                                        <w:rFonts w:asciiTheme="majorHAnsi" w:hAnsiTheme="majorHAnsi" w:cstheme="majorHAnsi"/>
                                        <w:sz w:val="18"/>
                                        <w:szCs w:val="18"/>
                                      </w:rPr>
                                      <w:t>A smaller RMSE indicates a lower degree of forecast error, implying higher accuracy.</w:t>
                                    </w:r>
                                  </w:p>
                                </w:tc>
                              </w:tr>
                            </w:tbl>
                            <w:p w14:paraId="1352C8B4" w14:textId="77777777" w:rsidR="007B199D" w:rsidRDefault="007B199D" w:rsidP="009D468D">
                              <w:pPr>
                                <w:pStyle w:val="ListParagraph"/>
                                <w:ind w:left="360"/>
                                <w:rPr>
                                  <w:rFonts w:asciiTheme="majorHAnsi" w:hAnsiTheme="majorHAnsi" w:cstheme="majorHAnsi"/>
                                  <w:sz w:val="18"/>
                                  <w:szCs w:val="18"/>
                                </w:rPr>
                              </w:pPr>
                            </w:p>
                            <w:p w14:paraId="3D6B4C73" w14:textId="43ADCAA4" w:rsidR="007B199D" w:rsidRDefault="007B199D" w:rsidP="009D468D">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 and bias</w:t>
                              </w:r>
                              <w:r w:rsidRPr="009D468D">
                                <w:rPr>
                                  <w:rFonts w:asciiTheme="majorHAnsi" w:hAnsiTheme="majorHAnsi" w:cstheme="majorHAnsi"/>
                                  <w:sz w:val="18"/>
                                  <w:szCs w:val="18"/>
                                </w:rPr>
                                <w:t>: OLS Estimation of the Relationship between the realized AFs (ARF) and the forecasted AFs (AFF)</w:t>
                              </w:r>
                            </w:p>
                            <w:p w14:paraId="7D43E046" w14:textId="77777777" w:rsidR="007B199D" w:rsidRPr="009D468D" w:rsidRDefault="007B199D" w:rsidP="009D468D">
                              <w:pPr>
                                <w:pStyle w:val="ListParagraph"/>
                                <w:spacing w:after="0"/>
                                <w:rPr>
                                  <w:rFonts w:asciiTheme="majorHAnsi" w:hAnsiTheme="majorHAnsi" w:cstheme="majorHAnsi"/>
                                  <w:sz w:val="18"/>
                                  <w:szCs w:val="18"/>
                                </w:rPr>
                              </w:pPr>
                            </w:p>
                            <w:p w14:paraId="5614294D" w14:textId="25842541" w:rsidR="007B199D" w:rsidRPr="009D468D" w:rsidRDefault="007B199D" w:rsidP="009D468D">
                              <w:pPr>
                                <w:ind w:left="450"/>
                                <w:rPr>
                                  <w:rFonts w:asciiTheme="majorHAnsi" w:hAnsiTheme="majorHAnsi" w:cstheme="majorHAnsi"/>
                                  <w:sz w:val="18"/>
                                  <w:szCs w:val="18"/>
                                </w:rPr>
                              </w:pPr>
                              <w:r w:rsidRPr="009D468D">
                                <w:rPr>
                                  <w:rFonts w:asciiTheme="majorHAnsi" w:hAnsiTheme="majorHAnsi" w:cstheme="majorHAnsi"/>
                                  <w:noProof/>
                                  <w:sz w:val="18"/>
                                  <w:szCs w:val="18"/>
                                </w:rPr>
                                <w:drawing>
                                  <wp:inline distT="0" distB="0" distL="0" distR="0" wp14:anchorId="097F501A" wp14:editId="481C16CA">
                                    <wp:extent cx="5194300" cy="1115555"/>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1391" cy="1119226"/>
                                            </a:xfrm>
                                            <a:prstGeom prst="rect">
                                              <a:avLst/>
                                            </a:prstGeom>
                                            <a:noFill/>
                                            <a:ln>
                                              <a:noFill/>
                                            </a:ln>
                                          </pic:spPr>
                                        </pic:pic>
                                      </a:graphicData>
                                    </a:graphic>
                                  </wp:inline>
                                </w:drawing>
                              </w:r>
                            </w:p>
                            <w:p w14:paraId="25177418"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Under the assumption that forecasts are unbiased and accurate, AFR should move proportionally to AFF without drift and limited forecast errors. The expected values for coefficients are </w:t>
                              </w:r>
                              <m:oMath>
                                <m:r>
                                  <w:rPr>
                                    <w:rFonts w:ascii="Cambria Math" w:hAnsi="Cambria Math" w:cstheme="majorHAnsi"/>
                                    <w:sz w:val="18"/>
                                    <w:szCs w:val="18"/>
                                  </w:rPr>
                                  <m:t>c</m:t>
                                </m:r>
                              </m:oMath>
                              <w:r w:rsidRPr="009D468D">
                                <w:rPr>
                                  <w:rFonts w:asciiTheme="majorHAnsi" w:hAnsiTheme="majorHAnsi" w:cstheme="majorHAnsi"/>
                                  <w:sz w:val="18"/>
                                  <w:szCs w:val="18"/>
                                </w:rPr>
                                <w:t xml:space="preserve"> =0;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584D34B6"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there is an unconditional bias in the forecast, suggesting that the change in autonomous factors over the period would be systematically over- or underestimated. </w:t>
                              </w:r>
                            </w:p>
                            <w:p w14:paraId="24EC20BB"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would suggest a bias conditional to the change in the forecast, indicating that the bias changes with the size of the autonomous factor change. </w:t>
                              </w:r>
                            </w:p>
                            <w:p w14:paraId="38795F41"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The test is based on the null hypothesis of both conditional and unconditional forecast bias together, conducted as the joint Wald test of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and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1CFE2A6A"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Source: Authors</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37FB67B" id="_x0000_s1036" type="#_x0000_t202" style="position:absolute;margin-left:0;margin-top:0;width:461.65pt;height:580.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">
                  <v:textbox>
                    <w:txbxContent>
                      <w:p w14:paraId="4294C323" w14:textId="302BF004" w:rsidR="007B199D" w:rsidRPr="00C11F25" w:rsidRDefault="007B199D" w:rsidP="00C11F25">
                        <w:pPr>
                          <w:spacing w:before="120"/>
                          <w:jc w:val="center"/>
                          <w:rPr>
                            <w:rFonts w:ascii="Arial" w:hAnsi="Arial" w:cs="Arial"/>
                            <w:b/>
                            <w:bCs/>
                            <w:color w:val="009CDE"/>
                            <w:szCs w:val="20"/>
                          </w:rPr>
                        </w:pPr>
                        <w:r w:rsidRPr="00C11F25">
                          <w:rPr>
                            <w:rFonts w:ascii="Arial" w:hAnsi="Arial" w:cs="Arial"/>
                            <w:szCs w:val="20"/>
                          </w:rPr>
                          <w:fldChar w:fldCharType="begin"/>
                        </w:r>
                        <w:r w:rsidRPr="00C11F25">
                          <w:rPr>
                            <w:rFonts w:ascii="Arial" w:hAnsi="Arial" w:cs="Arial"/>
                            <w:szCs w:val="20"/>
                          </w:rPr>
                          <w:instrText xml:space="preserve"> TC "</w:instrText>
                        </w:r>
                        <w:bookmarkStart w:id="4267" w:name="_Toc75358782"/>
                        <w:bookmarkStart w:id="4268" w:name="_Toc75359122"/>
                        <w:bookmarkStart w:id="4269" w:name="_Toc75359157"/>
                        <w:bookmarkStart w:id="4270" w:name="_Toc75359377"/>
                        <w:bookmarkStart w:id="4271" w:name="_Toc75359415"/>
                        <w:r w:rsidRPr="00C11F25">
                          <w:rPr>
                            <w:rFonts w:ascii="Arial" w:hAnsi="Arial" w:cs="Arial"/>
                            <w:szCs w:val="20"/>
                          </w:rPr>
                          <w:instrText>3. Testing Forecast Quality of Autonomous Liquidity Forecasts</w:instrText>
                        </w:r>
                        <w:bookmarkEnd w:id="4267"/>
                        <w:bookmarkEnd w:id="4268"/>
                        <w:bookmarkEnd w:id="4269"/>
                        <w:bookmarkEnd w:id="4270"/>
                        <w:bookmarkEnd w:id="4271"/>
                        <w:r w:rsidRPr="00C11F25">
                          <w:rPr>
                            <w:rFonts w:ascii="Arial" w:hAnsi="Arial" w:cs="Arial"/>
                            <w:szCs w:val="20"/>
                          </w:rPr>
                          <w:instrText xml:space="preserve">"\f D </w:instrText>
                        </w:r>
                        <w:r w:rsidRPr="00C11F25">
                          <w:rPr>
                            <w:rFonts w:ascii="Arial" w:hAnsi="Arial" w:cs="Arial"/>
                            <w:szCs w:val="20"/>
                          </w:rPr>
                          <w:fldChar w:fldCharType="end"/>
                        </w:r>
                        <w:r w:rsidRPr="00C11F25">
                          <w:rPr>
                            <w:rFonts w:ascii="Arial" w:hAnsi="Arial" w:cs="Arial"/>
                            <w:b/>
                            <w:bCs/>
                            <w:color w:val="009CDE"/>
                            <w:szCs w:val="20"/>
                          </w:rPr>
                          <w:t>Box 3. Testing Forecast Quality of Autonomous Liquidity Forecasts</w:t>
                        </w:r>
                      </w:p>
                      <w:p w14:paraId="3870679A"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One important function for the liquidity forecasting team is to validate forecasts to ensure their accuracy and reliability for decision-making for both the central bank’s monetary operations and market participants (if the AFs are published). Testing forecast quality can be a periodic, with results used to improve subsequent forecasts – either through adding information for other factors from the central bank’s balance sheet that may be contributing to changes in autonomous liquidity factors or through adjustments in forecast methods. Where tests show good forecast quality, central banks could move forward with publishing AF forecasts.   </w:t>
                        </w:r>
                      </w:p>
                      <w:p w14:paraId="726420AC"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The testing of forecast quality can use simple statistical tools to test for accuracy and bias. Tests should be applied to the overall forecast and to the individual components that make up the forecast.  </w:t>
                        </w:r>
                      </w:p>
                      <w:p w14:paraId="52016C2C" w14:textId="6A5709E3" w:rsidR="007B199D" w:rsidRPr="009D468D" w:rsidRDefault="007B199D" w:rsidP="009D468D">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w:t>
                        </w:r>
                        <w:r w:rsidRPr="009D468D">
                          <w:rPr>
                            <w:rFonts w:asciiTheme="majorHAnsi" w:hAnsiTheme="majorHAnsi" w:cstheme="majorHAnsi"/>
                            <w:sz w:val="18"/>
                            <w:szCs w:val="18"/>
                          </w:rPr>
                          <w:t>:  Root Mean Square Error (RMSE)</w:t>
                        </w:r>
                        <w:r w:rsidRPr="009D468D">
                          <w:rPr>
                            <w:rFonts w:asciiTheme="majorHAnsi" w:hAnsiTheme="majorHAnsi" w:cstheme="majorHAnsi"/>
                            <w:noProof/>
                            <w:sz w:val="18"/>
                            <w:szCs w:val="18"/>
                          </w:rPr>
                          <w:t xml:space="preserve"> </w:t>
                        </w:r>
                      </w:p>
                      <w:p w14:paraId="7FF777BE" w14:textId="77777777" w:rsidR="007B199D" w:rsidRDefault="007B199D" w:rsidP="009D468D">
                        <w:pPr>
                          <w:pStyle w:val="ListParagraph"/>
                          <w:ind w:left="360"/>
                          <w:rPr>
                            <w:rFonts w:asciiTheme="majorHAnsi" w:hAnsiTheme="majorHAnsi" w:cstheme="majorHAnsi"/>
                            <w:sz w:val="18"/>
                            <w:szCs w:val="18"/>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4443"/>
                        </w:tblGrid>
                        <w:tr w:rsidR="007B199D" w14:paraId="0C1F01C2" w14:textId="77777777" w:rsidTr="009D468D">
                          <w:tc>
                            <w:tcPr>
                              <w:tcW w:w="3960" w:type="dxa"/>
                            </w:tcPr>
                            <w:p w14:paraId="68BC36E8" w14:textId="032B8C62" w:rsidR="007B199D" w:rsidRDefault="007B199D" w:rsidP="009D468D">
                              <w:pPr>
                                <w:pStyle w:val="ListParagraph"/>
                                <w:ind w:left="0"/>
                                <w:rPr>
                                  <w:rFonts w:asciiTheme="majorHAnsi" w:hAnsiTheme="majorHAnsi" w:cstheme="majorHAnsi"/>
                                  <w:sz w:val="18"/>
                                  <w:szCs w:val="18"/>
                                </w:rPr>
                              </w:pPr>
                              <w:r w:rsidRPr="009D468D">
                                <w:rPr>
                                  <w:noProof/>
                                </w:rPr>
                                <w:drawing>
                                  <wp:inline distT="0" distB="0" distL="0" distR="0" wp14:anchorId="38B52BE5" wp14:editId="1961D50D">
                                    <wp:extent cx="2267712" cy="722376"/>
                                    <wp:effectExtent l="0" t="0" r="0" b="1905"/>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7"/>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67712" cy="722376"/>
                                            </a:xfrm>
                                            <a:prstGeom prst="rect">
                                              <a:avLst/>
                                            </a:prstGeom>
                                            <a:noFill/>
                                            <a:ln>
                                              <a:noFill/>
                                            </a:ln>
                                          </pic:spPr>
                                        </pic:pic>
                                      </a:graphicData>
                                    </a:graphic>
                                  </wp:inline>
                                </w:drawing>
                              </w:r>
                            </w:p>
                          </w:tc>
                          <w:tc>
                            <w:tcPr>
                              <w:tcW w:w="4443" w:type="dxa"/>
                            </w:tcPr>
                            <w:p w14:paraId="179361E3" w14:textId="0BE56225" w:rsidR="007B199D" w:rsidRDefault="007B199D" w:rsidP="009D468D">
                              <w:pPr>
                                <w:pStyle w:val="ListParagraph"/>
                                <w:ind w:left="0"/>
                                <w:rPr>
                                  <w:rFonts w:asciiTheme="majorHAnsi" w:hAnsiTheme="majorHAnsi" w:cstheme="majorHAnsi"/>
                                  <w:sz w:val="18"/>
                                  <w:szCs w:val="18"/>
                                </w:rPr>
                              </w:pPr>
                              <w:r w:rsidRPr="009D468D">
                                <w:rPr>
                                  <w:rFonts w:asciiTheme="majorHAnsi" w:hAnsiTheme="majorHAnsi" w:cstheme="majorHAnsi"/>
                                  <w:sz w:val="18"/>
                                  <w:szCs w:val="18"/>
                                </w:rPr>
                                <w:t>A smaller RMSE indicates a lower degree of forecast error, implying higher accuracy.</w:t>
                              </w:r>
                            </w:p>
                          </w:tc>
                        </w:tr>
                      </w:tbl>
                      <w:p w14:paraId="1352C8B4" w14:textId="77777777" w:rsidR="007B199D" w:rsidRDefault="007B199D" w:rsidP="009D468D">
                        <w:pPr>
                          <w:pStyle w:val="ListParagraph"/>
                          <w:ind w:left="360"/>
                          <w:rPr>
                            <w:rFonts w:asciiTheme="majorHAnsi" w:hAnsiTheme="majorHAnsi" w:cstheme="majorHAnsi"/>
                            <w:sz w:val="18"/>
                            <w:szCs w:val="18"/>
                          </w:rPr>
                        </w:pPr>
                      </w:p>
                      <w:p w14:paraId="3D6B4C73" w14:textId="43ADCAA4" w:rsidR="007B199D" w:rsidRDefault="007B199D" w:rsidP="009D468D">
                        <w:pPr>
                          <w:pStyle w:val="ListParagraph"/>
                          <w:numPr>
                            <w:ilvl w:val="0"/>
                            <w:numId w:val="24"/>
                          </w:numPr>
                          <w:spacing w:after="0"/>
                          <w:rPr>
                            <w:rFonts w:asciiTheme="majorHAnsi" w:hAnsiTheme="majorHAnsi" w:cstheme="majorHAnsi"/>
                            <w:sz w:val="18"/>
                            <w:szCs w:val="18"/>
                          </w:rPr>
                        </w:pPr>
                        <w:r w:rsidRPr="009D468D">
                          <w:rPr>
                            <w:rFonts w:asciiTheme="majorHAnsi" w:hAnsiTheme="majorHAnsi" w:cstheme="majorHAnsi"/>
                            <w:b/>
                            <w:bCs/>
                            <w:sz w:val="18"/>
                            <w:szCs w:val="18"/>
                          </w:rPr>
                          <w:t>Testing for accuracy and bias</w:t>
                        </w:r>
                        <w:r w:rsidRPr="009D468D">
                          <w:rPr>
                            <w:rFonts w:asciiTheme="majorHAnsi" w:hAnsiTheme="majorHAnsi" w:cstheme="majorHAnsi"/>
                            <w:sz w:val="18"/>
                            <w:szCs w:val="18"/>
                          </w:rPr>
                          <w:t>: OLS Estimation of the Relationship between the realized AFs (ARF) and the forecasted AFs (AFF)</w:t>
                        </w:r>
                      </w:p>
                      <w:p w14:paraId="7D43E046" w14:textId="77777777" w:rsidR="007B199D" w:rsidRPr="009D468D" w:rsidRDefault="007B199D" w:rsidP="009D468D">
                        <w:pPr>
                          <w:pStyle w:val="ListParagraph"/>
                          <w:spacing w:after="0"/>
                          <w:rPr>
                            <w:rFonts w:asciiTheme="majorHAnsi" w:hAnsiTheme="majorHAnsi" w:cstheme="majorHAnsi"/>
                            <w:sz w:val="18"/>
                            <w:szCs w:val="18"/>
                          </w:rPr>
                        </w:pPr>
                      </w:p>
                      <w:p w14:paraId="5614294D" w14:textId="25842541" w:rsidR="007B199D" w:rsidRPr="009D468D" w:rsidRDefault="007B199D" w:rsidP="009D468D">
                        <w:pPr>
                          <w:ind w:left="450"/>
                          <w:rPr>
                            <w:rFonts w:asciiTheme="majorHAnsi" w:hAnsiTheme="majorHAnsi" w:cstheme="majorHAnsi"/>
                            <w:sz w:val="18"/>
                            <w:szCs w:val="18"/>
                          </w:rPr>
                        </w:pPr>
                        <w:r w:rsidRPr="009D468D">
                          <w:rPr>
                            <w:rFonts w:asciiTheme="majorHAnsi" w:hAnsiTheme="majorHAnsi" w:cstheme="majorHAnsi"/>
                            <w:noProof/>
                            <w:sz w:val="18"/>
                            <w:szCs w:val="18"/>
                          </w:rPr>
                          <w:drawing>
                            <wp:inline distT="0" distB="0" distL="0" distR="0" wp14:anchorId="097F501A" wp14:editId="481C16CA">
                              <wp:extent cx="5194300" cy="1115555"/>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1391" cy="1119226"/>
                                      </a:xfrm>
                                      <a:prstGeom prst="rect">
                                        <a:avLst/>
                                      </a:prstGeom>
                                      <a:noFill/>
                                      <a:ln>
                                        <a:noFill/>
                                      </a:ln>
                                    </pic:spPr>
                                  </pic:pic>
                                </a:graphicData>
                              </a:graphic>
                            </wp:inline>
                          </w:drawing>
                        </w:r>
                      </w:p>
                      <w:p w14:paraId="25177418"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Under the assumption that forecasts are unbiased and accurate, AFR should move proportionally to AFF without drift and limited forecast errors. The expected values for coefficients are </w:t>
                        </w:r>
                        <m:oMath>
                          <m:r>
                            <w:rPr>
                              <w:rFonts w:ascii="Cambria Math" w:hAnsi="Cambria Math" w:cstheme="majorHAnsi"/>
                              <w:sz w:val="18"/>
                              <w:szCs w:val="18"/>
                            </w:rPr>
                            <m:t>c</m:t>
                          </m:r>
                        </m:oMath>
                        <w:r w:rsidRPr="009D468D">
                          <w:rPr>
                            <w:rFonts w:asciiTheme="majorHAnsi" w:hAnsiTheme="majorHAnsi" w:cstheme="majorHAnsi"/>
                            <w:sz w:val="18"/>
                            <w:szCs w:val="18"/>
                          </w:rPr>
                          <w:t xml:space="preserve"> =0;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584D34B6"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there is an unconditional bias in the forecast, suggesting that the change in autonomous factors over the period would be systematically over- or underestimated. </w:t>
                        </w:r>
                      </w:p>
                      <w:p w14:paraId="24EC20BB"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If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would suggest a bias conditional to the change in the forecast, indicating that the bias changes with the size of the autonomous factor change. </w:t>
                        </w:r>
                      </w:p>
                      <w:p w14:paraId="38795F41"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 xml:space="preserve">The test is based on the null hypothesis of both conditional and unconditional forecast bias together, conducted as the joint Wald test of  </w:t>
                        </w:r>
                        <m:oMath>
                          <m:r>
                            <w:rPr>
                              <w:rFonts w:ascii="Cambria Math" w:hAnsi="Cambria Math" w:cstheme="majorHAnsi"/>
                              <w:sz w:val="18"/>
                              <w:szCs w:val="18"/>
                            </w:rPr>
                            <m:t>c</m:t>
                          </m:r>
                        </m:oMath>
                        <w:r w:rsidRPr="009D468D">
                          <w:rPr>
                            <w:rFonts w:asciiTheme="majorHAnsi" w:hAnsiTheme="majorHAnsi" w:cstheme="majorHAnsi"/>
                            <w:sz w:val="18"/>
                            <w:szCs w:val="18"/>
                          </w:rPr>
                          <w:t xml:space="preserve"> =0 and </w:t>
                        </w:r>
                        <m:oMath>
                          <m:r>
                            <w:rPr>
                              <w:rFonts w:ascii="Cambria Math" w:hAnsi="Cambria Math" w:cstheme="majorHAnsi"/>
                              <w:sz w:val="18"/>
                              <w:szCs w:val="18"/>
                            </w:rPr>
                            <m:t>β</m:t>
                          </m:r>
                        </m:oMath>
                        <w:r w:rsidRPr="009D468D">
                          <w:rPr>
                            <w:rFonts w:asciiTheme="majorHAnsi" w:hAnsiTheme="majorHAnsi" w:cstheme="majorHAnsi"/>
                            <w:sz w:val="18"/>
                            <w:szCs w:val="18"/>
                          </w:rPr>
                          <w:t xml:space="preserve">=1. </w:t>
                        </w:r>
                      </w:p>
                      <w:p w14:paraId="1CFE2A6A" w14:textId="77777777" w:rsidR="007B199D" w:rsidRPr="009D468D" w:rsidRDefault="007B199D" w:rsidP="009D468D">
                        <w:pPr>
                          <w:rPr>
                            <w:rFonts w:asciiTheme="majorHAnsi" w:hAnsiTheme="majorHAnsi" w:cstheme="majorHAnsi"/>
                            <w:sz w:val="18"/>
                            <w:szCs w:val="18"/>
                          </w:rPr>
                        </w:pPr>
                        <w:r w:rsidRPr="009D468D">
                          <w:rPr>
                            <w:rFonts w:asciiTheme="majorHAnsi" w:hAnsiTheme="majorHAnsi" w:cstheme="majorHAnsi"/>
                            <w:sz w:val="18"/>
                            <w:szCs w:val="18"/>
                          </w:rPr>
                          <w:t>Source: Authors</w:t>
                        </w:r>
                      </w:p>
                    </w:txbxContent>
                  </v:textbox>
                  <w10:wrap type="square"/>
                </v:shape>
              </w:pict>
            </mc:Fallback>
          </mc:AlternateContent>
        </w:r>
      </w:del>
      <w:bookmarkEnd w:id="3812"/>
      <w:bookmarkEnd w:id="3813"/>
    </w:p>
    <w:p w14:paraId="4C086D5E" w14:textId="23F12B7C" w:rsidR="00252645" w:rsidRDefault="00252645" w:rsidP="00ED1E4F">
      <w:pPr>
        <w:pStyle w:val="Heading1"/>
      </w:pPr>
      <w:bookmarkStart w:id="4272" w:name="_Toc81388149"/>
      <w:r>
        <w:t>Technical Assistance Approach</w:t>
      </w:r>
      <w:bookmarkEnd w:id="4272"/>
    </w:p>
    <w:p w14:paraId="560AA55E" w14:textId="4EA3032B" w:rsidR="005D1C25" w:rsidDel="00ED1E4F" w:rsidRDefault="005D1C25" w:rsidP="00C2031A">
      <w:pPr>
        <w:pStyle w:val="ListBullet"/>
        <w:numPr>
          <w:ilvl w:val="0"/>
          <w:numId w:val="0"/>
        </w:numPr>
        <w:rPr>
          <w:del w:id="4273" w:author="King, Darryl" w:date="2021-08-09T11:50:00Z"/>
        </w:rPr>
      </w:pPr>
      <w:del w:id="4274" w:author="King, Darryl" w:date="2021-08-09T11:50:00Z">
        <w:r w:rsidRPr="00C0236D" w:rsidDel="00ED1E4F">
          <w:rPr>
            <w:b/>
            <w:bCs/>
          </w:rPr>
          <w:delText>The liquidity forecasting exercise is important for central banks irrespective of the selected monetary regime</w:delText>
        </w:r>
        <w:r w:rsidR="000506A6" w:rsidDel="00ED1E4F">
          <w:delText>, as the central bank is enabled to</w:delText>
        </w:r>
        <w:r w:rsidR="000506A6" w:rsidRPr="000506A6" w:rsidDel="00ED1E4F">
          <w:delText xml:space="preserve"> identif</w:delText>
        </w:r>
        <w:r w:rsidR="000506A6" w:rsidDel="00ED1E4F">
          <w:delText xml:space="preserve">y </w:delText>
        </w:r>
        <w:r w:rsidR="000506A6" w:rsidRPr="000506A6" w:rsidDel="00ED1E4F">
          <w:delText>the type of open market operation</w:delText>
        </w:r>
        <w:r w:rsidR="000506A6" w:rsidDel="00ED1E4F">
          <w:delText xml:space="preserve"> </w:delText>
        </w:r>
        <w:r w:rsidR="000506A6" w:rsidRPr="000506A6" w:rsidDel="00ED1E4F">
          <w:delText xml:space="preserve">required to manage liquidity conditions to underpin the </w:delText>
        </w:r>
        <w:r w:rsidR="000506A6" w:rsidDel="00ED1E4F">
          <w:delText xml:space="preserve">operational </w:delText>
        </w:r>
        <w:r w:rsidR="000506A6" w:rsidRPr="000506A6" w:rsidDel="00ED1E4F">
          <w:delText>objective</w:delText>
        </w:r>
        <w:r w:rsidDel="00ED1E4F">
          <w:delText xml:space="preserve">.  </w:delText>
        </w:r>
      </w:del>
    </w:p>
    <w:p w14:paraId="1C978134" w14:textId="34011512" w:rsidR="006067E7" w:rsidRPr="006C0017" w:rsidDel="006C0017" w:rsidRDefault="006067E7">
      <w:pPr>
        <w:pStyle w:val="ListBullet"/>
        <w:numPr>
          <w:ilvl w:val="0"/>
          <w:numId w:val="0"/>
        </w:numPr>
        <w:rPr>
          <w:del w:id="4275" w:author="King, Darryl" w:date="2021-08-09T12:37:00Z"/>
        </w:rPr>
      </w:pPr>
      <w:del w:id="4276" w:author="King, Darryl" w:date="2021-08-09T12:36:00Z">
        <w:r w:rsidRPr="00C0236D" w:rsidDel="006C0017">
          <w:rPr>
            <w:b/>
            <w:bCs/>
          </w:rPr>
          <w:delText>Technical assistance</w:delText>
        </w:r>
      </w:del>
      <w:ins w:id="4277" w:author="King, Darryl" w:date="2021-08-09T12:36:00Z">
        <w:r w:rsidR="006C0017">
          <w:rPr>
            <w:b/>
            <w:bCs/>
          </w:rPr>
          <w:t>TA</w:t>
        </w:r>
      </w:ins>
      <w:ins w:id="4278" w:author="King, Darryl" w:date="2021-08-09T11:55:00Z">
        <w:r w:rsidR="00ED1E4F">
          <w:rPr>
            <w:b/>
            <w:bCs/>
          </w:rPr>
          <w:t xml:space="preserve"> </w:t>
        </w:r>
      </w:ins>
      <w:ins w:id="4279" w:author="King, Darryl" w:date="2021-08-09T11:56:00Z">
        <w:r w:rsidR="00ED1E4F">
          <w:rPr>
            <w:b/>
            <w:bCs/>
          </w:rPr>
          <w:t xml:space="preserve">will </w:t>
        </w:r>
      </w:ins>
      <w:ins w:id="4280" w:author="King, Darryl" w:date="2021-08-09T12:36:00Z">
        <w:r w:rsidR="006C0017">
          <w:rPr>
            <w:b/>
            <w:bCs/>
          </w:rPr>
          <w:t xml:space="preserve">involve several </w:t>
        </w:r>
      </w:ins>
      <w:ins w:id="4281" w:author="King, Darryl" w:date="2021-08-09T12:38:00Z">
        <w:r w:rsidR="006C0017">
          <w:rPr>
            <w:b/>
            <w:bCs/>
          </w:rPr>
          <w:t xml:space="preserve">steps </w:t>
        </w:r>
      </w:ins>
      <w:ins w:id="4282" w:author="King, Darryl" w:date="2021-08-09T12:36:00Z">
        <w:r w:rsidR="006C0017">
          <w:rPr>
            <w:b/>
            <w:bCs/>
          </w:rPr>
          <w:t xml:space="preserve">to </w:t>
        </w:r>
      </w:ins>
      <w:ins w:id="4283" w:author="King, Darryl" w:date="2021-08-09T12:39:00Z">
        <w:r w:rsidR="006C0017">
          <w:rPr>
            <w:b/>
            <w:bCs/>
          </w:rPr>
          <w:t xml:space="preserve">provide the authorities with recommendations needed to </w:t>
        </w:r>
      </w:ins>
      <w:ins w:id="4284" w:author="King, Darryl" w:date="2021-08-09T12:37:00Z">
        <w:r w:rsidR="006C0017">
          <w:rPr>
            <w:b/>
            <w:bCs/>
          </w:rPr>
          <w:t xml:space="preserve">establish </w:t>
        </w:r>
      </w:ins>
      <w:del w:id="4285" w:author="King, Darryl" w:date="2021-08-09T11:55:00Z">
        <w:r w:rsidRPr="00C0236D" w:rsidDel="00ED1E4F">
          <w:rPr>
            <w:b/>
            <w:bCs/>
          </w:rPr>
          <w:delText xml:space="preserve"> will </w:delText>
        </w:r>
        <w:r w:rsidR="00C0236D" w:rsidRPr="00C0236D" w:rsidDel="00ED1E4F">
          <w:rPr>
            <w:b/>
            <w:bCs/>
          </w:rPr>
          <w:delText xml:space="preserve">aim </w:delText>
        </w:r>
      </w:del>
      <w:del w:id="4286" w:author="King, Darryl" w:date="2021-08-09T12:40:00Z">
        <w:r w:rsidRPr="00C0236D" w:rsidDel="006C0017">
          <w:rPr>
            <w:b/>
            <w:bCs/>
          </w:rPr>
          <w:delText xml:space="preserve">to develop </w:delText>
        </w:r>
      </w:del>
      <w:del w:id="4287" w:author="King, Darryl" w:date="2021-08-09T11:52:00Z">
        <w:r w:rsidRPr="00C0236D" w:rsidDel="00ED1E4F">
          <w:rPr>
            <w:b/>
            <w:bCs/>
          </w:rPr>
          <w:delText xml:space="preserve">the </w:delText>
        </w:r>
      </w:del>
      <w:ins w:id="4288" w:author="King, Darryl" w:date="2021-08-09T11:52:00Z">
        <w:r w:rsidR="00ED1E4F">
          <w:rPr>
            <w:b/>
            <w:bCs/>
          </w:rPr>
          <w:t>a</w:t>
        </w:r>
        <w:r w:rsidR="00ED1E4F" w:rsidRPr="00C0236D">
          <w:rPr>
            <w:b/>
            <w:bCs/>
          </w:rPr>
          <w:t xml:space="preserve"> </w:t>
        </w:r>
      </w:ins>
      <w:ins w:id="4289" w:author="King, Darryl" w:date="2021-08-09T12:35:00Z">
        <w:r w:rsidR="006C0017">
          <w:rPr>
            <w:b/>
            <w:bCs/>
          </w:rPr>
          <w:t xml:space="preserve">credible </w:t>
        </w:r>
      </w:ins>
      <w:r w:rsidRPr="00C0236D">
        <w:rPr>
          <w:b/>
          <w:bCs/>
        </w:rPr>
        <w:t>liquidity forecasting framework</w:t>
      </w:r>
      <w:ins w:id="4290" w:author="King, Darryl" w:date="2021-08-09T12:35:00Z">
        <w:r w:rsidR="006C0017">
          <w:rPr>
            <w:b/>
            <w:bCs/>
          </w:rPr>
          <w:t xml:space="preserve">. </w:t>
        </w:r>
      </w:ins>
      <w:del w:id="4291" w:author="King, Darryl" w:date="2021-08-09T12:35:00Z">
        <w:r w:rsidRPr="00C0236D" w:rsidDel="006C0017">
          <w:rPr>
            <w:b/>
            <w:bCs/>
          </w:rPr>
          <w:delText xml:space="preserve"> </w:delText>
        </w:r>
      </w:del>
      <w:del w:id="4292" w:author="King, Darryl" w:date="2021-08-09T11:53:00Z">
        <w:r w:rsidRPr="00C0236D" w:rsidDel="00ED1E4F">
          <w:rPr>
            <w:b/>
            <w:bCs/>
          </w:rPr>
          <w:delText xml:space="preserve">to ensure that the central bank can prepare sufficiently accurate liquidity forecasts that </w:delText>
        </w:r>
        <w:r w:rsidR="00C0236D" w:rsidDel="00ED1E4F">
          <w:rPr>
            <w:b/>
            <w:bCs/>
          </w:rPr>
          <w:delText xml:space="preserve">are </w:delText>
        </w:r>
        <w:r w:rsidRPr="00C0236D" w:rsidDel="00ED1E4F">
          <w:rPr>
            <w:b/>
            <w:bCs/>
          </w:rPr>
          <w:delText xml:space="preserve">used </w:delText>
        </w:r>
      </w:del>
      <w:del w:id="4293" w:author="King, Darryl" w:date="2021-08-09T11:56:00Z">
        <w:r w:rsidRPr="00C0236D" w:rsidDel="00ED1E4F">
          <w:rPr>
            <w:b/>
            <w:bCs/>
          </w:rPr>
          <w:delText xml:space="preserve">effectively </w:delText>
        </w:r>
      </w:del>
      <w:del w:id="4294" w:author="King, Darryl" w:date="2021-08-09T12:35:00Z">
        <w:r w:rsidRPr="00C0236D" w:rsidDel="006C0017">
          <w:rPr>
            <w:b/>
            <w:bCs/>
          </w:rPr>
          <w:delText>to guide the liquidity management operations</w:delText>
        </w:r>
        <w:r w:rsidRPr="006067E7" w:rsidDel="006C0017">
          <w:delText>.</w:delText>
        </w:r>
        <w:r w:rsidR="00C0236D" w:rsidDel="006C0017">
          <w:delText xml:space="preserve"> </w:delText>
        </w:r>
        <w:r w:rsidDel="006C0017">
          <w:delText xml:space="preserve">Therefore, focus </w:delText>
        </w:r>
        <w:r w:rsidR="00C0236D" w:rsidDel="006C0017">
          <w:delText xml:space="preserve">is on establishing </w:delText>
        </w:r>
        <w:r w:rsidR="00DD4295" w:rsidDel="006C0017">
          <w:delText xml:space="preserve">a </w:delText>
        </w:r>
        <w:r w:rsidR="000506A6" w:rsidDel="006C0017">
          <w:delText xml:space="preserve">liquidity forecasting </w:delText>
        </w:r>
        <w:r w:rsidR="00DD4295" w:rsidDel="006C0017">
          <w:delText xml:space="preserve">framework that includes </w:delText>
        </w:r>
        <w:r w:rsidR="00C0236D" w:rsidDel="006C0017">
          <w:delText xml:space="preserve">all </w:delText>
        </w:r>
        <w:r w:rsidR="00DD4295" w:rsidDel="006C0017">
          <w:delText>technical</w:delText>
        </w:r>
        <w:r w:rsidR="000506A6" w:rsidDel="006C0017">
          <w:delText xml:space="preserve"> inputs</w:delText>
        </w:r>
        <w:r w:rsidR="00C0236D" w:rsidDel="006C0017">
          <w:delText>, uses reliable and suitably adapted models, where needed, to forecast AFs,</w:delText>
        </w:r>
        <w:r w:rsidR="000506A6" w:rsidDel="006C0017">
          <w:delText xml:space="preserve"> </w:delText>
        </w:r>
        <w:r w:rsidR="00C0236D" w:rsidDel="006C0017">
          <w:delText>and a framework that is set in</w:delText>
        </w:r>
        <w:r w:rsidR="000506A6" w:rsidDel="006C0017">
          <w:delText xml:space="preserve"> </w:delText>
        </w:r>
        <w:r w:rsidR="00C0236D" w:rsidDel="006C0017">
          <w:delText xml:space="preserve">a </w:delText>
        </w:r>
        <w:r w:rsidR="000506A6" w:rsidDel="006C0017">
          <w:delText xml:space="preserve">well-organized </w:delText>
        </w:r>
        <w:r w:rsidR="00DD4295" w:rsidDel="006C0017">
          <w:delText xml:space="preserve">coordination </w:delText>
        </w:r>
        <w:r w:rsidR="00C0236D" w:rsidDel="006C0017">
          <w:delText xml:space="preserve">structure comprising </w:delText>
        </w:r>
        <w:r w:rsidR="000506A6" w:rsidDel="006C0017">
          <w:delText xml:space="preserve">the central bank and other </w:delText>
        </w:r>
        <w:r w:rsidR="00C0236D" w:rsidDel="006C0017">
          <w:delText xml:space="preserve">relevant </w:delText>
        </w:r>
        <w:r w:rsidR="000506A6" w:rsidDel="006C0017">
          <w:delText>external agencies of the public sector.</w:delText>
        </w:r>
        <w:r w:rsidR="00C0236D" w:rsidDel="006C0017">
          <w:delText xml:space="preserve"> </w:delText>
        </w:r>
        <w:r w:rsidR="00F40D4D" w:rsidDel="006C0017">
          <w:delText>Regularizing liquidity forecasts (for the reserve maintenance period and updated daily) will allow the</w:delText>
        </w:r>
        <w:r w:rsidR="00C0236D" w:rsidDel="006C0017">
          <w:delText xml:space="preserve"> central bank </w:delText>
        </w:r>
        <w:r w:rsidR="00F40D4D" w:rsidDel="006C0017">
          <w:delText>to integrate the outputs in planning the type and amount for liquidity management instruments.</w:delText>
        </w:r>
      </w:del>
      <w:r w:rsidR="00F40D4D">
        <w:t xml:space="preserve"> </w:t>
      </w:r>
      <w:ins w:id="4295" w:author="King, Darryl" w:date="2021-08-09T12:41:00Z">
        <w:r w:rsidR="009A6ADE">
          <w:t>A</w:t>
        </w:r>
      </w:ins>
      <w:del w:id="4296" w:author="King, Darryl" w:date="2021-08-09T12:37:00Z">
        <w:r w:rsidR="00F40D4D" w:rsidRPr="006C0017" w:rsidDel="006C0017">
          <w:delText xml:space="preserve">   </w:delText>
        </w:r>
        <w:r w:rsidR="000506A6" w:rsidRPr="006C0017" w:rsidDel="006C0017">
          <w:delText xml:space="preserve"> </w:delText>
        </w:r>
      </w:del>
    </w:p>
    <w:p w14:paraId="74EC0B44" w14:textId="53D88206" w:rsidR="007E7316" w:rsidRPr="006C0017" w:rsidRDefault="007E7316" w:rsidP="009A6ADE">
      <w:pPr>
        <w:pStyle w:val="ListBullet"/>
        <w:numPr>
          <w:ilvl w:val="0"/>
          <w:numId w:val="0"/>
        </w:numPr>
        <w:rPr>
          <w:rPrChange w:id="4297" w:author="King, Darryl" w:date="2021-08-09T12:38:00Z">
            <w:rPr>
              <w:b/>
              <w:bCs/>
            </w:rPr>
          </w:rPrChange>
        </w:rPr>
      </w:pPr>
      <w:del w:id="4298" w:author="King, Darryl" w:date="2021-08-09T12:40:00Z">
        <w:r w:rsidRPr="006C0017" w:rsidDel="006C0017">
          <w:rPr>
            <w:rPrChange w:id="4299" w:author="King, Darryl" w:date="2021-08-09T12:38:00Z">
              <w:rPr>
                <w:b/>
                <w:bCs/>
              </w:rPr>
            </w:rPrChange>
          </w:rPr>
          <w:delText xml:space="preserve">The liquidity forecasting framework developed through technical assistance will take </w:delText>
        </w:r>
      </w:del>
      <w:del w:id="4300" w:author="King, Darryl" w:date="2021-08-09T12:41:00Z">
        <w:r w:rsidRPr="006C0017" w:rsidDel="009A6ADE">
          <w:rPr>
            <w:rPrChange w:id="4301" w:author="King, Darryl" w:date="2021-08-09T12:38:00Z">
              <w:rPr>
                <w:b/>
                <w:bCs/>
              </w:rPr>
            </w:rPrChange>
          </w:rPr>
          <w:delText>a</w:delText>
        </w:r>
      </w:del>
      <w:r w:rsidRPr="006C0017">
        <w:rPr>
          <w:rPrChange w:id="4302" w:author="King, Darryl" w:date="2021-08-09T12:38:00Z">
            <w:rPr>
              <w:b/>
              <w:bCs/>
            </w:rPr>
          </w:rPrChange>
        </w:rPr>
        <w:t xml:space="preserve"> sequenced approach </w:t>
      </w:r>
      <w:ins w:id="4303" w:author="King, Darryl" w:date="2021-08-09T12:40:00Z">
        <w:r w:rsidR="006C0017">
          <w:t xml:space="preserve">is suggested as </w:t>
        </w:r>
      </w:ins>
      <w:del w:id="4304" w:author="King, Darryl" w:date="2021-08-09T12:40:00Z">
        <w:r w:rsidRPr="006C0017" w:rsidDel="006C0017">
          <w:rPr>
            <w:rPrChange w:id="4305" w:author="King, Darryl" w:date="2021-08-09T12:38:00Z">
              <w:rPr>
                <w:b/>
                <w:bCs/>
              </w:rPr>
            </w:rPrChange>
          </w:rPr>
          <w:delText>to</w:delText>
        </w:r>
      </w:del>
      <w:ins w:id="4306" w:author="King, Darryl" w:date="2021-08-09T12:40:00Z">
        <w:r w:rsidR="006C0017">
          <w:t>follows</w:t>
        </w:r>
      </w:ins>
      <w:r w:rsidRPr="006C0017">
        <w:rPr>
          <w:rPrChange w:id="4307" w:author="King, Darryl" w:date="2021-08-09T12:38:00Z">
            <w:rPr>
              <w:b/>
              <w:bCs/>
            </w:rPr>
          </w:rPrChange>
        </w:rPr>
        <w:t>:</w:t>
      </w:r>
    </w:p>
    <w:p w14:paraId="088249C5" w14:textId="3341FDA3" w:rsidR="00ED1E4F" w:rsidRDefault="00ED1E4F">
      <w:pPr>
        <w:pStyle w:val="ListBullet"/>
        <w:numPr>
          <w:ilvl w:val="0"/>
          <w:numId w:val="33"/>
        </w:numPr>
        <w:ind w:left="360"/>
        <w:rPr>
          <w:ins w:id="4308" w:author="King, Darryl" w:date="2021-08-09T11:51:00Z"/>
        </w:rPr>
        <w:pPrChange w:id="4309" w:author="King, Darryl" w:date="2021-08-09T12:41:00Z">
          <w:pPr>
            <w:pStyle w:val="ListBullet"/>
            <w:numPr>
              <w:numId w:val="33"/>
            </w:numPr>
            <w:ind w:left="720" w:hanging="360"/>
          </w:pPr>
        </w:pPrChange>
      </w:pPr>
      <w:ins w:id="4310" w:author="King, Darryl" w:date="2021-08-09T11:51:00Z">
        <w:r>
          <w:t xml:space="preserve">Assess the institutional and financial sector contexts </w:t>
        </w:r>
      </w:ins>
      <w:ins w:id="4311" w:author="King, Darryl" w:date="2021-08-09T11:57:00Z">
        <w:r>
          <w:t xml:space="preserve">to ensure an understanding of all the </w:t>
        </w:r>
      </w:ins>
      <w:ins w:id="4312" w:author="King, Darryl" w:date="2021-08-09T11:58:00Z">
        <w:r>
          <w:t>influences</w:t>
        </w:r>
      </w:ins>
      <w:ins w:id="4313" w:author="King, Darryl" w:date="2021-08-09T11:57:00Z">
        <w:r>
          <w:t xml:space="preserve"> on </w:t>
        </w:r>
      </w:ins>
      <w:ins w:id="4314" w:author="King, Darryl" w:date="2021-08-09T11:58:00Z">
        <w:r>
          <w:t>banking system liquidity</w:t>
        </w:r>
      </w:ins>
      <w:ins w:id="4315" w:author="King, Darryl" w:date="2021-08-09T12:04:00Z">
        <w:r w:rsidR="00E8622D">
          <w:t xml:space="preserve"> (i.e. location of the government account, role of SOEs or NBFIs)</w:t>
        </w:r>
      </w:ins>
      <w:ins w:id="4316" w:author="King, Darryl" w:date="2021-08-09T11:58:00Z">
        <w:r>
          <w:t xml:space="preserve">. </w:t>
        </w:r>
      </w:ins>
      <w:ins w:id="4317" w:author="King, Darryl" w:date="2021-08-09T11:57:00Z">
        <w:r>
          <w:t xml:space="preserve"> </w:t>
        </w:r>
      </w:ins>
    </w:p>
    <w:p w14:paraId="48A72A5C" w14:textId="42188CF5" w:rsidR="00ED1E4F" w:rsidRDefault="00ED1E4F">
      <w:pPr>
        <w:pStyle w:val="ListBullet"/>
        <w:numPr>
          <w:ilvl w:val="0"/>
          <w:numId w:val="33"/>
        </w:numPr>
        <w:ind w:left="360"/>
        <w:rPr>
          <w:ins w:id="4318" w:author="King, Darryl" w:date="2021-08-09T11:51:00Z"/>
        </w:rPr>
        <w:pPrChange w:id="4319" w:author="King, Darryl" w:date="2021-08-09T12:41:00Z">
          <w:pPr>
            <w:pStyle w:val="ListBullet"/>
            <w:numPr>
              <w:numId w:val="33"/>
            </w:numPr>
            <w:ind w:left="720" w:hanging="360"/>
          </w:pPr>
        </w:pPrChange>
      </w:pPr>
      <w:ins w:id="4320" w:author="King, Darryl" w:date="2021-08-09T11:59:00Z">
        <w:r>
          <w:t xml:space="preserve">Review the available data </w:t>
        </w:r>
      </w:ins>
      <w:ins w:id="4321" w:author="King, Darryl" w:date="2021-08-09T12:07:00Z">
        <w:r w:rsidR="00594230">
          <w:t xml:space="preserve">(of the AFs) </w:t>
        </w:r>
      </w:ins>
      <w:ins w:id="4322" w:author="King, Darryl" w:date="2021-08-09T11:59:00Z">
        <w:r>
          <w:t>– quality and frequency –</w:t>
        </w:r>
      </w:ins>
      <w:ins w:id="4323" w:author="King, Darryl" w:date="2021-08-09T12:09:00Z">
        <w:r w:rsidR="00594230">
          <w:t xml:space="preserve"> </w:t>
        </w:r>
      </w:ins>
      <w:ins w:id="4324" w:author="King, Darryl" w:date="2021-08-09T11:59:00Z">
        <w:r>
          <w:t>identify</w:t>
        </w:r>
      </w:ins>
      <w:ins w:id="4325" w:author="King, Darryl" w:date="2021-08-09T12:09:00Z">
        <w:r w:rsidR="00594230">
          <w:t>ing</w:t>
        </w:r>
      </w:ins>
      <w:ins w:id="4326" w:author="King, Darryl" w:date="2021-08-09T11:59:00Z">
        <w:r>
          <w:t xml:space="preserve"> data gaps to be addressed</w:t>
        </w:r>
      </w:ins>
      <w:ins w:id="4327" w:author="King, Darryl" w:date="2021-08-09T12:07:00Z">
        <w:r w:rsidR="00594230">
          <w:t xml:space="preserve"> and a</w:t>
        </w:r>
      </w:ins>
      <w:ins w:id="4328" w:author="King, Darryl" w:date="2021-08-09T12:05:00Z">
        <w:r w:rsidR="00594230">
          <w:t xml:space="preserve">dvise on the structure of the database </w:t>
        </w:r>
      </w:ins>
      <w:ins w:id="4329" w:author="King, Darryl" w:date="2021-08-09T12:07:00Z">
        <w:r w:rsidR="00594230">
          <w:t xml:space="preserve">needed </w:t>
        </w:r>
      </w:ins>
      <w:ins w:id="4330" w:author="King, Darryl" w:date="2021-08-09T12:06:00Z">
        <w:r w:rsidR="00594230">
          <w:t>to support the process.</w:t>
        </w:r>
      </w:ins>
    </w:p>
    <w:p w14:paraId="35FFA013" w14:textId="7F44D719" w:rsidR="00E8622D" w:rsidRDefault="00E8622D">
      <w:pPr>
        <w:pStyle w:val="ListBullet"/>
        <w:numPr>
          <w:ilvl w:val="0"/>
          <w:numId w:val="33"/>
        </w:numPr>
        <w:ind w:left="360"/>
        <w:rPr>
          <w:ins w:id="4331" w:author="King, Darryl" w:date="2021-08-09T12:00:00Z"/>
        </w:rPr>
        <w:pPrChange w:id="4332" w:author="King, Darryl" w:date="2021-08-09T12:41:00Z">
          <w:pPr>
            <w:pStyle w:val="ListBullet"/>
            <w:numPr>
              <w:numId w:val="33"/>
            </w:numPr>
            <w:ind w:left="720" w:hanging="360"/>
          </w:pPr>
        </w:pPrChange>
      </w:pPr>
      <w:ins w:id="4333" w:author="King, Darryl" w:date="2021-08-09T12:00:00Z">
        <w:r>
          <w:t>Develop a template consistent with the institution</w:t>
        </w:r>
      </w:ins>
      <w:ins w:id="4334" w:author="King, Darryl" w:date="2021-08-09T12:01:00Z">
        <w:r>
          <w:t xml:space="preserve">al and financial </w:t>
        </w:r>
      </w:ins>
      <w:ins w:id="4335" w:author="King, Darryl" w:date="2021-08-09T12:00:00Z">
        <w:r>
          <w:t>set-up</w:t>
        </w:r>
      </w:ins>
      <w:ins w:id="4336" w:author="King, Darryl" w:date="2021-08-09T12:47:00Z">
        <w:r w:rsidR="009A6ADE">
          <w:t>;</w:t>
        </w:r>
      </w:ins>
      <w:ins w:id="4337" w:author="King, Darryl" w:date="2021-08-09T12:01:00Z">
        <w:r>
          <w:t xml:space="preserve"> the </w:t>
        </w:r>
      </w:ins>
      <w:ins w:id="4338" w:author="King, Darryl" w:date="2021-08-09T12:02:00Z">
        <w:r>
          <w:t>monetary</w:t>
        </w:r>
      </w:ins>
      <w:ins w:id="4339" w:author="King, Darryl" w:date="2021-08-09T12:01:00Z">
        <w:r>
          <w:t xml:space="preserve"> policy framework (i.e. </w:t>
        </w:r>
      </w:ins>
      <w:ins w:id="4340" w:author="King, Darryl" w:date="2021-08-09T12:02:00Z">
        <w:r>
          <w:t>a quantity</w:t>
        </w:r>
      </w:ins>
      <w:ins w:id="4341" w:author="King, Darryl" w:date="2021-08-09T12:01:00Z">
        <w:r>
          <w:t xml:space="preserve"> </w:t>
        </w:r>
      </w:ins>
      <w:ins w:id="4342" w:author="King, Darryl" w:date="2021-08-09T12:02:00Z">
        <w:r>
          <w:t>or</w:t>
        </w:r>
      </w:ins>
      <w:ins w:id="4343" w:author="King, Darryl" w:date="2021-08-09T12:01:00Z">
        <w:r>
          <w:t xml:space="preserve"> interest rate</w:t>
        </w:r>
      </w:ins>
      <w:ins w:id="4344" w:author="King, Darryl" w:date="2021-08-09T12:02:00Z">
        <w:r>
          <w:t xml:space="preserve"> operational target) and the operational framework (i</w:t>
        </w:r>
      </w:ins>
      <w:ins w:id="4345" w:author="King, Darryl" w:date="2021-08-09T12:03:00Z">
        <w:r>
          <w:t xml:space="preserve">.e. frequency of main operation, design of reserve requirement). </w:t>
        </w:r>
      </w:ins>
      <w:ins w:id="4346" w:author="King, Darryl" w:date="2021-08-09T12:48:00Z">
        <w:r w:rsidR="009A6ADE">
          <w:t xml:space="preserve">Two key decisions here are the frequency and horizon of the forecasts. </w:t>
        </w:r>
      </w:ins>
      <w:ins w:id="4347" w:author="King, Darryl" w:date="2021-08-09T12:00:00Z">
        <w:r>
          <w:t xml:space="preserve"> </w:t>
        </w:r>
      </w:ins>
    </w:p>
    <w:p w14:paraId="383C1D58" w14:textId="796A36EF" w:rsidR="009D4A03" w:rsidRDefault="009D4A03">
      <w:pPr>
        <w:pStyle w:val="ListBullet"/>
        <w:numPr>
          <w:ilvl w:val="0"/>
          <w:numId w:val="33"/>
        </w:numPr>
        <w:ind w:left="360"/>
        <w:rPr>
          <w:ins w:id="4348" w:author="King, Darryl" w:date="2021-08-09T12:14:00Z"/>
        </w:rPr>
        <w:pPrChange w:id="4349" w:author="King, Darryl" w:date="2021-08-09T12:41:00Z">
          <w:pPr>
            <w:pStyle w:val="ListBullet"/>
            <w:numPr>
              <w:numId w:val="33"/>
            </w:numPr>
            <w:ind w:left="720" w:hanging="360"/>
          </w:pPr>
        </w:pPrChange>
      </w:pPr>
      <w:ins w:id="4350" w:author="King, Darryl" w:date="2021-08-09T12:13:00Z">
        <w:r>
          <w:t>Develop processes and models for forecasting the indivi</w:t>
        </w:r>
      </w:ins>
      <w:ins w:id="4351" w:author="King, Darryl" w:date="2021-08-09T12:14:00Z">
        <w:r>
          <w:t xml:space="preserve">dual components: </w:t>
        </w:r>
      </w:ins>
      <w:ins w:id="4352" w:author="King, Darryl" w:date="2021-08-09T12:13:00Z">
        <w:r>
          <w:t xml:space="preserve"> </w:t>
        </w:r>
      </w:ins>
    </w:p>
    <w:p w14:paraId="7919AD66" w14:textId="1B500C07" w:rsidR="005A16AC" w:rsidRPr="007E7316" w:rsidRDefault="009D4A03">
      <w:pPr>
        <w:pStyle w:val="ListBullet"/>
        <w:numPr>
          <w:ilvl w:val="3"/>
          <w:numId w:val="5"/>
        </w:numPr>
        <w:ind w:left="720"/>
        <w:pPrChange w:id="4353" w:author="King, Darryl" w:date="2021-08-09T12:41:00Z">
          <w:pPr>
            <w:pStyle w:val="ListBullet"/>
            <w:numPr>
              <w:numId w:val="33"/>
            </w:numPr>
            <w:ind w:left="720" w:hanging="360"/>
          </w:pPr>
        </w:pPrChange>
      </w:pPr>
      <w:ins w:id="4354" w:author="King, Darryl" w:date="2021-08-09T12:14:00Z">
        <w:r>
          <w:t>C</w:t>
        </w:r>
      </w:ins>
      <w:ins w:id="4355" w:author="King, Darryl" w:date="2021-08-09T12:50:00Z">
        <w:r w:rsidR="009A6ADE">
          <w:t xml:space="preserve">urrency in </w:t>
        </w:r>
      </w:ins>
      <w:ins w:id="4356" w:author="King, Darryl" w:date="2021-08-09T12:14:00Z">
        <w:r>
          <w:t>C</w:t>
        </w:r>
      </w:ins>
      <w:ins w:id="4357" w:author="King, Darryl" w:date="2021-08-09T12:50:00Z">
        <w:r w:rsidR="009A6ADE">
          <w:t>irculation</w:t>
        </w:r>
      </w:ins>
      <w:ins w:id="4358" w:author="King, Darryl" w:date="2021-08-09T12:14:00Z">
        <w:r>
          <w:t xml:space="preserve">: </w:t>
        </w:r>
      </w:ins>
      <w:del w:id="4359" w:author="King, Darryl" w:date="2021-08-09T12:14:00Z">
        <w:r w:rsidR="007E7316" w:rsidDel="009D4A03">
          <w:delText xml:space="preserve">Specify </w:delText>
        </w:r>
        <w:r w:rsidR="007E7316" w:rsidRPr="007E7316" w:rsidDel="009D4A03">
          <w:delText xml:space="preserve">and </w:delText>
        </w:r>
      </w:del>
      <w:del w:id="4360" w:author="King, Darryl" w:date="2021-08-09T12:15:00Z">
        <w:r w:rsidR="007E7316" w:rsidRPr="007E7316" w:rsidDel="009D4A03">
          <w:delText>test models to f</w:delText>
        </w:r>
        <w:r w:rsidR="005D1C25" w:rsidRPr="007E7316" w:rsidDel="009D4A03">
          <w:delText xml:space="preserve">orecast </w:delText>
        </w:r>
        <w:r w:rsidR="007E7316" w:rsidDel="009D4A03">
          <w:delText xml:space="preserve">CIC, </w:delText>
        </w:r>
      </w:del>
      <w:r w:rsidR="007E7316">
        <w:t xml:space="preserve">typically </w:t>
      </w:r>
      <w:r w:rsidR="005D1C25" w:rsidRPr="007E7316">
        <w:t>the largest liability of the central bank</w:t>
      </w:r>
      <w:r w:rsidR="006E75F9" w:rsidRPr="007E7316">
        <w:t xml:space="preserve"> balance sheet</w:t>
      </w:r>
      <w:r w:rsidR="007E7316">
        <w:t xml:space="preserve">. </w:t>
      </w:r>
      <w:r w:rsidR="000506A6" w:rsidRPr="007E7316">
        <w:t xml:space="preserve"> </w:t>
      </w:r>
    </w:p>
    <w:p w14:paraId="55E6EF7A" w14:textId="020E0A99" w:rsidR="007E7316" w:rsidRDefault="009D4A03">
      <w:pPr>
        <w:pStyle w:val="ListBullet"/>
        <w:numPr>
          <w:ilvl w:val="3"/>
          <w:numId w:val="5"/>
        </w:numPr>
        <w:ind w:left="720"/>
        <w:pPrChange w:id="4361" w:author="King, Darryl" w:date="2021-08-09T12:41:00Z">
          <w:pPr>
            <w:pStyle w:val="ListBullet"/>
            <w:numPr>
              <w:numId w:val="33"/>
            </w:numPr>
            <w:ind w:left="720" w:hanging="360"/>
          </w:pPr>
        </w:pPrChange>
      </w:pPr>
      <w:ins w:id="4362" w:author="King, Darryl" w:date="2021-08-09T12:15:00Z">
        <w:r>
          <w:t>N</w:t>
        </w:r>
      </w:ins>
      <w:ins w:id="4363" w:author="King, Darryl" w:date="2021-08-09T12:49:00Z">
        <w:r w:rsidR="009A6ADE">
          <w:t>et</w:t>
        </w:r>
      </w:ins>
      <w:ins w:id="4364" w:author="King, Darryl" w:date="2021-08-09T12:50:00Z">
        <w:r w:rsidR="009A6ADE">
          <w:t xml:space="preserve"> </w:t>
        </w:r>
      </w:ins>
      <w:ins w:id="4365" w:author="King, Darryl" w:date="2021-08-09T12:15:00Z">
        <w:r>
          <w:t>G</w:t>
        </w:r>
      </w:ins>
      <w:ins w:id="4366" w:author="King, Darryl" w:date="2021-08-09T12:50:00Z">
        <w:r w:rsidR="009A6ADE">
          <w:t xml:space="preserve">overnment </w:t>
        </w:r>
      </w:ins>
      <w:ins w:id="4367" w:author="King, Darryl" w:date="2021-08-09T12:15:00Z">
        <w:r>
          <w:t>P</w:t>
        </w:r>
      </w:ins>
      <w:ins w:id="4368" w:author="King, Darryl" w:date="2021-08-09T12:50:00Z">
        <w:r w:rsidR="009A6ADE">
          <w:t>osition</w:t>
        </w:r>
      </w:ins>
      <w:ins w:id="4369" w:author="King, Darryl" w:date="2021-08-09T12:15:00Z">
        <w:r>
          <w:t xml:space="preserve">: </w:t>
        </w:r>
      </w:ins>
      <w:ins w:id="4370" w:author="King, Darryl" w:date="2021-08-09T12:19:00Z">
        <w:r>
          <w:t xml:space="preserve">establish processes </w:t>
        </w:r>
      </w:ins>
      <w:ins w:id="4371" w:author="King, Darryl" w:date="2021-08-09T12:20:00Z">
        <w:r w:rsidR="00905FE8">
          <w:t xml:space="preserve">(i.e. Memorandum of Understanding) </w:t>
        </w:r>
      </w:ins>
      <w:ins w:id="4372" w:author="King, Darryl" w:date="2021-08-09T12:19:00Z">
        <w:r>
          <w:t>to receive cashflow forecast</w:t>
        </w:r>
      </w:ins>
      <w:ins w:id="4373" w:author="King, Darryl" w:date="2021-08-09T12:21:00Z">
        <w:r w:rsidR="00905FE8">
          <w:t>s</w:t>
        </w:r>
      </w:ins>
      <w:ins w:id="4374" w:author="King, Darryl" w:date="2021-08-09T12:19:00Z">
        <w:r>
          <w:t xml:space="preserve"> fr</w:t>
        </w:r>
      </w:ins>
      <w:ins w:id="4375" w:author="King, Darryl" w:date="2021-08-09T12:20:00Z">
        <w:r>
          <w:t>o</w:t>
        </w:r>
      </w:ins>
      <w:ins w:id="4376" w:author="King, Darryl" w:date="2021-08-09T12:19:00Z">
        <w:r>
          <w:t>m the government</w:t>
        </w:r>
      </w:ins>
      <w:ins w:id="4377" w:author="King, Darryl" w:date="2021-08-09T12:25:00Z">
        <w:r w:rsidR="00905FE8">
          <w:t>,</w:t>
        </w:r>
      </w:ins>
      <w:ins w:id="4378" w:author="King, Darryl" w:date="2021-08-09T12:20:00Z">
        <w:r>
          <w:t xml:space="preserve"> otherwise </w:t>
        </w:r>
      </w:ins>
      <w:ins w:id="4379" w:author="King, Darryl" w:date="2021-08-09T12:21:00Z">
        <w:r w:rsidR="00905FE8">
          <w:t>i</w:t>
        </w:r>
      </w:ins>
      <w:del w:id="4380" w:author="King, Darryl" w:date="2021-08-09T12:21:00Z">
        <w:r w:rsidR="007E7316" w:rsidRPr="007E7316" w:rsidDel="00905FE8">
          <w:delText>I</w:delText>
        </w:r>
      </w:del>
      <w:r w:rsidR="007E7316" w:rsidRPr="007E7316">
        <w:t>dentify models or alternative techniques to f</w:t>
      </w:r>
      <w:r w:rsidR="005A16AC" w:rsidRPr="007E7316">
        <w:t>orecast</w:t>
      </w:r>
      <w:del w:id="4381" w:author="King, Darryl" w:date="2021-08-09T12:49:00Z">
        <w:r w:rsidR="005A16AC" w:rsidRPr="007E7316" w:rsidDel="009A6ADE">
          <w:delText>s</w:delText>
        </w:r>
      </w:del>
      <w:r w:rsidR="005A16AC" w:rsidRPr="007E7316">
        <w:t xml:space="preserve"> </w:t>
      </w:r>
      <w:ins w:id="4382" w:author="King, Darryl" w:date="2021-08-09T12:23:00Z">
        <w:r w:rsidR="00905FE8">
          <w:t xml:space="preserve">this component. </w:t>
        </w:r>
      </w:ins>
      <w:del w:id="4383" w:author="King, Darryl" w:date="2021-08-09T12:23:00Z">
        <w:r w:rsidR="005A16AC" w:rsidRPr="007E7316" w:rsidDel="00905FE8">
          <w:delText>f</w:delText>
        </w:r>
      </w:del>
      <w:del w:id="4384" w:author="King, Darryl" w:date="2021-08-09T12:18:00Z">
        <w:r w:rsidR="005A16AC" w:rsidRPr="007E7316" w:rsidDel="009D4A03">
          <w:delText>o</w:delText>
        </w:r>
      </w:del>
      <w:del w:id="4385" w:author="King, Darryl" w:date="2021-08-09T12:23:00Z">
        <w:r w:rsidR="005A16AC" w:rsidRPr="007E7316" w:rsidDel="00905FE8">
          <w:delText xml:space="preserve">r government </w:delText>
        </w:r>
        <w:r w:rsidR="007E7316" w:rsidRPr="007E7316" w:rsidDel="00905FE8">
          <w:delText>balances which can</w:delText>
        </w:r>
        <w:r w:rsidR="005A16AC" w:rsidRPr="007E7316" w:rsidDel="00905FE8">
          <w:delText xml:space="preserve"> start with the central bank </w:delText>
        </w:r>
        <w:r w:rsidR="007E7316" w:rsidRPr="007E7316" w:rsidDel="00905FE8">
          <w:delText>and include relevant inputs a</w:delText>
        </w:r>
        <w:r w:rsidR="000C14CB" w:rsidDel="00905FE8">
          <w:delText>n</w:delText>
        </w:r>
        <w:r w:rsidR="007E7316" w:rsidRPr="007E7316" w:rsidDel="00905FE8">
          <w:delText>d updates from relevant government ministries</w:delText>
        </w:r>
        <w:r w:rsidR="00DD4295" w:rsidRPr="007E7316" w:rsidDel="00905FE8">
          <w:delText>.</w:delText>
        </w:r>
        <w:r w:rsidR="005A16AC" w:rsidRPr="007E7316" w:rsidDel="00905FE8">
          <w:delText xml:space="preserve"> </w:delText>
        </w:r>
        <w:r w:rsidR="00DD4295" w:rsidRPr="007E7316" w:rsidDel="00905FE8">
          <w:delText xml:space="preserve">These </w:delText>
        </w:r>
        <w:r w:rsidR="007E7316" w:rsidRPr="007E7316" w:rsidDel="00905FE8">
          <w:delText xml:space="preserve">forecasts </w:delText>
        </w:r>
        <w:r w:rsidR="005A16AC" w:rsidRPr="007E7316" w:rsidDel="00905FE8">
          <w:delText>should be updated regularly as new information becomes available</w:delText>
        </w:r>
        <w:r w:rsidR="007E7316" w:rsidRPr="007E7316" w:rsidDel="00905FE8">
          <w:delText xml:space="preserve">. Since the coordination between the liquidity forecasting team at the </w:delText>
        </w:r>
        <w:r w:rsidR="005A16AC" w:rsidRPr="007E7316" w:rsidDel="00905FE8">
          <w:delText xml:space="preserve">central banks and government </w:delText>
        </w:r>
        <w:r w:rsidR="007E7316" w:rsidRPr="007E7316" w:rsidDel="00905FE8">
          <w:delText>a</w:delText>
        </w:r>
        <w:r w:rsidR="005A16AC" w:rsidRPr="007E7316" w:rsidDel="00905FE8">
          <w:delText xml:space="preserve">re a key part of </w:delText>
        </w:r>
        <w:r w:rsidR="00DD4295" w:rsidRPr="007E7316" w:rsidDel="00905FE8">
          <w:delText>the framework</w:delText>
        </w:r>
        <w:r w:rsidR="007E7316" w:rsidRPr="007E7316" w:rsidDel="00905FE8">
          <w:delText xml:space="preserve">, </w:delText>
        </w:r>
      </w:del>
      <w:r w:rsidR="007E7316" w:rsidRPr="007E7316">
        <w:t xml:space="preserve">TA </w:t>
      </w:r>
      <w:ins w:id="4386" w:author="King, Darryl" w:date="2021-08-09T12:24:00Z">
        <w:r w:rsidR="00905FE8">
          <w:t>sh</w:t>
        </w:r>
      </w:ins>
      <w:del w:id="4387" w:author="King, Darryl" w:date="2021-08-09T12:24:00Z">
        <w:r w:rsidR="007E7316" w:rsidRPr="007E7316" w:rsidDel="00905FE8">
          <w:delText>w</w:delText>
        </w:r>
      </w:del>
      <w:r w:rsidR="007E7316" w:rsidRPr="007E7316">
        <w:t xml:space="preserve">ould help set up the basic structures to facilitate </w:t>
      </w:r>
      <w:r w:rsidR="00DD4295" w:rsidRPr="007E7316">
        <w:t xml:space="preserve">mutual </w:t>
      </w:r>
      <w:r w:rsidR="005A16AC" w:rsidRPr="007E7316">
        <w:t>information sharing</w:t>
      </w:r>
      <w:ins w:id="4388" w:author="King, Darryl" w:date="2021-08-09T12:24:00Z">
        <w:r w:rsidR="00905FE8">
          <w:t xml:space="preserve"> between the relevant ministries and the central bank. </w:t>
        </w:r>
      </w:ins>
      <w:del w:id="4389" w:author="King, Darryl" w:date="2021-08-09T12:24:00Z">
        <w:r w:rsidR="006E75F9" w:rsidRPr="007E7316" w:rsidDel="00905FE8">
          <w:delText>.</w:delText>
        </w:r>
      </w:del>
      <w:r w:rsidR="006E75F9" w:rsidRPr="007E7316">
        <w:t xml:space="preserve"> </w:t>
      </w:r>
    </w:p>
    <w:p w14:paraId="20F31575" w14:textId="5685D536" w:rsidR="009D4A03" w:rsidRDefault="009D4A03">
      <w:pPr>
        <w:pStyle w:val="ListBullet"/>
        <w:numPr>
          <w:ilvl w:val="3"/>
          <w:numId w:val="5"/>
        </w:numPr>
        <w:ind w:left="720"/>
        <w:rPr>
          <w:ins w:id="4390" w:author="King, Darryl" w:date="2021-08-09T12:17:00Z"/>
        </w:rPr>
        <w:pPrChange w:id="4391" w:author="King, Darryl" w:date="2021-08-09T12:41:00Z">
          <w:pPr>
            <w:pStyle w:val="ListBullet"/>
            <w:numPr>
              <w:ilvl w:val="3"/>
            </w:numPr>
            <w:ind w:left="1440" w:hanging="360"/>
          </w:pPr>
        </w:pPrChange>
      </w:pPr>
      <w:ins w:id="4392" w:author="King, Darryl" w:date="2021-08-09T12:17:00Z">
        <w:r>
          <w:t xml:space="preserve">NFA: </w:t>
        </w:r>
      </w:ins>
      <w:ins w:id="4393" w:author="King, Darryl" w:date="2021-08-09T12:25:00Z">
        <w:r w:rsidR="00905FE8">
          <w:t xml:space="preserve">Foreign exchange transactions are usually settled on a T+2 basis and </w:t>
        </w:r>
      </w:ins>
      <w:ins w:id="4394" w:author="King, Darryl" w:date="2021-08-09T12:27:00Z">
        <w:r w:rsidR="00C57707">
          <w:t>the same-day infl</w:t>
        </w:r>
      </w:ins>
      <w:ins w:id="4395" w:author="King, Darryl" w:date="2021-08-09T12:28:00Z">
        <w:r w:rsidR="00C57707">
          <w:t xml:space="preserve">uence of this component should almost always be known with certainty. Weekly forecasts </w:t>
        </w:r>
      </w:ins>
      <w:ins w:id="4396" w:author="King, Darryl" w:date="2021-08-09T12:29:00Z">
        <w:r w:rsidR="00C57707">
          <w:t xml:space="preserve">may be needed where the main operation is itself weekly. </w:t>
        </w:r>
      </w:ins>
      <w:ins w:id="4397" w:author="King, Darryl" w:date="2021-08-09T12:28:00Z">
        <w:r w:rsidR="00C57707">
          <w:t xml:space="preserve"> </w:t>
        </w:r>
      </w:ins>
      <w:ins w:id="4398" w:author="King, Darryl" w:date="2021-08-09T12:25:00Z">
        <w:r w:rsidR="00905FE8">
          <w:t xml:space="preserve">  </w:t>
        </w:r>
      </w:ins>
    </w:p>
    <w:p w14:paraId="153BBE31" w14:textId="18F9FC94" w:rsidR="005A16AC" w:rsidRPr="007E7316" w:rsidRDefault="007E7316">
      <w:pPr>
        <w:pStyle w:val="ListBullet"/>
        <w:numPr>
          <w:ilvl w:val="3"/>
          <w:numId w:val="5"/>
        </w:numPr>
        <w:ind w:left="720"/>
        <w:pPrChange w:id="4399" w:author="King, Darryl" w:date="2021-08-09T12:41:00Z">
          <w:pPr>
            <w:pStyle w:val="ListBullet"/>
            <w:numPr>
              <w:numId w:val="33"/>
            </w:numPr>
            <w:ind w:left="720" w:hanging="360"/>
          </w:pPr>
        </w:pPrChange>
      </w:pPr>
      <w:del w:id="4400" w:author="King, Darryl" w:date="2021-08-09T12:49:00Z">
        <w:r w:rsidDel="009A6ADE">
          <w:delText>Identify forecasts for</w:delText>
        </w:r>
      </w:del>
      <w:ins w:id="4401" w:author="King, Darryl" w:date="2021-08-09T12:49:00Z">
        <w:r w:rsidR="009A6ADE">
          <w:t>O</w:t>
        </w:r>
      </w:ins>
      <w:del w:id="4402" w:author="King, Darryl" w:date="2021-08-09T12:49:00Z">
        <w:r w:rsidDel="009A6ADE">
          <w:delText xml:space="preserve"> o</w:delText>
        </w:r>
      </w:del>
      <w:r>
        <w:t>ther AFs,</w:t>
      </w:r>
      <w:r w:rsidR="000C14CB">
        <w:t xml:space="preserve"> with the emphasis on these other factors determined by their variability and relative contribution to forecast errors. </w:t>
      </w:r>
      <w:r w:rsidR="006E75F9" w:rsidRPr="007E7316">
        <w:t xml:space="preserve"> </w:t>
      </w:r>
    </w:p>
    <w:p w14:paraId="042BB2D3" w14:textId="10AAD87F" w:rsidR="000506A6" w:rsidRDefault="009D4A03">
      <w:pPr>
        <w:pStyle w:val="ListBullet"/>
        <w:numPr>
          <w:ilvl w:val="3"/>
          <w:numId w:val="5"/>
        </w:numPr>
        <w:ind w:left="720"/>
        <w:pPrChange w:id="4403" w:author="King, Darryl" w:date="2021-08-09T12:41:00Z">
          <w:pPr>
            <w:pStyle w:val="ListBullet"/>
            <w:numPr>
              <w:numId w:val="33"/>
            </w:numPr>
            <w:ind w:left="720" w:hanging="360"/>
          </w:pPr>
        </w:pPrChange>
      </w:pPr>
      <w:ins w:id="4404" w:author="King, Darryl" w:date="2021-08-09T12:15:00Z">
        <w:r>
          <w:t xml:space="preserve">Demand for Reserves: </w:t>
        </w:r>
      </w:ins>
      <w:del w:id="4405" w:author="King, Darryl" w:date="2021-08-09T12:16:00Z">
        <w:r w:rsidR="005A16AC" w:rsidRPr="007E7316" w:rsidDel="009D4A03">
          <w:delText xml:space="preserve">Develop estimates for the demand for excess reserves, </w:delText>
        </w:r>
      </w:del>
      <w:r w:rsidR="005A16AC" w:rsidRPr="007E7316">
        <w:t>using surveys</w:t>
      </w:r>
      <w:r w:rsidR="000C14CB">
        <w:t xml:space="preserve">, </w:t>
      </w:r>
      <w:ins w:id="4406" w:author="King, Darryl" w:date="2021-08-09T12:16:00Z">
        <w:r>
          <w:t xml:space="preserve">analysis of high-frequency </w:t>
        </w:r>
      </w:ins>
      <w:del w:id="4407" w:author="King, Darryl" w:date="2021-08-09T12:16:00Z">
        <w:r w:rsidR="005A16AC" w:rsidRPr="007E7316" w:rsidDel="009D4A03">
          <w:delText xml:space="preserve">other </w:delText>
        </w:r>
      </w:del>
      <w:r w:rsidR="005A16AC" w:rsidRPr="007E7316">
        <w:t xml:space="preserve">data on reserve </w:t>
      </w:r>
      <w:ins w:id="4408" w:author="King, Darryl" w:date="2021-08-09T12:16:00Z">
        <w:r>
          <w:t xml:space="preserve">balances including </w:t>
        </w:r>
      </w:ins>
      <w:ins w:id="4409" w:author="King, Darryl" w:date="2021-08-09T12:17:00Z">
        <w:r>
          <w:t>throughout the reserve requirement maintenance period</w:t>
        </w:r>
      </w:ins>
      <w:del w:id="4410" w:author="King, Darryl" w:date="2021-08-09T12:17:00Z">
        <w:r w:rsidR="005A16AC" w:rsidRPr="007E7316" w:rsidDel="009D4A03">
          <w:delText>requirement fulfillment from bank accounts at the central bank</w:delText>
        </w:r>
        <w:r w:rsidR="000C14CB" w:rsidDel="009D4A03">
          <w:delText>, and models adapted to capture high-frequency demand trends</w:delText>
        </w:r>
      </w:del>
      <w:r w:rsidR="007E7316" w:rsidRPr="007E7316">
        <w:t>.</w:t>
      </w:r>
    </w:p>
    <w:p w14:paraId="5E3971E6" w14:textId="6476CC7B" w:rsidR="006C0017" w:rsidRDefault="00384664">
      <w:pPr>
        <w:pStyle w:val="ListBullet"/>
        <w:numPr>
          <w:ilvl w:val="0"/>
          <w:numId w:val="33"/>
        </w:numPr>
        <w:ind w:left="360"/>
        <w:rPr>
          <w:ins w:id="4411" w:author="King, Darryl" w:date="2021-08-09T12:31:00Z"/>
        </w:rPr>
        <w:pPrChange w:id="4412" w:author="King, Darryl" w:date="2021-08-09T12:41:00Z">
          <w:pPr>
            <w:pStyle w:val="ListBullet"/>
            <w:numPr>
              <w:numId w:val="33"/>
            </w:numPr>
            <w:ind w:left="720" w:hanging="360"/>
          </w:pPr>
        </w:pPrChange>
      </w:pPr>
      <w:ins w:id="4413" w:author="King, Darryl" w:date="2021-08-09T12:29:00Z">
        <w:r>
          <w:t xml:space="preserve">Establish </w:t>
        </w:r>
      </w:ins>
      <w:ins w:id="4414" w:author="King, Darryl" w:date="2021-08-09T12:30:00Z">
        <w:r>
          <w:t>a</w:t>
        </w:r>
      </w:ins>
      <w:ins w:id="4415" w:author="King, Darryl" w:date="2021-08-09T12:51:00Z">
        <w:r w:rsidR="00C8382B">
          <w:t>n</w:t>
        </w:r>
      </w:ins>
      <w:ins w:id="4416" w:author="King, Darryl" w:date="2021-08-09T12:30:00Z">
        <w:r>
          <w:t xml:space="preserve"> error</w:t>
        </w:r>
        <w:r w:rsidR="006C0017">
          <w:t xml:space="preserve"> </w:t>
        </w:r>
        <w:r>
          <w:t xml:space="preserve">testing process </w:t>
        </w:r>
      </w:ins>
      <w:ins w:id="4417" w:author="King, Darryl" w:date="2021-08-09T12:51:00Z">
        <w:r w:rsidR="00C8382B">
          <w:t xml:space="preserve">for each of the AFs </w:t>
        </w:r>
      </w:ins>
      <w:ins w:id="4418" w:author="King, Darryl" w:date="2021-08-09T12:30:00Z">
        <w:r>
          <w:t xml:space="preserve">with regular reporting on the </w:t>
        </w:r>
        <w:r w:rsidR="006C0017">
          <w:t>trends</w:t>
        </w:r>
        <w:r>
          <w:t xml:space="preserve"> in erro</w:t>
        </w:r>
        <w:r w:rsidR="006C0017">
          <w:t>r</w:t>
        </w:r>
        <w:r>
          <w:t>s</w:t>
        </w:r>
      </w:ins>
      <w:ins w:id="4419" w:author="King, Darryl" w:date="2021-08-09T12:51:00Z">
        <w:r w:rsidR="00C8382B">
          <w:t xml:space="preserve">, </w:t>
        </w:r>
      </w:ins>
      <w:ins w:id="4420" w:author="King, Darryl" w:date="2021-08-09T12:53:00Z">
        <w:r w:rsidR="00C8382B">
          <w:t>with</w:t>
        </w:r>
      </w:ins>
      <w:ins w:id="4421" w:author="King, Darryl" w:date="2021-08-09T12:51:00Z">
        <w:r w:rsidR="00C8382B">
          <w:t xml:space="preserve"> emphasi</w:t>
        </w:r>
      </w:ins>
      <w:ins w:id="4422" w:author="King, Darryl" w:date="2021-08-09T12:53:00Z">
        <w:r w:rsidR="00C8382B">
          <w:t xml:space="preserve">s on </w:t>
        </w:r>
      </w:ins>
      <w:ins w:id="4423" w:author="King, Darryl" w:date="2021-08-09T12:52:00Z">
        <w:r w:rsidR="00C8382B">
          <w:t xml:space="preserve">the </w:t>
        </w:r>
      </w:ins>
      <w:ins w:id="4424" w:author="King, Darryl" w:date="2021-08-09T12:54:00Z">
        <w:r w:rsidR="00C8382B">
          <w:t xml:space="preserve">need </w:t>
        </w:r>
      </w:ins>
      <w:ins w:id="4425" w:author="King, Darryl" w:date="2021-08-09T12:53:00Z">
        <w:r w:rsidR="00C8382B">
          <w:t xml:space="preserve">for constant improvement and </w:t>
        </w:r>
      </w:ins>
      <w:ins w:id="4426" w:author="King, Darryl" w:date="2021-08-09T12:52:00Z">
        <w:r w:rsidR="00C8382B">
          <w:t xml:space="preserve">to address </w:t>
        </w:r>
      </w:ins>
      <w:ins w:id="4427" w:author="King, Darryl" w:date="2021-08-09T12:53:00Z">
        <w:r w:rsidR="00C8382B">
          <w:t xml:space="preserve">any </w:t>
        </w:r>
      </w:ins>
      <w:ins w:id="4428" w:author="King, Darryl" w:date="2021-08-09T12:52:00Z">
        <w:r w:rsidR="00C8382B">
          <w:t>deteriorati</w:t>
        </w:r>
      </w:ins>
      <w:ins w:id="4429" w:author="King, Darryl" w:date="2021-08-09T12:53:00Z">
        <w:r w:rsidR="00C8382B">
          <w:t>o</w:t>
        </w:r>
      </w:ins>
      <w:ins w:id="4430" w:author="King, Darryl" w:date="2021-08-09T12:52:00Z">
        <w:r w:rsidR="00C8382B">
          <w:t>n</w:t>
        </w:r>
      </w:ins>
      <w:ins w:id="4431" w:author="King, Darryl" w:date="2021-08-09T12:53:00Z">
        <w:r w:rsidR="00C8382B">
          <w:t xml:space="preserve"> in </w:t>
        </w:r>
      </w:ins>
      <w:ins w:id="4432" w:author="King, Darryl" w:date="2021-08-09T12:52:00Z">
        <w:r w:rsidR="00C8382B">
          <w:t xml:space="preserve">forecast quality. </w:t>
        </w:r>
      </w:ins>
    </w:p>
    <w:p w14:paraId="4626A2E3" w14:textId="37CC5A3A" w:rsidR="00384664" w:rsidRDefault="006C0017">
      <w:pPr>
        <w:pStyle w:val="ListBullet"/>
        <w:numPr>
          <w:ilvl w:val="0"/>
          <w:numId w:val="33"/>
        </w:numPr>
        <w:ind w:left="360"/>
        <w:rPr>
          <w:ins w:id="4433" w:author="King, Darryl" w:date="2021-08-09T12:29:00Z"/>
        </w:rPr>
        <w:pPrChange w:id="4434" w:author="King, Darryl" w:date="2021-08-09T12:41:00Z">
          <w:pPr>
            <w:pStyle w:val="ListBullet"/>
            <w:numPr>
              <w:numId w:val="33"/>
            </w:numPr>
            <w:ind w:left="720" w:hanging="360"/>
          </w:pPr>
        </w:pPrChange>
      </w:pPr>
      <w:ins w:id="4435" w:author="King, Darryl" w:date="2021-08-09T12:31:00Z">
        <w:r>
          <w:t xml:space="preserve">Assess accuracy of the existing </w:t>
        </w:r>
      </w:ins>
      <w:ins w:id="4436" w:author="King, Darryl" w:date="2021-08-09T12:32:00Z">
        <w:r>
          <w:t xml:space="preserve">forecast </w:t>
        </w:r>
      </w:ins>
      <w:ins w:id="4437" w:author="King, Darryl" w:date="2021-08-09T12:31:00Z">
        <w:r>
          <w:t>framework</w:t>
        </w:r>
      </w:ins>
      <w:ins w:id="4438" w:author="King, Darryl" w:date="2021-08-09T12:32:00Z">
        <w:r>
          <w:t xml:space="preserve"> (to the extent that there is one) and the degree to which the forecasts should be published</w:t>
        </w:r>
      </w:ins>
      <w:ins w:id="4439" w:author="King, Darryl" w:date="2021-08-09T12:33:00Z">
        <w:r>
          <w:t xml:space="preserve">. If the forecasts are not published, provide an assessment on the degree </w:t>
        </w:r>
      </w:ins>
      <w:ins w:id="4440" w:author="King, Darryl" w:date="2021-08-09T12:34:00Z">
        <w:r>
          <w:t xml:space="preserve">improvement needed before they </w:t>
        </w:r>
      </w:ins>
      <w:ins w:id="4441" w:author="King, Darryl" w:date="2021-08-09T12:42:00Z">
        <w:r w:rsidR="009A6ADE">
          <w:t>can be</w:t>
        </w:r>
      </w:ins>
      <w:ins w:id="4442" w:author="King, Darryl" w:date="2021-08-09T12:34:00Z">
        <w:r>
          <w:t xml:space="preserve"> published. </w:t>
        </w:r>
      </w:ins>
      <w:ins w:id="4443" w:author="King, Darryl" w:date="2021-08-09T12:31:00Z">
        <w:r>
          <w:t xml:space="preserve"> </w:t>
        </w:r>
      </w:ins>
      <w:ins w:id="4444" w:author="King, Darryl" w:date="2021-08-09T12:30:00Z">
        <w:r w:rsidR="00384664">
          <w:t xml:space="preserve"> </w:t>
        </w:r>
      </w:ins>
    </w:p>
    <w:p w14:paraId="43778E93" w14:textId="7AEB9D26" w:rsidR="009D4A03" w:rsidRPr="007E7316" w:rsidRDefault="000C14CB">
      <w:pPr>
        <w:pStyle w:val="ListBullet"/>
        <w:numPr>
          <w:ilvl w:val="0"/>
          <w:numId w:val="33"/>
        </w:numPr>
        <w:ind w:left="360"/>
        <w:pPrChange w:id="4445" w:author="King, Darryl" w:date="2021-08-09T12:41:00Z">
          <w:pPr>
            <w:pStyle w:val="ListBullet"/>
            <w:numPr>
              <w:numId w:val="33"/>
            </w:numPr>
            <w:ind w:left="720" w:hanging="360"/>
          </w:pPr>
        </w:pPrChange>
      </w:pPr>
      <w:del w:id="4446" w:author="King, Darryl" w:date="2021-08-09T12:11:00Z">
        <w:r w:rsidDel="009D4A03">
          <w:delText xml:space="preserve">Organize AF forecasts in consistent liquidity table to facilitate analysis and decision-making. </w:delText>
        </w:r>
      </w:del>
      <w:ins w:id="4447" w:author="King, Darryl" w:date="2021-08-09T12:12:00Z">
        <w:r w:rsidR="009D4A03">
          <w:t>A</w:t>
        </w:r>
      </w:ins>
      <w:ins w:id="4448" w:author="King, Darryl" w:date="2021-08-09T12:10:00Z">
        <w:r w:rsidR="009D4A03">
          <w:t xml:space="preserve">ssess </w:t>
        </w:r>
      </w:ins>
      <w:ins w:id="4449" w:author="King, Darryl" w:date="2021-08-09T12:11:00Z">
        <w:r w:rsidR="009D4A03">
          <w:t xml:space="preserve">and recommend changes as necessary on </w:t>
        </w:r>
      </w:ins>
      <w:ins w:id="4450" w:author="King, Darryl" w:date="2021-08-09T12:10:00Z">
        <w:r w:rsidR="009D4A03">
          <w:t>central bank capacity</w:t>
        </w:r>
      </w:ins>
      <w:ins w:id="4451" w:author="King, Darryl" w:date="2021-08-09T12:26:00Z">
        <w:r w:rsidR="00905FE8">
          <w:t xml:space="preserve"> (types of skills)</w:t>
        </w:r>
      </w:ins>
      <w:ins w:id="4452" w:author="King, Darryl" w:date="2021-08-09T12:10:00Z">
        <w:r w:rsidR="009D4A03">
          <w:t xml:space="preserve">, resourcing </w:t>
        </w:r>
      </w:ins>
      <w:ins w:id="4453" w:author="King, Darryl" w:date="2021-08-09T12:26:00Z">
        <w:r w:rsidR="00905FE8">
          <w:t xml:space="preserve">(number of staff) </w:t>
        </w:r>
      </w:ins>
      <w:ins w:id="4454" w:author="King, Darryl" w:date="2021-08-09T12:10:00Z">
        <w:r w:rsidR="009D4A03">
          <w:t xml:space="preserve">and </w:t>
        </w:r>
      </w:ins>
      <w:ins w:id="4455" w:author="King, Darryl" w:date="2021-08-09T12:11:00Z">
        <w:r w:rsidR="009D4A03">
          <w:t>the organizational structure</w:t>
        </w:r>
      </w:ins>
      <w:ins w:id="4456" w:author="King, Darryl" w:date="2021-08-09T12:26:00Z">
        <w:r w:rsidR="00905FE8">
          <w:t xml:space="preserve"> (location of </w:t>
        </w:r>
      </w:ins>
      <w:ins w:id="4457" w:author="King, Darryl" w:date="2021-08-09T12:27:00Z">
        <w:r w:rsidR="00905FE8">
          <w:t xml:space="preserve">forecasting </w:t>
        </w:r>
      </w:ins>
      <w:ins w:id="4458" w:author="King, Darryl" w:date="2021-08-09T12:26:00Z">
        <w:r w:rsidR="00905FE8">
          <w:t>unit</w:t>
        </w:r>
      </w:ins>
      <w:ins w:id="4459" w:author="King, Darryl" w:date="2021-08-09T12:43:00Z">
        <w:r w:rsidR="009A6ADE">
          <w:t xml:space="preserve"> and reporting lines</w:t>
        </w:r>
      </w:ins>
      <w:ins w:id="4460" w:author="King, Darryl" w:date="2021-08-09T12:26:00Z">
        <w:r w:rsidR="00905FE8">
          <w:t>)</w:t>
        </w:r>
      </w:ins>
      <w:ins w:id="4461" w:author="King, Darryl" w:date="2021-08-09T12:11:00Z">
        <w:r w:rsidR="009D4A03">
          <w:t>.</w:t>
        </w:r>
      </w:ins>
      <w:ins w:id="4462" w:author="King, Darryl" w:date="2021-08-09T12:10:00Z">
        <w:r w:rsidR="009D4A03">
          <w:t xml:space="preserve"> </w:t>
        </w:r>
      </w:ins>
    </w:p>
    <w:p w14:paraId="7713B1E9" w14:textId="2F3C324D" w:rsidR="00241BB1" w:rsidRPr="00E473AE" w:rsidDel="00CE24DF" w:rsidRDefault="00DD4295">
      <w:pPr>
        <w:pStyle w:val="ListBullet"/>
        <w:numPr>
          <w:ilvl w:val="0"/>
          <w:numId w:val="0"/>
        </w:numPr>
        <w:ind w:left="216" w:hanging="216"/>
        <w:rPr>
          <w:del w:id="4463" w:author="King, Darryl" w:date="2021-09-23T10:38:00Z"/>
        </w:rPr>
        <w:sectPr w:rsidR="00241BB1" w:rsidRPr="00E473AE" w:rsidDel="00CE24DF" w:rsidSect="006B5F35">
          <w:headerReference w:type="default" r:id="rId39"/>
          <w:footerReference w:type="default" r:id="rId40"/>
          <w:headerReference w:type="first" r:id="rId41"/>
          <w:footnotePr>
            <w:numRestart w:val="eachSect"/>
          </w:footnotePr>
          <w:pgSz w:w="12240" w:h="15840"/>
          <w:pgMar w:top="1440" w:right="1440" w:bottom="1440" w:left="1440" w:header="720" w:footer="720" w:gutter="0"/>
          <w:cols w:space="720"/>
          <w:titlePg/>
          <w:docGrid w:linePitch="360"/>
        </w:sectPr>
        <w:pPrChange w:id="4464" w:author="King, Darryl" w:date="2021-09-23T10:38:00Z">
          <w:pPr>
            <w:pStyle w:val="ListBullet"/>
            <w:numPr>
              <w:numId w:val="0"/>
            </w:numPr>
            <w:ind w:left="720" w:firstLine="0"/>
          </w:pPr>
        </w:pPrChange>
      </w:pPr>
      <w:del w:id="4465" w:author="King, Darryl" w:date="2021-09-23T10:39:00Z">
        <w:r w:rsidDel="00CE24DF">
          <w:delText xml:space="preserve"> </w:delText>
        </w:r>
      </w:del>
    </w:p>
    <w:bookmarkStart w:id="4466" w:name="_Hlk75365808"/>
    <w:p w14:paraId="05D24EA5" w14:textId="50AE26D9" w:rsidR="00CF46D3" w:rsidRPr="003A3694" w:rsidDel="00CE24DF" w:rsidRDefault="003A3694">
      <w:pPr>
        <w:pStyle w:val="ListBullet"/>
        <w:numPr>
          <w:ilvl w:val="0"/>
          <w:numId w:val="0"/>
        </w:numPr>
        <w:ind w:left="216" w:hanging="216"/>
        <w:rPr>
          <w:del w:id="4467" w:author="King, Darryl" w:date="2021-09-23T10:37:00Z"/>
          <w:color w:val="0074A6"/>
          <w:sz w:val="32"/>
          <w:szCs w:val="32"/>
        </w:rPr>
        <w:pPrChange w:id="4468" w:author="King, Darryl" w:date="2021-09-23T10:38:00Z">
          <w:pPr>
            <w:jc w:val="center"/>
          </w:pPr>
        </w:pPrChange>
      </w:pPr>
      <w:del w:id="4469" w:author="King, Darryl" w:date="2021-09-23T10:37:00Z">
        <w:r w:rsidRPr="003A3694" w:rsidDel="00CE24DF">
          <w:rPr>
            <w:szCs w:val="20"/>
          </w:rPr>
          <w:fldChar w:fldCharType="begin"/>
        </w:r>
        <w:r w:rsidRPr="003A3694" w:rsidDel="00CE24DF">
          <w:rPr>
            <w:szCs w:val="20"/>
          </w:rPr>
          <w:delInstrText xml:space="preserve"> TC "</w:delInstrText>
        </w:r>
        <w:bookmarkStart w:id="4470" w:name="_Toc75359164"/>
        <w:bookmarkStart w:id="4471" w:name="_Toc75359416"/>
        <w:r w:rsidRPr="003A3694" w:rsidDel="00CE24DF">
          <w:rPr>
            <w:szCs w:val="20"/>
          </w:rPr>
          <w:delInstrText xml:space="preserve">I. Modeling the Daily Currency </w:delInstrText>
        </w:r>
        <w:r w:rsidDel="00CE24DF">
          <w:rPr>
            <w:szCs w:val="20"/>
          </w:rPr>
          <w:delInstrText>i</w:delInstrText>
        </w:r>
        <w:r w:rsidRPr="003A3694" w:rsidDel="00CE24DF">
          <w:rPr>
            <w:szCs w:val="20"/>
          </w:rPr>
          <w:delInstrText xml:space="preserve">n Circulation </w:delInstrText>
        </w:r>
        <w:r w:rsidR="00065FB3" w:rsidDel="00CE24DF">
          <w:rPr>
            <w:szCs w:val="20"/>
          </w:rPr>
          <w:delInstrText>i</w:delInstrText>
        </w:r>
        <w:r w:rsidRPr="003A3694" w:rsidDel="00CE24DF">
          <w:rPr>
            <w:szCs w:val="20"/>
          </w:rPr>
          <w:delInstrText>n Brazil</w:delInstrText>
        </w:r>
        <w:bookmarkEnd w:id="4470"/>
        <w:bookmarkEnd w:id="4471"/>
        <w:r w:rsidRPr="003A3694" w:rsidDel="00CE24DF">
          <w:rPr>
            <w:szCs w:val="20"/>
          </w:rPr>
          <w:delInstrText xml:space="preserve">"\f E </w:delInstrText>
        </w:r>
        <w:r w:rsidRPr="003A3694" w:rsidDel="00CE24DF">
          <w:rPr>
            <w:szCs w:val="20"/>
          </w:rPr>
          <w:fldChar w:fldCharType="end"/>
        </w:r>
        <w:bookmarkEnd w:id="4466"/>
        <w:r w:rsidR="005B1CCB" w:rsidRPr="003A3694" w:rsidDel="00CE24DF">
          <w:rPr>
            <w:color w:val="0074A6"/>
            <w:sz w:val="32"/>
            <w:szCs w:val="32"/>
          </w:rPr>
          <w:delText>Appendix I</w:delText>
        </w:r>
        <w:r w:rsidRPr="003A3694" w:rsidDel="00CE24DF">
          <w:rPr>
            <w:color w:val="0074A6"/>
            <w:sz w:val="32"/>
            <w:szCs w:val="32"/>
          </w:rPr>
          <w:delText xml:space="preserve">. Modeling the Daily Currency </w:delText>
        </w:r>
        <w:r w:rsidDel="00CE24DF">
          <w:rPr>
            <w:color w:val="0074A6"/>
            <w:sz w:val="32"/>
            <w:szCs w:val="32"/>
          </w:rPr>
          <w:delText>i</w:delText>
        </w:r>
        <w:r w:rsidRPr="003A3694" w:rsidDel="00CE24DF">
          <w:rPr>
            <w:color w:val="0074A6"/>
            <w:sz w:val="32"/>
            <w:szCs w:val="32"/>
          </w:rPr>
          <w:delText xml:space="preserve">n Circulation </w:delText>
        </w:r>
        <w:r w:rsidR="002B20DD" w:rsidDel="00CE24DF">
          <w:rPr>
            <w:color w:val="0074A6"/>
            <w:sz w:val="32"/>
            <w:szCs w:val="32"/>
          </w:rPr>
          <w:delText>i</w:delText>
        </w:r>
        <w:r w:rsidRPr="003A3694" w:rsidDel="00CE24DF">
          <w:rPr>
            <w:color w:val="0074A6"/>
            <w:sz w:val="32"/>
            <w:szCs w:val="32"/>
          </w:rPr>
          <w:delText>n Brazil</w:delText>
        </w:r>
      </w:del>
    </w:p>
    <w:p w14:paraId="6220ACF2" w14:textId="33E3FF0F" w:rsidR="00BB7090" w:rsidDel="00CE24DF" w:rsidRDefault="00BB7090">
      <w:pPr>
        <w:pStyle w:val="ListBullet"/>
        <w:numPr>
          <w:ilvl w:val="0"/>
          <w:numId w:val="0"/>
        </w:numPr>
        <w:ind w:left="216" w:hanging="216"/>
        <w:rPr>
          <w:del w:id="4472" w:author="King, Darryl" w:date="2021-09-23T10:37:00Z"/>
        </w:rPr>
        <w:pPrChange w:id="4473" w:author="King, Darryl" w:date="2021-09-23T10:38:00Z">
          <w:pPr/>
        </w:pPrChange>
      </w:pPr>
      <w:bookmarkStart w:id="4474" w:name="_Hlk76040088"/>
      <w:del w:id="4475" w:author="King, Darryl" w:date="2021-09-23T10:37:00Z">
        <w:r w:rsidRPr="00BB7090" w:rsidDel="00CE24DF">
          <w:rPr>
            <w:b/>
            <w:bCs/>
          </w:rPr>
          <w:delText xml:space="preserve">In this appendix, we provide an example of the application of ARIMA modeling with dummy variables to the daily change of the CIC in </w:delText>
        </w:r>
        <w:r w:rsidRPr="00BB7090" w:rsidDel="00CE24DF">
          <w:rPr>
            <w:b/>
            <w:bCs/>
            <w:noProof/>
          </w:rPr>
          <w:delText>Brazil</w:delText>
        </w:r>
        <w:r w:rsidRPr="00BB7090" w:rsidDel="00CE24DF">
          <w:rPr>
            <w:b/>
            <w:bCs/>
          </w:rPr>
          <w:delText xml:space="preserve">. </w:delText>
        </w:r>
        <w:r w:rsidRPr="00CA0447" w:rsidDel="00CE24DF">
          <w:rPr>
            <w:noProof/>
          </w:rPr>
          <w:delText xml:space="preserve">The ARIMA model is estimated using </w:delText>
        </w:r>
        <w:r w:rsidDel="00CE24DF">
          <w:rPr>
            <w:noProof/>
          </w:rPr>
          <w:delText xml:space="preserve">an </w:delText>
        </w:r>
        <w:r w:rsidRPr="00CA0447" w:rsidDel="00CE24DF">
          <w:rPr>
            <w:noProof/>
          </w:rPr>
          <w:delText>OLS regression. The dependent variable is the daily change of the CIC that is stationary.</w:delText>
        </w:r>
        <w:r w:rsidRPr="00CA0447" w:rsidDel="00CE24DF">
          <w:rPr>
            <w:rStyle w:val="FootnoteReference"/>
            <w:noProof/>
          </w:rPr>
          <w:footnoteReference w:id="18"/>
        </w:r>
        <w:r w:rsidRPr="00CA0447" w:rsidDel="00CE24DF">
          <w:rPr>
            <w:noProof/>
          </w:rPr>
          <w:delText xml:space="preserve"> CIC is not stationary and displays a trend (</w:delText>
        </w:r>
        <w:r w:rsidRPr="00C53438" w:rsidDel="00CE24DF">
          <w:rPr>
            <w:noProof/>
          </w:rPr>
          <w:delText xml:space="preserve">Figure </w:delText>
        </w:r>
        <w:r w:rsidDel="00CE24DF">
          <w:rPr>
            <w:noProof/>
          </w:rPr>
          <w:delText>I.1)</w:delText>
        </w:r>
        <w:r w:rsidRPr="00CA0447" w:rsidDel="00CE24DF">
          <w:rPr>
            <w:noProof/>
          </w:rPr>
          <w:delText>.</w:delText>
        </w:r>
        <w:r w:rsidDel="00CE24DF">
          <w:rPr>
            <w:noProof/>
          </w:rPr>
          <w:delText xml:space="preserve"> The CIC model for Brazil has been estimated over the period 1/03</w:delText>
        </w:r>
        <w:r w:rsidRPr="00AD10F4" w:rsidDel="00CE24DF">
          <w:rPr>
            <w:noProof/>
          </w:rPr>
          <w:delText>/201</w:delText>
        </w:r>
        <w:r w:rsidDel="00CE24DF">
          <w:rPr>
            <w:noProof/>
          </w:rPr>
          <w:delText>1 to</w:delText>
        </w:r>
        <w:r w:rsidRPr="00AD10F4" w:rsidDel="00CE24DF">
          <w:rPr>
            <w:noProof/>
          </w:rPr>
          <w:delText xml:space="preserve"> </w:delText>
        </w:r>
        <w:r w:rsidDel="00CE24DF">
          <w:rPr>
            <w:noProof/>
          </w:rPr>
          <w:delText>1</w:delText>
        </w:r>
        <w:r w:rsidRPr="00AD10F4" w:rsidDel="00CE24DF">
          <w:rPr>
            <w:noProof/>
          </w:rPr>
          <w:delText>/</w:delText>
        </w:r>
        <w:r w:rsidDel="00CE24DF">
          <w:rPr>
            <w:noProof/>
          </w:rPr>
          <w:delText>29</w:delText>
        </w:r>
        <w:r w:rsidRPr="00AD10F4" w:rsidDel="00CE24DF">
          <w:rPr>
            <w:noProof/>
          </w:rPr>
          <w:delText>/20</w:delText>
        </w:r>
        <w:r w:rsidDel="00CE24DF">
          <w:rPr>
            <w:noProof/>
          </w:rPr>
          <w:delText xml:space="preserve">16. </w:delText>
        </w:r>
        <w:r w:rsidDel="00CE24DF">
          <w:delText>The stochastic structure of the model includes 22 AR terms and one MA term, as shown in the regression results (Appendix I. Table 1). The deterministic structure of the model includes intra-annual dummy variables, holidays’ variables, and all the days of the week</w:delText>
        </w:r>
        <w:r w:rsidDel="00CE24DF">
          <w:rPr>
            <w:noProof/>
          </w:rPr>
          <w:delText xml:space="preserve">. </w:delText>
        </w:r>
        <w:r w:rsidRPr="003C4AB4" w:rsidDel="00CE24DF">
          <w:rPr>
            <w:i/>
            <w:noProof/>
          </w:rPr>
          <w:delText xml:space="preserve"> </w:delText>
        </w:r>
      </w:del>
    </w:p>
    <w:bookmarkEnd w:id="4474"/>
    <w:p w14:paraId="1A97999B" w14:textId="5D9E07C6" w:rsidR="00BB7090" w:rsidDel="00CE24DF" w:rsidRDefault="00BB7090">
      <w:pPr>
        <w:pStyle w:val="ListBullet"/>
        <w:numPr>
          <w:ilvl w:val="0"/>
          <w:numId w:val="0"/>
        </w:numPr>
        <w:ind w:left="216" w:hanging="216"/>
        <w:rPr>
          <w:del w:id="4478" w:author="King, Darryl" w:date="2021-09-23T10:37:00Z"/>
          <w:noProof/>
        </w:rPr>
        <w:pPrChange w:id="4479" w:author="King, Darryl" w:date="2021-09-23T10:38:00Z">
          <w:pPr/>
        </w:pPrChange>
      </w:pPr>
      <w:del w:id="4480" w:author="King, Darryl" w:date="2021-09-23T10:37:00Z">
        <w:r w:rsidRPr="00BB7090" w:rsidDel="00CE24DF">
          <w:rPr>
            <w:b/>
            <w:bCs/>
            <w:noProof/>
          </w:rPr>
          <w:delText>Brazil’s main national holidays include the Gregorian New Year (January 1), Carnival Day and day after (February), Good Friday (March), Tiradentes Day (April), Labor Day (May 1), Corpus Christi (May–June), Independence Day (September 7), Our Lady Aparecida (October 12), All Souls’ Day (November 2), Republic Proclamation Day (November 15), and Christmas Day (December 25).</w:delText>
        </w:r>
        <w:r w:rsidDel="00CE24DF">
          <w:rPr>
            <w:noProof/>
          </w:rPr>
          <w:delText xml:space="preserve">The most important calendar effect is the cumulated effect of Christmas and New Year, which coincides with the payment of the </w:delText>
        </w:r>
        <w:r w:rsidRPr="00C53E2C" w:rsidDel="00CE24DF">
          <w:rPr>
            <w:noProof/>
            <w:lang w:val="en"/>
          </w:rPr>
          <w:delText>thirtee</w:delText>
        </w:r>
        <w:r w:rsidDel="00CE24DF">
          <w:rPr>
            <w:noProof/>
            <w:lang w:val="en"/>
          </w:rPr>
          <w:delText>th</w:delText>
        </w:r>
        <w:r w:rsidDel="00CE24DF">
          <w:rPr>
            <w:noProof/>
          </w:rPr>
          <w:delText xml:space="preserve"> salary. During this period, the CIC increases substantially.  </w:delText>
        </w:r>
      </w:del>
    </w:p>
    <w:tbl>
      <w:tblPr>
        <w:tblStyle w:val="TableGrid"/>
        <w:tblW w:w="9314"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ayout w:type="fixed"/>
        <w:tblLook w:val="04A0" w:firstRow="1" w:lastRow="0" w:firstColumn="1" w:lastColumn="0" w:noHBand="0" w:noVBand="1"/>
      </w:tblPr>
      <w:tblGrid>
        <w:gridCol w:w="4518"/>
        <w:gridCol w:w="270"/>
        <w:gridCol w:w="4526"/>
      </w:tblGrid>
      <w:tr w:rsidR="00BB7090" w:rsidRPr="005018B9" w:rsidDel="00CE24DF" w14:paraId="05F7DF0E" w14:textId="3E5207EE" w:rsidTr="00065FB3">
        <w:trPr>
          <w:trHeight w:val="278"/>
          <w:jc w:val="center"/>
          <w:del w:id="4481" w:author="King, Darryl" w:date="2021-09-23T10:37:00Z"/>
        </w:trPr>
        <w:tc>
          <w:tcPr>
            <w:tcW w:w="9314" w:type="dxa"/>
            <w:gridSpan w:val="3"/>
            <w:shd w:val="clear" w:color="auto" w:fill="auto"/>
            <w:vAlign w:val="center"/>
          </w:tcPr>
          <w:p w14:paraId="6B85C588" w14:textId="304E1395" w:rsidR="00BB7090" w:rsidRPr="00BE1029" w:rsidDel="00CE24DF" w:rsidRDefault="00BB7090">
            <w:pPr>
              <w:pStyle w:val="ListBullet"/>
              <w:numPr>
                <w:ilvl w:val="0"/>
                <w:numId w:val="0"/>
              </w:numPr>
              <w:ind w:left="216" w:hanging="216"/>
              <w:rPr>
                <w:del w:id="4482" w:author="King, Darryl" w:date="2021-09-23T10:37:00Z"/>
                <w:rFonts w:ascii="Segoe UI" w:hAnsi="Segoe UI" w:cs="Segoe UI"/>
                <w:b/>
                <w:color w:val="4B82AD"/>
                <w:sz w:val="21"/>
                <w:szCs w:val="21"/>
              </w:rPr>
              <w:pPrChange w:id="4483" w:author="King, Darryl" w:date="2021-09-23T10:38:00Z">
                <w:pPr>
                  <w:spacing w:before="240"/>
                  <w:jc w:val="center"/>
                </w:pPr>
              </w:pPrChange>
            </w:pPr>
            <w:del w:id="4484" w:author="King, Darryl" w:date="2021-09-23T10:37:00Z">
              <w:r w:rsidRPr="00BB7090" w:rsidDel="00CE24DF">
                <w:rPr>
                  <w:rFonts w:cs="Arial"/>
                  <w:b/>
                  <w:bCs/>
                  <w:color w:val="009CDE"/>
                  <w:szCs w:val="20"/>
                </w:rPr>
                <w:delText>Figure 1. Brazil Currency in Circulation—Levels and Daily Changes</w:delText>
              </w:r>
            </w:del>
          </w:p>
        </w:tc>
      </w:tr>
      <w:tr w:rsidR="00BB7090" w:rsidRPr="0016447E" w:rsidDel="00CE24DF" w14:paraId="39199796" w14:textId="2FFD480C" w:rsidTr="00065FB3">
        <w:trPr>
          <w:jc w:val="center"/>
          <w:del w:id="4485" w:author="King, Darryl" w:date="2021-09-23T10:37:00Z"/>
        </w:trPr>
        <w:tc>
          <w:tcPr>
            <w:tcW w:w="4518" w:type="dxa"/>
            <w:shd w:val="clear" w:color="auto" w:fill="auto"/>
          </w:tcPr>
          <w:p w14:paraId="1134DE40" w14:textId="6CD5467A" w:rsidR="00BB7090" w:rsidRPr="00D73F9E" w:rsidDel="00CE24DF" w:rsidRDefault="00BB7090">
            <w:pPr>
              <w:pStyle w:val="ListBullet"/>
              <w:numPr>
                <w:ilvl w:val="0"/>
                <w:numId w:val="0"/>
              </w:numPr>
              <w:ind w:left="216" w:hanging="216"/>
              <w:rPr>
                <w:del w:id="4486" w:author="King, Darryl" w:date="2021-09-23T10:37:00Z"/>
              </w:rPr>
              <w:pPrChange w:id="4487" w:author="King, Darryl" w:date="2021-09-23T10:38:00Z">
                <w:pPr>
                  <w:jc w:val="center"/>
                </w:pPr>
              </w:pPrChange>
            </w:pPr>
            <w:del w:id="4488" w:author="King, Darryl" w:date="2021-09-23T10:37:00Z">
              <w:r w:rsidRPr="00D73F9E" w:rsidDel="00CE24DF">
                <w:object w:dxaOrig="8175" w:dyaOrig="5310" w14:anchorId="27F100EC">
                  <v:shape id="_x0000_i1031" type="#_x0000_t75" style="width:3in;height:136.5pt" o:ole="">
                    <v:imagedata r:id="rId42" o:title=""/>
                  </v:shape>
                  <o:OLEObject Type="Embed" ProgID="EViews.Workfile.2" ShapeID="_x0000_i1031" DrawAspect="Content" ObjectID="_1713604375" r:id="rId43"/>
                </w:object>
              </w:r>
            </w:del>
          </w:p>
        </w:tc>
        <w:tc>
          <w:tcPr>
            <w:tcW w:w="270" w:type="dxa"/>
            <w:shd w:val="clear" w:color="auto" w:fill="auto"/>
          </w:tcPr>
          <w:p w14:paraId="343EFFA3" w14:textId="4CFD9734" w:rsidR="00BB7090" w:rsidRPr="0016447E" w:rsidDel="00CE24DF" w:rsidRDefault="00BB7090">
            <w:pPr>
              <w:pStyle w:val="ListBullet"/>
              <w:numPr>
                <w:ilvl w:val="0"/>
                <w:numId w:val="0"/>
              </w:numPr>
              <w:ind w:left="216" w:hanging="216"/>
              <w:rPr>
                <w:del w:id="4489" w:author="King, Darryl" w:date="2021-09-23T10:37:00Z"/>
                <w:rFonts w:ascii="Segoe UI" w:hAnsi="Segoe UI" w:cs="Segoe UI"/>
                <w:i/>
                <w:color w:val="000000" w:themeColor="text1"/>
                <w:sz w:val="14"/>
                <w:szCs w:val="14"/>
              </w:rPr>
              <w:pPrChange w:id="4490" w:author="King, Darryl" w:date="2021-09-23T10:38:00Z">
                <w:pPr/>
              </w:pPrChange>
            </w:pPr>
          </w:p>
        </w:tc>
        <w:tc>
          <w:tcPr>
            <w:tcW w:w="4526" w:type="dxa"/>
            <w:shd w:val="clear" w:color="auto" w:fill="auto"/>
          </w:tcPr>
          <w:p w14:paraId="487B3128" w14:textId="45001A49" w:rsidR="00BB7090" w:rsidRPr="0016447E" w:rsidDel="00CE24DF" w:rsidRDefault="00BB7090">
            <w:pPr>
              <w:pStyle w:val="ListBullet"/>
              <w:numPr>
                <w:ilvl w:val="0"/>
                <w:numId w:val="0"/>
              </w:numPr>
              <w:ind w:left="216" w:hanging="216"/>
              <w:rPr>
                <w:del w:id="4491" w:author="King, Darryl" w:date="2021-09-23T10:37:00Z"/>
                <w:rFonts w:ascii="Segoe UI" w:hAnsi="Segoe UI" w:cs="Segoe UI"/>
                <w:i/>
                <w:color w:val="000000" w:themeColor="text1"/>
                <w:sz w:val="14"/>
                <w:szCs w:val="14"/>
              </w:rPr>
              <w:pPrChange w:id="4492" w:author="King, Darryl" w:date="2021-09-23T10:38:00Z">
                <w:pPr>
                  <w:jc w:val="center"/>
                </w:pPr>
              </w:pPrChange>
            </w:pPr>
            <w:del w:id="4493" w:author="King, Darryl" w:date="2021-09-23T10:37:00Z">
              <w:r w:rsidDel="00CE24DF">
                <w:object w:dxaOrig="8025" w:dyaOrig="5310" w14:anchorId="63BD2D75">
                  <v:shape id="_x0000_i1032" type="#_x0000_t75" style="width:203.25pt;height:136.5pt" o:ole="">
                    <v:imagedata r:id="rId44" o:title=""/>
                  </v:shape>
                  <o:OLEObject Type="Embed" ProgID="EViews.Workfile.2" ShapeID="_x0000_i1032" DrawAspect="Content" ObjectID="_1713604376" r:id="rId45"/>
                </w:object>
              </w:r>
            </w:del>
          </w:p>
        </w:tc>
      </w:tr>
      <w:tr w:rsidR="00BB7090" w:rsidRPr="0016447E" w:rsidDel="00CE24DF" w14:paraId="14536B96" w14:textId="14DED760" w:rsidTr="00065FB3">
        <w:trPr>
          <w:trHeight w:val="261"/>
          <w:jc w:val="center"/>
          <w:del w:id="4494" w:author="King, Darryl" w:date="2021-09-23T10:37:00Z"/>
        </w:trPr>
        <w:tc>
          <w:tcPr>
            <w:tcW w:w="9314" w:type="dxa"/>
            <w:gridSpan w:val="3"/>
            <w:shd w:val="clear" w:color="auto" w:fill="auto"/>
          </w:tcPr>
          <w:p w14:paraId="25D916FB" w14:textId="2F9C2908" w:rsidR="00BB7090" w:rsidRPr="00BB7090" w:rsidDel="00CE24DF" w:rsidRDefault="00BB7090">
            <w:pPr>
              <w:pStyle w:val="ListBullet"/>
              <w:numPr>
                <w:ilvl w:val="0"/>
                <w:numId w:val="0"/>
              </w:numPr>
              <w:ind w:left="216" w:hanging="216"/>
              <w:rPr>
                <w:del w:id="4495" w:author="King, Darryl" w:date="2021-09-23T10:37:00Z"/>
                <w:rFonts w:asciiTheme="majorHAnsi" w:hAnsiTheme="majorHAnsi" w:cstheme="majorHAnsi"/>
              </w:rPr>
              <w:pPrChange w:id="4496" w:author="King, Darryl" w:date="2021-09-23T10:38:00Z">
                <w:pPr/>
              </w:pPrChange>
            </w:pPr>
            <w:del w:id="4497" w:author="King, Darryl" w:date="2021-09-23T10:37:00Z">
              <w:r w:rsidRPr="00BB7090" w:rsidDel="00CE24DF">
                <w:rPr>
                  <w:rFonts w:asciiTheme="majorHAnsi" w:hAnsiTheme="majorHAnsi" w:cstheme="majorHAnsi"/>
                  <w:sz w:val="18"/>
                  <w:szCs w:val="18"/>
                </w:rPr>
                <w:delText>Sources: Banco Central do Brazsil and authors’ calculations.</w:delText>
              </w:r>
            </w:del>
          </w:p>
        </w:tc>
      </w:tr>
    </w:tbl>
    <w:p w14:paraId="62490FD3" w14:textId="43F93715" w:rsidR="00BB7090" w:rsidDel="00CE24DF" w:rsidRDefault="00BB7090">
      <w:pPr>
        <w:pStyle w:val="ListBullet"/>
        <w:numPr>
          <w:ilvl w:val="0"/>
          <w:numId w:val="0"/>
        </w:numPr>
        <w:ind w:left="216" w:hanging="216"/>
        <w:rPr>
          <w:del w:id="4498" w:author="King, Darryl" w:date="2021-09-23T10:37:00Z"/>
        </w:rPr>
        <w:pPrChange w:id="4499" w:author="King, Darryl" w:date="2021-09-23T10:38:00Z">
          <w:pPr/>
        </w:pPrChange>
      </w:pPr>
    </w:p>
    <w:p w14:paraId="1C4D921A" w14:textId="361C6336" w:rsidR="00BB7090" w:rsidDel="00CE24DF" w:rsidRDefault="00BB7090">
      <w:pPr>
        <w:pStyle w:val="ListBullet"/>
        <w:numPr>
          <w:ilvl w:val="0"/>
          <w:numId w:val="0"/>
        </w:numPr>
        <w:ind w:left="216" w:hanging="216"/>
        <w:rPr>
          <w:del w:id="4500" w:author="King, Darryl" w:date="2021-09-23T10:37:00Z"/>
          <w:b/>
          <w:bCs/>
          <w:noProof/>
        </w:rPr>
        <w:pPrChange w:id="4501" w:author="King, Darryl" w:date="2021-09-23T10:38:00Z">
          <w:pPr>
            <w:spacing w:after="0" w:line="240" w:lineRule="auto"/>
          </w:pPr>
        </w:pPrChange>
      </w:pPr>
      <w:del w:id="4502" w:author="King, Darryl" w:date="2021-09-23T10:37:00Z">
        <w:r w:rsidDel="00CE24DF">
          <w:rPr>
            <w:b/>
            <w:bCs/>
            <w:noProof/>
          </w:rPr>
          <w:br w:type="page"/>
        </w:r>
      </w:del>
    </w:p>
    <w:p w14:paraId="4AF97400" w14:textId="5D302E52" w:rsidR="00BB7090" w:rsidDel="00CE24DF" w:rsidRDefault="00BB7090">
      <w:pPr>
        <w:pStyle w:val="ListBullet"/>
        <w:numPr>
          <w:ilvl w:val="0"/>
          <w:numId w:val="0"/>
        </w:numPr>
        <w:ind w:left="216" w:hanging="216"/>
        <w:rPr>
          <w:del w:id="4503" w:author="King, Darryl" w:date="2021-09-23T10:37:00Z"/>
          <w:noProof/>
        </w:rPr>
        <w:pPrChange w:id="4504" w:author="King, Darryl" w:date="2021-09-23T10:38:00Z">
          <w:pPr/>
        </w:pPrChange>
      </w:pPr>
      <w:del w:id="4505" w:author="King, Darryl" w:date="2021-09-23T10:37:00Z">
        <w:r w:rsidRPr="00BB7090" w:rsidDel="00CE24DF">
          <w:rPr>
            <w:b/>
            <w:bCs/>
            <w:noProof/>
          </w:rPr>
          <w:delText xml:space="preserve">To model the effect of the trading day, the intra-monthly behavior of the CIC related to payroll dates, as well as the holidays’ effects, several dummy variables are constructed and tested following the ARIMA model structure presented in Box 1. </w:delText>
        </w:r>
        <w:r w:rsidRPr="00CA0447" w:rsidDel="00CE24DF">
          <w:rPr>
            <w:noProof/>
          </w:rPr>
          <w:delText>These dummy variables ar</w:delText>
        </w:r>
        <w:r w:rsidDel="00CE24DF">
          <w:rPr>
            <w:noProof/>
          </w:rPr>
          <w:delText>e</w:delText>
        </w:r>
        <w:r w:rsidRPr="00CA0447" w:rsidDel="00CE24DF">
          <w:rPr>
            <w:noProof/>
          </w:rPr>
          <w:delText>:</w:delText>
        </w:r>
      </w:del>
    </w:p>
    <w:p w14:paraId="54C77E96" w14:textId="2BEC5EA8" w:rsidR="00BB7090" w:rsidDel="00CE24DF" w:rsidRDefault="00BB7090">
      <w:pPr>
        <w:pStyle w:val="ListBullet"/>
        <w:numPr>
          <w:ilvl w:val="0"/>
          <w:numId w:val="0"/>
        </w:numPr>
        <w:ind w:left="216" w:hanging="216"/>
        <w:rPr>
          <w:del w:id="4506" w:author="King, Darryl" w:date="2021-09-23T10:37:00Z"/>
        </w:rPr>
        <w:pPrChange w:id="4507" w:author="King, Darryl" w:date="2021-09-23T10:38:00Z">
          <w:pPr>
            <w:pStyle w:val="ListBullet"/>
            <w:ind w:left="720" w:hanging="360"/>
          </w:pPr>
        </w:pPrChange>
      </w:pPr>
      <w:del w:id="4508" w:author="King, Darryl" w:date="2021-09-23T10:37:00Z">
        <w:r w:rsidRPr="00CA0447" w:rsidDel="00CE24DF">
          <w:rPr>
            <w:i/>
            <w:noProof/>
          </w:rPr>
          <w:delText>Variables related to the intra-weekly seasonality</w:delText>
        </w:r>
        <w:r w:rsidRPr="00CA0447" w:rsidDel="00CE24DF">
          <w:rPr>
            <w:noProof/>
          </w:rPr>
          <w:delText xml:space="preserve">. Five variables have been created to simulate the intra-weekly behavior of the CIC. These variables are </w:delText>
        </w:r>
        <w:r w:rsidRPr="00CA0447" w:rsidDel="00CE24DF">
          <w:rPr>
            <w:i/>
          </w:rPr>
          <w:delText xml:space="preserve">Monday, Tuesday, Wednesday, Thursday, </w:delText>
        </w:r>
        <w:r w:rsidRPr="00CA0447" w:rsidDel="00CE24DF">
          <w:delText>and</w:delText>
        </w:r>
        <w:r w:rsidRPr="00CA0447" w:rsidDel="00CE24DF">
          <w:rPr>
            <w:i/>
          </w:rPr>
          <w:delText xml:space="preserve"> Friday. </w:delText>
        </w:r>
        <w:r w:rsidRPr="00CA0447" w:rsidDel="00CE24DF">
          <w:delText xml:space="preserve">Each of these variables takes the value of 1 on the correspondent day and 0 otherwise. </w:delText>
        </w:r>
      </w:del>
    </w:p>
    <w:p w14:paraId="0FF521B8" w14:textId="1B5DC2CA" w:rsidR="00BB7090" w:rsidRPr="00CA0447" w:rsidDel="00CE24DF" w:rsidRDefault="00BB7090">
      <w:pPr>
        <w:pStyle w:val="ListBullet"/>
        <w:numPr>
          <w:ilvl w:val="0"/>
          <w:numId w:val="0"/>
        </w:numPr>
        <w:ind w:left="216" w:hanging="216"/>
        <w:rPr>
          <w:del w:id="4509" w:author="King, Darryl" w:date="2021-09-23T10:37:00Z"/>
        </w:rPr>
        <w:pPrChange w:id="4510" w:author="King, Darryl" w:date="2021-09-23T10:38:00Z">
          <w:pPr>
            <w:pStyle w:val="ListBullet"/>
            <w:ind w:left="720" w:hanging="360"/>
          </w:pPr>
        </w:pPrChange>
      </w:pPr>
      <w:del w:id="4511" w:author="King, Darryl" w:date="2021-09-23T10:37:00Z">
        <w:r w:rsidRPr="00CA0447" w:rsidDel="00CE24DF">
          <w:rPr>
            <w:i/>
            <w:noProof/>
          </w:rPr>
          <w:delText>Variables related to the intra-monthly seasonality</w:delText>
        </w:r>
        <w:r w:rsidRPr="00CA0447" w:rsidDel="00CE24DF">
          <w:rPr>
            <w:noProof/>
          </w:rPr>
          <w:delText>. Four variables</w:delText>
        </w:r>
        <w:r w:rsidDel="00CE24DF">
          <w:rPr>
            <w:noProof/>
          </w:rPr>
          <w:delText>—</w:delText>
        </w:r>
        <w:r w:rsidRPr="00CA0447" w:rsidDel="00CE24DF">
          <w:rPr>
            <w:i/>
          </w:rPr>
          <w:delText>Week</w:delText>
        </w:r>
        <w:r w:rsidDel="00CE24DF">
          <w:rPr>
            <w:i/>
          </w:rPr>
          <w:delText>1</w:delText>
        </w:r>
        <w:r w:rsidRPr="00CA0447" w:rsidDel="00CE24DF">
          <w:rPr>
            <w:i/>
          </w:rPr>
          <w:delText xml:space="preserve">, Week2, Week3, </w:delText>
        </w:r>
        <w:r w:rsidRPr="00CA0447" w:rsidDel="00CE24DF">
          <w:delText xml:space="preserve">and </w:delText>
        </w:r>
        <w:r w:rsidRPr="00CA0447" w:rsidDel="00CE24DF">
          <w:rPr>
            <w:i/>
          </w:rPr>
          <w:delText>Week4</w:delText>
        </w:r>
        <w:r w:rsidDel="00CE24DF">
          <w:rPr>
            <w:i/>
          </w:rPr>
          <w:delText>—</w:delText>
        </w:r>
        <w:r w:rsidRPr="00CA0447" w:rsidDel="00CE24DF">
          <w:delText xml:space="preserve">are generated to take into </w:delText>
        </w:r>
        <w:r w:rsidDel="00CE24DF">
          <w:delText>the</w:delText>
        </w:r>
        <w:r w:rsidRPr="00CA0447" w:rsidDel="00CE24DF">
          <w:delText xml:space="preserve"> increase</w:delText>
        </w:r>
        <w:r w:rsidDel="00CE24DF">
          <w:delText xml:space="preserve"> of the CIC</w:delText>
        </w:r>
        <w:r w:rsidRPr="00CA0447" w:rsidDel="00CE24DF">
          <w:delText xml:space="preserve"> during the first two weeks of the month and </w:delText>
        </w:r>
        <w:r w:rsidDel="00CE24DF">
          <w:delText xml:space="preserve">its </w:delText>
        </w:r>
        <w:r w:rsidRPr="00CA0447" w:rsidDel="00CE24DF">
          <w:delText>decrease in the second half of the month.</w:delText>
        </w:r>
      </w:del>
    </w:p>
    <w:p w14:paraId="12B05570" w14:textId="3BDB5385" w:rsidR="00BB7090" w:rsidRPr="00CA0447" w:rsidDel="00CE24DF" w:rsidRDefault="00BB7090">
      <w:pPr>
        <w:pStyle w:val="ListBullet"/>
        <w:numPr>
          <w:ilvl w:val="0"/>
          <w:numId w:val="0"/>
        </w:numPr>
        <w:ind w:left="216" w:hanging="216"/>
        <w:rPr>
          <w:del w:id="4512" w:author="King, Darryl" w:date="2021-09-23T10:37:00Z"/>
          <w:noProof/>
        </w:rPr>
        <w:pPrChange w:id="4513" w:author="King, Darryl" w:date="2021-09-23T10:38:00Z">
          <w:pPr>
            <w:pStyle w:val="ListBullet"/>
            <w:ind w:left="720" w:hanging="360"/>
          </w:pPr>
        </w:pPrChange>
      </w:pPr>
      <w:del w:id="4514" w:author="King, Darryl" w:date="2021-09-23T10:37:00Z">
        <w:r w:rsidRPr="00CA0447" w:rsidDel="00CE24DF">
          <w:rPr>
            <w:i/>
            <w:noProof/>
          </w:rPr>
          <w:delText>Variables related to the intra-yearly seasonality</w:delText>
        </w:r>
        <w:r w:rsidRPr="00CA0447" w:rsidDel="00CE24DF">
          <w:rPr>
            <w:noProof/>
          </w:rPr>
          <w:delText xml:space="preserve">. Two sets of dummy variables are used to simulate the intra-yearly behavior of the CIC. The first set includes </w:delText>
        </w:r>
        <w:r w:rsidRPr="00CA0447" w:rsidDel="00CE24DF">
          <w:rPr>
            <w:i/>
            <w:noProof/>
          </w:rPr>
          <w:delText>k</w:delText>
        </w:r>
        <w:r w:rsidRPr="00CA0447" w:rsidDel="00CE24DF">
          <w:rPr>
            <w:noProof/>
          </w:rPr>
          <w:delText xml:space="preserve"> variables, </w:delText>
        </w:r>
        <w:r w:rsidRPr="00CA0447" w:rsidDel="00CE24DF">
          <w:rPr>
            <w:i/>
            <w:noProof/>
          </w:rPr>
          <w:delText>W1,…, Wk,</w:delText>
        </w:r>
        <w:r w:rsidRPr="00CA0447" w:rsidDel="00CE24DF">
          <w:rPr>
            <w:noProof/>
          </w:rPr>
          <w:delText xml:space="preserve"> </w:delText>
        </w:r>
        <w:r w:rsidRPr="00CA0447" w:rsidDel="00CE24DF">
          <w:rPr>
            <w:i/>
            <w:noProof/>
          </w:rPr>
          <w:delText>k</w:delText>
        </w:r>
        <w:r w:rsidRPr="00CA0447" w:rsidDel="00CE24DF">
          <w:rPr>
            <w:noProof/>
          </w:rPr>
          <w:delText xml:space="preserve"> being the number of weeks in the year. The second set of variables are </w:delText>
        </w:r>
        <w:r w:rsidRPr="00CA0447" w:rsidDel="00CE24DF">
          <w:rPr>
            <w:i/>
            <w:noProof/>
          </w:rPr>
          <w:delText>M1,…, M12,</w:delText>
        </w:r>
        <w:r w:rsidRPr="00CA0447" w:rsidDel="00CE24DF">
          <w:rPr>
            <w:noProof/>
          </w:rPr>
          <w:delText xml:space="preserve"> each one taking the value of 1 during the corresponding month of the year and 0 otherwise.</w:delText>
        </w:r>
      </w:del>
    </w:p>
    <w:p w14:paraId="1E08678A" w14:textId="10FD4541" w:rsidR="00BB7090" w:rsidRPr="00CA0447" w:rsidDel="00CE24DF" w:rsidRDefault="00BB7090">
      <w:pPr>
        <w:pStyle w:val="ListBullet"/>
        <w:numPr>
          <w:ilvl w:val="0"/>
          <w:numId w:val="0"/>
        </w:numPr>
        <w:ind w:left="216" w:hanging="216"/>
        <w:rPr>
          <w:del w:id="4515" w:author="King, Darryl" w:date="2021-09-23T10:37:00Z"/>
        </w:rPr>
        <w:pPrChange w:id="4516" w:author="King, Darryl" w:date="2021-09-23T10:38:00Z">
          <w:pPr>
            <w:pStyle w:val="ListBullet"/>
            <w:ind w:left="720" w:hanging="360"/>
          </w:pPr>
        </w:pPrChange>
      </w:pPr>
      <w:del w:id="4517" w:author="King, Darryl" w:date="2021-09-23T10:37:00Z">
        <w:r w:rsidRPr="00CA0447" w:rsidDel="00CE24DF">
          <w:delText xml:space="preserve"> </w:delText>
        </w:r>
        <w:r w:rsidRPr="00BB7090" w:rsidDel="00CE24DF">
          <w:rPr>
            <w:i/>
          </w:rPr>
          <w:delText>Holiday dummy variables</w:delText>
        </w:r>
        <w:r w:rsidRPr="00CA0447" w:rsidDel="00CE24DF">
          <w:delText xml:space="preserve">. The dummy variable </w:delText>
        </w:r>
        <w:r w:rsidRPr="00BB7090" w:rsidDel="00CE24DF">
          <w:rPr>
            <w:i/>
          </w:rPr>
          <w:delText>H</w:delText>
        </w:r>
        <w:r w:rsidRPr="00CA0447" w:rsidDel="00CE24DF">
          <w:delText xml:space="preserve"> takes the value of 1 on the dates corresponding to the country’s holidays and 0 otherwise. Further, consider</w:delText>
        </w:r>
        <w:r w:rsidDel="00CE24DF">
          <w:delText xml:space="preserve">ing </w:delText>
        </w:r>
        <w:r w:rsidRPr="00CA0447" w:rsidDel="00CE24DF">
          <w:delText xml:space="preserve">that a holiday has a different effect on the CIC when it is a Monday, a Tuesday, a Wednesday, a Thursday, or a Friday, several other dummies have been generated. These variables are: </w:delText>
        </w:r>
        <w:r w:rsidRPr="00BB7090" w:rsidDel="00CE24DF">
          <w:rPr>
            <w:i/>
          </w:rPr>
          <w:delText>M1,…, Mi</w:delText>
        </w:r>
        <w:r w:rsidRPr="00CA0447" w:rsidDel="00CE24DF">
          <w:delText xml:space="preserve"> when the holiday is a Monday; </w:delText>
        </w:r>
        <w:r w:rsidRPr="00BB7090" w:rsidDel="00CE24DF">
          <w:rPr>
            <w:i/>
          </w:rPr>
          <w:delText>T1,…, Tj</w:delText>
        </w:r>
        <w:r w:rsidRPr="00CA0447" w:rsidDel="00CE24DF">
          <w:delText xml:space="preserve"> when the holiday is a Tuesday; </w:delText>
        </w:r>
        <w:r w:rsidRPr="00BB7090" w:rsidDel="00CE24DF">
          <w:rPr>
            <w:i/>
          </w:rPr>
          <w:delText>Wed1,…, Wedk</w:delText>
        </w:r>
        <w:r w:rsidRPr="00CA0447" w:rsidDel="00CE24DF">
          <w:delText xml:space="preserve"> when the holiday is a Wednesday; </w:delText>
        </w:r>
        <w:r w:rsidRPr="00BB7090" w:rsidDel="00CE24DF">
          <w:rPr>
            <w:i/>
          </w:rPr>
          <w:delText>Th1,…, Thl</w:delText>
        </w:r>
        <w:r w:rsidRPr="00CA0447" w:rsidDel="00CE24DF">
          <w:delText xml:space="preserve"> when the holiday is a Thursday; and </w:delText>
        </w:r>
        <w:r w:rsidRPr="00BB7090" w:rsidDel="00CE24DF">
          <w:rPr>
            <w:i/>
          </w:rPr>
          <w:delText>F1,…, Fm</w:delText>
        </w:r>
        <w:r w:rsidRPr="00CA0447" w:rsidDel="00CE24DF">
          <w:delText xml:space="preserve"> when the holiday is a Friday. </w:delText>
        </w:r>
      </w:del>
    </w:p>
    <w:p w14:paraId="10957D13" w14:textId="4B76F0D8" w:rsidR="00BB7090" w:rsidDel="00CE24DF" w:rsidRDefault="00BB7090">
      <w:pPr>
        <w:pStyle w:val="ListBullet"/>
        <w:numPr>
          <w:ilvl w:val="0"/>
          <w:numId w:val="0"/>
        </w:numPr>
        <w:ind w:left="216" w:hanging="216"/>
        <w:rPr>
          <w:del w:id="4518" w:author="King, Darryl" w:date="2021-09-23T10:37:00Z"/>
        </w:rPr>
        <w:pPrChange w:id="4519" w:author="King, Darryl" w:date="2021-09-23T10:38:00Z">
          <w:pPr>
            <w:pStyle w:val="ListBullet"/>
            <w:ind w:left="720" w:hanging="360"/>
          </w:pPr>
        </w:pPrChange>
      </w:pPr>
      <w:del w:id="4520" w:author="King, Darryl" w:date="2021-09-23T10:37:00Z">
        <w:r w:rsidRPr="00CA0447" w:rsidDel="00CE24DF">
          <w:rPr>
            <w:i/>
          </w:rPr>
          <w:delText>Salary variables</w:delText>
        </w:r>
        <w:r w:rsidRPr="00CA0447" w:rsidDel="00CE24DF">
          <w:delText xml:space="preserve">. The dummy variable </w:delText>
        </w:r>
        <w:r w:rsidRPr="00CA0447" w:rsidDel="00CE24DF">
          <w:rPr>
            <w:i/>
          </w:rPr>
          <w:delText>S</w:delText>
        </w:r>
        <w:r w:rsidRPr="00CA0447" w:rsidDel="00CE24DF">
          <w:delText xml:space="preserve"> as well as its lags and future values simulate the effect of payroll dates on the CIC. </w:delText>
        </w:r>
        <w:r w:rsidRPr="00CA0447" w:rsidDel="00CE24DF">
          <w:rPr>
            <w:i/>
          </w:rPr>
          <w:delText>S</w:delText>
        </w:r>
        <w:r w:rsidRPr="00CA0447" w:rsidDel="00CE24DF">
          <w:delText xml:space="preserve"> takes the value 1 when salaries are paid at the corresponding day and 0 otherwise.</w:delText>
        </w:r>
      </w:del>
    </w:p>
    <w:p w14:paraId="648A77E6" w14:textId="27800934" w:rsidR="00BB7090" w:rsidRPr="00CA0447" w:rsidDel="00CE24DF" w:rsidRDefault="00BB7090">
      <w:pPr>
        <w:pStyle w:val="ListBullet"/>
        <w:numPr>
          <w:ilvl w:val="0"/>
          <w:numId w:val="0"/>
        </w:numPr>
        <w:ind w:left="216" w:hanging="216"/>
        <w:rPr>
          <w:del w:id="4521" w:author="King, Darryl" w:date="2021-09-23T10:37:00Z"/>
        </w:rPr>
        <w:pPrChange w:id="4522" w:author="King, Darryl" w:date="2021-09-23T10:38:00Z">
          <w:pPr>
            <w:pStyle w:val="ListBullet"/>
            <w:ind w:left="720" w:hanging="360"/>
          </w:pPr>
        </w:pPrChange>
      </w:pPr>
      <w:del w:id="4523" w:author="King, Darryl" w:date="2021-09-23T10:37:00Z">
        <w:r w:rsidRPr="00701FD6" w:rsidDel="00CE24DF">
          <w:rPr>
            <w:i/>
            <w:noProof/>
          </w:rPr>
          <w:delText>Specific dummy variables</w:delText>
        </w:r>
        <w:r w:rsidDel="00CE24DF">
          <w:rPr>
            <w:noProof/>
          </w:rPr>
          <w:delText xml:space="preserve"> have also been introduced for Christmas: these variables are </w:delText>
        </w:r>
        <w:r w:rsidRPr="00701FD6" w:rsidDel="00CE24DF">
          <w:rPr>
            <w:i/>
            <w:noProof/>
          </w:rPr>
          <w:delText>C_1, …, C_15</w:delText>
        </w:r>
        <w:r w:rsidDel="00CE24DF">
          <w:rPr>
            <w:noProof/>
          </w:rPr>
          <w:delText xml:space="preserve"> that take into account the increase in the CIC 15 days before Christmas, and </w:delText>
        </w:r>
        <w:r w:rsidRPr="00701FD6" w:rsidDel="00CE24DF">
          <w:rPr>
            <w:i/>
            <w:noProof/>
          </w:rPr>
          <w:delText>C1, …, C15</w:delText>
        </w:r>
        <w:r w:rsidDel="00CE24DF">
          <w:rPr>
            <w:noProof/>
          </w:rPr>
          <w:delText xml:space="preserve"> that model the decrease of the CIC after Christmas. However, only four of these variables turned out to be significant.</w:delText>
        </w:r>
      </w:del>
    </w:p>
    <w:p w14:paraId="4BAF11F9" w14:textId="3FABA4F5" w:rsidR="00BB7090" w:rsidDel="00CE24DF" w:rsidRDefault="00BB7090">
      <w:pPr>
        <w:pStyle w:val="ListBullet"/>
        <w:numPr>
          <w:ilvl w:val="0"/>
          <w:numId w:val="0"/>
        </w:numPr>
        <w:ind w:left="216" w:hanging="216"/>
        <w:rPr>
          <w:del w:id="4524" w:author="King, Darryl" w:date="2021-09-23T10:37:00Z"/>
        </w:rPr>
        <w:pPrChange w:id="4525" w:author="King, Darryl" w:date="2021-09-23T10:38:00Z">
          <w:pPr>
            <w:spacing w:after="0" w:line="240" w:lineRule="auto"/>
          </w:pPr>
        </w:pPrChange>
      </w:pPr>
      <w:del w:id="4526" w:author="King, Darryl" w:date="2021-09-23T10:37:00Z">
        <w:r w:rsidDel="00CE24DF">
          <w:br w:type="page"/>
        </w:r>
      </w:del>
    </w:p>
    <w:tbl>
      <w:tblPr>
        <w:tblStyle w:val="TableGrid"/>
        <w:tblW w:w="9314" w:type="dxa"/>
        <w:jc w:val="cente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FEFEFE" w:themeColor="background1"/>
          <w:insideV w:val="single" w:sz="6" w:space="0" w:color="FEFEFE" w:themeColor="background1"/>
        </w:tblBorders>
        <w:tblLayout w:type="fixed"/>
        <w:tblLook w:val="04A0" w:firstRow="1" w:lastRow="0" w:firstColumn="1" w:lastColumn="0" w:noHBand="0" w:noVBand="1"/>
      </w:tblPr>
      <w:tblGrid>
        <w:gridCol w:w="9314"/>
      </w:tblGrid>
      <w:tr w:rsidR="00BB7090" w:rsidRPr="0075274C" w:rsidDel="00CE24DF" w14:paraId="0153B1D6" w14:textId="6453C0B8" w:rsidTr="00065FB3">
        <w:trPr>
          <w:trHeight w:val="278"/>
          <w:jc w:val="center"/>
          <w:del w:id="4527" w:author="King, Darryl" w:date="2021-09-23T10:37:00Z"/>
        </w:trPr>
        <w:tc>
          <w:tcPr>
            <w:tcW w:w="9314" w:type="dxa"/>
            <w:shd w:val="clear" w:color="auto" w:fill="auto"/>
            <w:vAlign w:val="center"/>
          </w:tcPr>
          <w:p w14:paraId="4F4ABD79" w14:textId="0600B606" w:rsidR="00BB7090" w:rsidRPr="00BB7090" w:rsidDel="00CE24DF" w:rsidRDefault="00BB7090">
            <w:pPr>
              <w:pStyle w:val="ListBullet"/>
              <w:numPr>
                <w:ilvl w:val="0"/>
                <w:numId w:val="0"/>
              </w:numPr>
              <w:ind w:left="216" w:hanging="216"/>
              <w:rPr>
                <w:del w:id="4528" w:author="King, Darryl" w:date="2021-09-23T10:37:00Z"/>
                <w:rFonts w:ascii="Segoe UI" w:hAnsi="Segoe UI" w:cs="Segoe UI"/>
                <w:b/>
                <w:color w:val="4B82AD"/>
                <w:sz w:val="21"/>
                <w:szCs w:val="21"/>
              </w:rPr>
              <w:pPrChange w:id="4529" w:author="King, Darryl" w:date="2021-09-23T10:38:00Z">
                <w:pPr>
                  <w:spacing w:before="120"/>
                  <w:jc w:val="center"/>
                </w:pPr>
              </w:pPrChange>
            </w:pPr>
            <w:del w:id="4530" w:author="King, Darryl" w:date="2021-09-23T10:37:00Z">
              <w:r w:rsidRPr="00BB7090" w:rsidDel="00CE24DF">
                <w:rPr>
                  <w:b/>
                  <w:color w:val="0074A6"/>
                </w:rPr>
                <w:delText>Table 1. Brazil ARIMA Model of Currency in Circulation—Regression Results</w:delText>
              </w:r>
            </w:del>
          </w:p>
        </w:tc>
      </w:tr>
      <w:tr w:rsidR="00BB7090" w:rsidRPr="0075274C" w:rsidDel="00CE24DF" w14:paraId="053B8607" w14:textId="1981DB86" w:rsidTr="00065FB3">
        <w:trPr>
          <w:trHeight w:val="11955"/>
          <w:jc w:val="center"/>
          <w:del w:id="4531" w:author="King, Darryl" w:date="2021-09-23T10:37:00Z"/>
        </w:trPr>
        <w:tc>
          <w:tcPr>
            <w:tcW w:w="9314" w:type="dxa"/>
            <w:shd w:val="clear" w:color="auto" w:fill="auto"/>
            <w:vAlign w:val="center"/>
          </w:tcPr>
          <w:tbl>
            <w:tblPr>
              <w:tblW w:w="0" w:type="auto"/>
              <w:jc w:val="center"/>
              <w:tblLayout w:type="fixed"/>
              <w:tblCellMar>
                <w:left w:w="0" w:type="dxa"/>
                <w:right w:w="0" w:type="dxa"/>
              </w:tblCellMar>
              <w:tblLook w:val="0000" w:firstRow="0" w:lastRow="0" w:firstColumn="0" w:lastColumn="0" w:noHBand="0" w:noVBand="0"/>
            </w:tblPr>
            <w:tblGrid>
              <w:gridCol w:w="2017"/>
              <w:gridCol w:w="1103"/>
              <w:gridCol w:w="1207"/>
              <w:gridCol w:w="1208"/>
              <w:gridCol w:w="997"/>
            </w:tblGrid>
            <w:tr w:rsidR="00BB7090" w:rsidRPr="00BB7090" w:rsidDel="00CE24DF" w14:paraId="40183049" w14:textId="7AE801BF" w:rsidTr="00065FB3">
              <w:trPr>
                <w:trHeight w:hRule="exact" w:val="252"/>
                <w:jc w:val="center"/>
                <w:del w:id="4532" w:author="King, Darryl" w:date="2021-09-23T10:37:00Z"/>
              </w:trPr>
              <w:tc>
                <w:tcPr>
                  <w:tcW w:w="2017" w:type="dxa"/>
                  <w:tcBorders>
                    <w:top w:val="nil"/>
                    <w:left w:val="nil"/>
                    <w:bottom w:val="double" w:sz="6" w:space="2" w:color="auto"/>
                    <w:right w:val="nil"/>
                  </w:tcBorders>
                  <w:vAlign w:val="bottom"/>
                </w:tcPr>
                <w:p w14:paraId="7F77749A" w14:textId="7C154A0D" w:rsidR="00BB7090" w:rsidRPr="00BB7090" w:rsidDel="00CE24DF" w:rsidRDefault="00BB7090">
                  <w:pPr>
                    <w:pStyle w:val="ListBullet"/>
                    <w:numPr>
                      <w:ilvl w:val="0"/>
                      <w:numId w:val="0"/>
                    </w:numPr>
                    <w:ind w:left="216" w:hanging="216"/>
                    <w:rPr>
                      <w:del w:id="4533" w:author="King, Darryl" w:date="2021-09-23T10:37:00Z"/>
                      <w:rFonts w:asciiTheme="majorHAnsi" w:hAnsiTheme="majorHAnsi" w:cstheme="majorHAnsi"/>
                      <w:color w:val="000000"/>
                      <w:sz w:val="16"/>
                      <w:szCs w:val="16"/>
                    </w:rPr>
                    <w:pPrChange w:id="4534" w:author="King, Darryl" w:date="2021-09-23T10:38:00Z">
                      <w:pPr>
                        <w:autoSpaceDE w:val="0"/>
                        <w:autoSpaceDN w:val="0"/>
                        <w:adjustRightInd w:val="0"/>
                        <w:spacing w:after="0" w:line="240" w:lineRule="auto"/>
                        <w:jc w:val="center"/>
                      </w:pPr>
                    </w:pPrChange>
                  </w:pPr>
                </w:p>
              </w:tc>
              <w:tc>
                <w:tcPr>
                  <w:tcW w:w="1103" w:type="dxa"/>
                  <w:tcBorders>
                    <w:top w:val="nil"/>
                    <w:left w:val="nil"/>
                    <w:bottom w:val="double" w:sz="6" w:space="2" w:color="auto"/>
                    <w:right w:val="nil"/>
                  </w:tcBorders>
                  <w:vAlign w:val="bottom"/>
                </w:tcPr>
                <w:p w14:paraId="24C1317B" w14:textId="57C6D48D" w:rsidR="00BB7090" w:rsidRPr="00BB7090" w:rsidDel="00CE24DF" w:rsidRDefault="00BB7090">
                  <w:pPr>
                    <w:pStyle w:val="ListBullet"/>
                    <w:numPr>
                      <w:ilvl w:val="0"/>
                      <w:numId w:val="0"/>
                    </w:numPr>
                    <w:ind w:left="216" w:hanging="216"/>
                    <w:rPr>
                      <w:del w:id="4535" w:author="King, Darryl" w:date="2021-09-23T10:37:00Z"/>
                      <w:rFonts w:asciiTheme="majorHAnsi" w:hAnsiTheme="majorHAnsi" w:cstheme="majorHAnsi"/>
                      <w:color w:val="000000"/>
                      <w:sz w:val="16"/>
                      <w:szCs w:val="16"/>
                    </w:rPr>
                    <w:pPrChange w:id="4536" w:author="King, Darryl" w:date="2021-09-23T10:38:00Z">
                      <w:pPr>
                        <w:autoSpaceDE w:val="0"/>
                        <w:autoSpaceDN w:val="0"/>
                        <w:adjustRightInd w:val="0"/>
                        <w:spacing w:after="0" w:line="240" w:lineRule="auto"/>
                        <w:jc w:val="center"/>
                      </w:pPr>
                    </w:pPrChange>
                  </w:pPr>
                </w:p>
              </w:tc>
              <w:tc>
                <w:tcPr>
                  <w:tcW w:w="1207" w:type="dxa"/>
                  <w:tcBorders>
                    <w:top w:val="nil"/>
                    <w:left w:val="nil"/>
                    <w:bottom w:val="double" w:sz="6" w:space="2" w:color="auto"/>
                    <w:right w:val="nil"/>
                  </w:tcBorders>
                  <w:vAlign w:val="bottom"/>
                </w:tcPr>
                <w:p w14:paraId="22940723" w14:textId="01D4FA92" w:rsidR="00BB7090" w:rsidRPr="00BB7090" w:rsidDel="00CE24DF" w:rsidRDefault="00BB7090">
                  <w:pPr>
                    <w:pStyle w:val="ListBullet"/>
                    <w:numPr>
                      <w:ilvl w:val="0"/>
                      <w:numId w:val="0"/>
                    </w:numPr>
                    <w:ind w:left="216" w:hanging="216"/>
                    <w:rPr>
                      <w:del w:id="4537" w:author="King, Darryl" w:date="2021-09-23T10:37:00Z"/>
                      <w:rFonts w:asciiTheme="majorHAnsi" w:hAnsiTheme="majorHAnsi" w:cstheme="majorHAnsi"/>
                      <w:color w:val="000000"/>
                      <w:sz w:val="16"/>
                      <w:szCs w:val="16"/>
                    </w:rPr>
                    <w:pPrChange w:id="4538" w:author="King, Darryl" w:date="2021-09-23T10:38:00Z">
                      <w:pPr>
                        <w:autoSpaceDE w:val="0"/>
                        <w:autoSpaceDN w:val="0"/>
                        <w:adjustRightInd w:val="0"/>
                        <w:spacing w:after="0" w:line="240" w:lineRule="auto"/>
                        <w:jc w:val="center"/>
                      </w:pPr>
                    </w:pPrChange>
                  </w:pPr>
                </w:p>
              </w:tc>
              <w:tc>
                <w:tcPr>
                  <w:tcW w:w="1208" w:type="dxa"/>
                  <w:tcBorders>
                    <w:top w:val="nil"/>
                    <w:left w:val="nil"/>
                    <w:bottom w:val="double" w:sz="6" w:space="2" w:color="auto"/>
                    <w:right w:val="nil"/>
                  </w:tcBorders>
                  <w:vAlign w:val="bottom"/>
                </w:tcPr>
                <w:p w14:paraId="23E2A02F" w14:textId="629D623E" w:rsidR="00BB7090" w:rsidRPr="00BB7090" w:rsidDel="00CE24DF" w:rsidRDefault="00BB7090">
                  <w:pPr>
                    <w:pStyle w:val="ListBullet"/>
                    <w:numPr>
                      <w:ilvl w:val="0"/>
                      <w:numId w:val="0"/>
                    </w:numPr>
                    <w:ind w:left="216" w:hanging="216"/>
                    <w:rPr>
                      <w:del w:id="4539" w:author="King, Darryl" w:date="2021-09-23T10:37:00Z"/>
                      <w:rFonts w:asciiTheme="majorHAnsi" w:hAnsiTheme="majorHAnsi" w:cstheme="majorHAnsi"/>
                      <w:color w:val="000000"/>
                      <w:sz w:val="16"/>
                      <w:szCs w:val="16"/>
                    </w:rPr>
                    <w:pPrChange w:id="4540" w:author="King, Darryl" w:date="2021-09-23T10:38:00Z">
                      <w:pPr>
                        <w:autoSpaceDE w:val="0"/>
                        <w:autoSpaceDN w:val="0"/>
                        <w:adjustRightInd w:val="0"/>
                        <w:spacing w:after="0" w:line="240" w:lineRule="auto"/>
                        <w:jc w:val="center"/>
                      </w:pPr>
                    </w:pPrChange>
                  </w:pPr>
                </w:p>
              </w:tc>
              <w:tc>
                <w:tcPr>
                  <w:tcW w:w="997" w:type="dxa"/>
                  <w:tcBorders>
                    <w:top w:val="nil"/>
                    <w:left w:val="nil"/>
                    <w:bottom w:val="double" w:sz="6" w:space="2" w:color="auto"/>
                    <w:right w:val="nil"/>
                  </w:tcBorders>
                  <w:vAlign w:val="bottom"/>
                </w:tcPr>
                <w:p w14:paraId="4827F614" w14:textId="4ACECF00" w:rsidR="00BB7090" w:rsidRPr="00BB7090" w:rsidDel="00CE24DF" w:rsidRDefault="00BB7090">
                  <w:pPr>
                    <w:pStyle w:val="ListBullet"/>
                    <w:numPr>
                      <w:ilvl w:val="0"/>
                      <w:numId w:val="0"/>
                    </w:numPr>
                    <w:ind w:left="216" w:hanging="216"/>
                    <w:rPr>
                      <w:del w:id="4541" w:author="King, Darryl" w:date="2021-09-23T10:37:00Z"/>
                      <w:rFonts w:asciiTheme="majorHAnsi" w:hAnsiTheme="majorHAnsi" w:cstheme="majorHAnsi"/>
                      <w:color w:val="000000"/>
                      <w:sz w:val="16"/>
                      <w:szCs w:val="16"/>
                    </w:rPr>
                    <w:pPrChange w:id="4542" w:author="King, Darryl" w:date="2021-09-23T10:38:00Z">
                      <w:pPr>
                        <w:autoSpaceDE w:val="0"/>
                        <w:autoSpaceDN w:val="0"/>
                        <w:adjustRightInd w:val="0"/>
                        <w:spacing w:after="0" w:line="240" w:lineRule="auto"/>
                        <w:jc w:val="center"/>
                      </w:pPr>
                    </w:pPrChange>
                  </w:pPr>
                </w:p>
              </w:tc>
            </w:tr>
            <w:tr w:rsidR="00BB7090" w:rsidRPr="00BB7090" w:rsidDel="00CE24DF" w14:paraId="747C161F" w14:textId="1BE0911F" w:rsidTr="00065FB3">
              <w:trPr>
                <w:trHeight w:hRule="exact" w:val="135"/>
                <w:jc w:val="center"/>
                <w:del w:id="4543" w:author="King, Darryl" w:date="2021-09-23T10:37:00Z"/>
              </w:trPr>
              <w:tc>
                <w:tcPr>
                  <w:tcW w:w="2017" w:type="dxa"/>
                  <w:tcBorders>
                    <w:top w:val="nil"/>
                    <w:left w:val="nil"/>
                    <w:bottom w:val="nil"/>
                    <w:right w:val="nil"/>
                  </w:tcBorders>
                  <w:vAlign w:val="bottom"/>
                </w:tcPr>
                <w:p w14:paraId="7B01443F" w14:textId="3197F8EB" w:rsidR="00BB7090" w:rsidRPr="00BB7090" w:rsidDel="00CE24DF" w:rsidRDefault="00BB7090">
                  <w:pPr>
                    <w:pStyle w:val="ListBullet"/>
                    <w:numPr>
                      <w:ilvl w:val="0"/>
                      <w:numId w:val="0"/>
                    </w:numPr>
                    <w:ind w:left="216" w:hanging="216"/>
                    <w:rPr>
                      <w:del w:id="4544" w:author="King, Darryl" w:date="2021-09-23T10:37:00Z"/>
                      <w:rFonts w:asciiTheme="majorHAnsi" w:hAnsiTheme="majorHAnsi" w:cstheme="majorHAnsi"/>
                      <w:color w:val="000000"/>
                      <w:sz w:val="16"/>
                      <w:szCs w:val="16"/>
                    </w:rPr>
                    <w:pPrChange w:id="4545" w:author="King, Darryl" w:date="2021-09-23T10:38:00Z">
                      <w:pPr>
                        <w:autoSpaceDE w:val="0"/>
                        <w:autoSpaceDN w:val="0"/>
                        <w:adjustRightInd w:val="0"/>
                        <w:spacing w:after="0" w:line="240" w:lineRule="auto"/>
                        <w:jc w:val="center"/>
                      </w:pPr>
                    </w:pPrChange>
                  </w:pPr>
                </w:p>
              </w:tc>
              <w:tc>
                <w:tcPr>
                  <w:tcW w:w="1103" w:type="dxa"/>
                  <w:tcBorders>
                    <w:top w:val="nil"/>
                    <w:left w:val="nil"/>
                    <w:bottom w:val="nil"/>
                    <w:right w:val="nil"/>
                  </w:tcBorders>
                  <w:vAlign w:val="bottom"/>
                </w:tcPr>
                <w:p w14:paraId="7AA41C05" w14:textId="2E352504" w:rsidR="00BB7090" w:rsidRPr="00BB7090" w:rsidDel="00CE24DF" w:rsidRDefault="00BB7090">
                  <w:pPr>
                    <w:pStyle w:val="ListBullet"/>
                    <w:numPr>
                      <w:ilvl w:val="0"/>
                      <w:numId w:val="0"/>
                    </w:numPr>
                    <w:ind w:left="216" w:hanging="216"/>
                    <w:rPr>
                      <w:del w:id="4546" w:author="King, Darryl" w:date="2021-09-23T10:37:00Z"/>
                      <w:rFonts w:asciiTheme="majorHAnsi" w:hAnsiTheme="majorHAnsi" w:cstheme="majorHAnsi"/>
                      <w:color w:val="000000"/>
                      <w:sz w:val="16"/>
                      <w:szCs w:val="16"/>
                    </w:rPr>
                    <w:pPrChange w:id="4547" w:author="King, Darryl" w:date="2021-09-23T10:38:00Z">
                      <w:pPr>
                        <w:autoSpaceDE w:val="0"/>
                        <w:autoSpaceDN w:val="0"/>
                        <w:adjustRightInd w:val="0"/>
                        <w:spacing w:after="0" w:line="240" w:lineRule="auto"/>
                        <w:jc w:val="center"/>
                      </w:pPr>
                    </w:pPrChange>
                  </w:pPr>
                </w:p>
              </w:tc>
              <w:tc>
                <w:tcPr>
                  <w:tcW w:w="1207" w:type="dxa"/>
                  <w:tcBorders>
                    <w:top w:val="nil"/>
                    <w:left w:val="nil"/>
                    <w:bottom w:val="nil"/>
                    <w:right w:val="nil"/>
                  </w:tcBorders>
                  <w:vAlign w:val="bottom"/>
                </w:tcPr>
                <w:p w14:paraId="04D3E4D4" w14:textId="47D9D588" w:rsidR="00BB7090" w:rsidRPr="00BB7090" w:rsidDel="00CE24DF" w:rsidRDefault="00BB7090">
                  <w:pPr>
                    <w:pStyle w:val="ListBullet"/>
                    <w:numPr>
                      <w:ilvl w:val="0"/>
                      <w:numId w:val="0"/>
                    </w:numPr>
                    <w:ind w:left="216" w:hanging="216"/>
                    <w:rPr>
                      <w:del w:id="4548" w:author="King, Darryl" w:date="2021-09-23T10:37:00Z"/>
                      <w:rFonts w:asciiTheme="majorHAnsi" w:hAnsiTheme="majorHAnsi" w:cstheme="majorHAnsi"/>
                      <w:color w:val="000000"/>
                      <w:sz w:val="16"/>
                      <w:szCs w:val="16"/>
                    </w:rPr>
                    <w:pPrChange w:id="4549" w:author="King, Darryl" w:date="2021-09-23T10:38:00Z">
                      <w:pPr>
                        <w:autoSpaceDE w:val="0"/>
                        <w:autoSpaceDN w:val="0"/>
                        <w:adjustRightInd w:val="0"/>
                        <w:spacing w:after="0" w:line="240" w:lineRule="auto"/>
                        <w:jc w:val="center"/>
                      </w:pPr>
                    </w:pPrChange>
                  </w:pPr>
                </w:p>
              </w:tc>
              <w:tc>
                <w:tcPr>
                  <w:tcW w:w="1208" w:type="dxa"/>
                  <w:tcBorders>
                    <w:top w:val="nil"/>
                    <w:left w:val="nil"/>
                    <w:bottom w:val="nil"/>
                    <w:right w:val="nil"/>
                  </w:tcBorders>
                  <w:vAlign w:val="bottom"/>
                </w:tcPr>
                <w:p w14:paraId="4FFE59FA" w14:textId="0AE19C66" w:rsidR="00BB7090" w:rsidRPr="00BB7090" w:rsidDel="00CE24DF" w:rsidRDefault="00BB7090">
                  <w:pPr>
                    <w:pStyle w:val="ListBullet"/>
                    <w:numPr>
                      <w:ilvl w:val="0"/>
                      <w:numId w:val="0"/>
                    </w:numPr>
                    <w:ind w:left="216" w:hanging="216"/>
                    <w:rPr>
                      <w:del w:id="4550" w:author="King, Darryl" w:date="2021-09-23T10:37:00Z"/>
                      <w:rFonts w:asciiTheme="majorHAnsi" w:hAnsiTheme="majorHAnsi" w:cstheme="majorHAnsi"/>
                      <w:color w:val="000000"/>
                      <w:sz w:val="16"/>
                      <w:szCs w:val="16"/>
                    </w:rPr>
                    <w:pPrChange w:id="4551" w:author="King, Darryl" w:date="2021-09-23T10:38:00Z">
                      <w:pPr>
                        <w:autoSpaceDE w:val="0"/>
                        <w:autoSpaceDN w:val="0"/>
                        <w:adjustRightInd w:val="0"/>
                        <w:spacing w:after="0" w:line="240" w:lineRule="auto"/>
                        <w:jc w:val="center"/>
                      </w:pPr>
                    </w:pPrChange>
                  </w:pPr>
                </w:p>
              </w:tc>
              <w:tc>
                <w:tcPr>
                  <w:tcW w:w="997" w:type="dxa"/>
                  <w:tcBorders>
                    <w:top w:val="nil"/>
                    <w:left w:val="nil"/>
                    <w:bottom w:val="nil"/>
                    <w:right w:val="nil"/>
                  </w:tcBorders>
                  <w:vAlign w:val="bottom"/>
                </w:tcPr>
                <w:p w14:paraId="6BCEB82A" w14:textId="0C39AE4E" w:rsidR="00BB7090" w:rsidRPr="00BB7090" w:rsidDel="00CE24DF" w:rsidRDefault="00BB7090">
                  <w:pPr>
                    <w:pStyle w:val="ListBullet"/>
                    <w:numPr>
                      <w:ilvl w:val="0"/>
                      <w:numId w:val="0"/>
                    </w:numPr>
                    <w:ind w:left="216" w:hanging="216"/>
                    <w:rPr>
                      <w:del w:id="4552" w:author="King, Darryl" w:date="2021-09-23T10:37:00Z"/>
                      <w:rFonts w:asciiTheme="majorHAnsi" w:hAnsiTheme="majorHAnsi" w:cstheme="majorHAnsi"/>
                      <w:color w:val="000000"/>
                      <w:sz w:val="16"/>
                      <w:szCs w:val="16"/>
                    </w:rPr>
                    <w:pPrChange w:id="4553" w:author="King, Darryl" w:date="2021-09-23T10:38:00Z">
                      <w:pPr>
                        <w:autoSpaceDE w:val="0"/>
                        <w:autoSpaceDN w:val="0"/>
                        <w:adjustRightInd w:val="0"/>
                        <w:spacing w:after="0" w:line="240" w:lineRule="auto"/>
                        <w:jc w:val="center"/>
                      </w:pPr>
                    </w:pPrChange>
                  </w:pPr>
                </w:p>
              </w:tc>
            </w:tr>
            <w:tr w:rsidR="00BB7090" w:rsidRPr="00BB7090" w:rsidDel="00CE24DF" w14:paraId="17ACBD6D" w14:textId="66F8A59C" w:rsidTr="00065FB3">
              <w:trPr>
                <w:trHeight w:val="225"/>
                <w:jc w:val="center"/>
                <w:del w:id="4554" w:author="King, Darryl" w:date="2021-09-23T10:37:00Z"/>
              </w:trPr>
              <w:tc>
                <w:tcPr>
                  <w:tcW w:w="2017" w:type="dxa"/>
                  <w:tcBorders>
                    <w:top w:val="nil"/>
                    <w:left w:val="nil"/>
                    <w:bottom w:val="nil"/>
                    <w:right w:val="nil"/>
                  </w:tcBorders>
                  <w:vAlign w:val="bottom"/>
                </w:tcPr>
                <w:p w14:paraId="57698EA2" w14:textId="6503E5DE" w:rsidR="00BB7090" w:rsidRPr="00BB7090" w:rsidDel="00CE24DF" w:rsidRDefault="00BB7090">
                  <w:pPr>
                    <w:pStyle w:val="ListBullet"/>
                    <w:numPr>
                      <w:ilvl w:val="0"/>
                      <w:numId w:val="0"/>
                    </w:numPr>
                    <w:ind w:left="216" w:hanging="216"/>
                    <w:rPr>
                      <w:del w:id="4555" w:author="King, Darryl" w:date="2021-09-23T10:37:00Z"/>
                      <w:rFonts w:asciiTheme="majorHAnsi" w:hAnsiTheme="majorHAnsi" w:cstheme="majorHAnsi"/>
                      <w:color w:val="000000"/>
                      <w:sz w:val="16"/>
                      <w:szCs w:val="16"/>
                    </w:rPr>
                    <w:pPrChange w:id="4556" w:author="King, Darryl" w:date="2021-09-23T10:38:00Z">
                      <w:pPr>
                        <w:autoSpaceDE w:val="0"/>
                        <w:autoSpaceDN w:val="0"/>
                        <w:adjustRightInd w:val="0"/>
                        <w:spacing w:after="0" w:line="240" w:lineRule="auto"/>
                        <w:jc w:val="center"/>
                      </w:pPr>
                    </w:pPrChange>
                  </w:pPr>
                  <w:del w:id="4557" w:author="King, Darryl" w:date="2021-09-23T10:37:00Z">
                    <w:r w:rsidRPr="00BB7090" w:rsidDel="00CE24DF">
                      <w:rPr>
                        <w:rFonts w:asciiTheme="majorHAnsi" w:hAnsiTheme="majorHAnsi" w:cstheme="majorHAnsi"/>
                        <w:color w:val="000000"/>
                        <w:sz w:val="16"/>
                        <w:szCs w:val="16"/>
                      </w:rPr>
                      <w:delText>Variable</w:delText>
                    </w:r>
                  </w:del>
                </w:p>
              </w:tc>
              <w:tc>
                <w:tcPr>
                  <w:tcW w:w="1103" w:type="dxa"/>
                  <w:tcBorders>
                    <w:top w:val="nil"/>
                    <w:left w:val="nil"/>
                    <w:bottom w:val="nil"/>
                    <w:right w:val="nil"/>
                  </w:tcBorders>
                  <w:vAlign w:val="bottom"/>
                </w:tcPr>
                <w:p w14:paraId="0791C1EF" w14:textId="61B2FAB5" w:rsidR="00BB7090" w:rsidRPr="00BB7090" w:rsidDel="00CE24DF" w:rsidRDefault="00BB7090">
                  <w:pPr>
                    <w:pStyle w:val="ListBullet"/>
                    <w:numPr>
                      <w:ilvl w:val="0"/>
                      <w:numId w:val="0"/>
                    </w:numPr>
                    <w:ind w:left="216" w:hanging="216"/>
                    <w:rPr>
                      <w:del w:id="4558" w:author="King, Darryl" w:date="2021-09-23T10:37:00Z"/>
                      <w:rFonts w:asciiTheme="majorHAnsi" w:hAnsiTheme="majorHAnsi" w:cstheme="majorHAnsi"/>
                      <w:color w:val="000000"/>
                      <w:sz w:val="16"/>
                      <w:szCs w:val="16"/>
                    </w:rPr>
                    <w:pPrChange w:id="4559" w:author="King, Darryl" w:date="2021-09-23T10:38:00Z">
                      <w:pPr>
                        <w:autoSpaceDE w:val="0"/>
                        <w:autoSpaceDN w:val="0"/>
                        <w:adjustRightInd w:val="0"/>
                        <w:spacing w:after="0" w:line="240" w:lineRule="auto"/>
                        <w:ind w:right="10"/>
                        <w:jc w:val="right"/>
                      </w:pPr>
                    </w:pPrChange>
                  </w:pPr>
                  <w:del w:id="4560" w:author="King, Darryl" w:date="2021-09-23T10:37:00Z">
                    <w:r w:rsidRPr="00BB7090" w:rsidDel="00CE24DF">
                      <w:rPr>
                        <w:rFonts w:asciiTheme="majorHAnsi" w:hAnsiTheme="majorHAnsi" w:cstheme="majorHAnsi"/>
                        <w:color w:val="000000"/>
                        <w:sz w:val="16"/>
                        <w:szCs w:val="16"/>
                      </w:rPr>
                      <w:delText>Coefficient</w:delText>
                    </w:r>
                  </w:del>
                </w:p>
              </w:tc>
              <w:tc>
                <w:tcPr>
                  <w:tcW w:w="1207" w:type="dxa"/>
                  <w:tcBorders>
                    <w:top w:val="nil"/>
                    <w:left w:val="nil"/>
                    <w:bottom w:val="nil"/>
                    <w:right w:val="nil"/>
                  </w:tcBorders>
                  <w:vAlign w:val="bottom"/>
                </w:tcPr>
                <w:p w14:paraId="7DC9A292" w14:textId="4563FBA4" w:rsidR="00BB7090" w:rsidRPr="00BB7090" w:rsidDel="00CE24DF" w:rsidRDefault="00BB7090">
                  <w:pPr>
                    <w:pStyle w:val="ListBullet"/>
                    <w:numPr>
                      <w:ilvl w:val="0"/>
                      <w:numId w:val="0"/>
                    </w:numPr>
                    <w:ind w:left="216" w:hanging="216"/>
                    <w:rPr>
                      <w:del w:id="4561" w:author="King, Darryl" w:date="2021-09-23T10:37:00Z"/>
                      <w:rFonts w:asciiTheme="majorHAnsi" w:hAnsiTheme="majorHAnsi" w:cstheme="majorHAnsi"/>
                      <w:color w:val="000000"/>
                      <w:sz w:val="16"/>
                      <w:szCs w:val="16"/>
                    </w:rPr>
                    <w:pPrChange w:id="4562" w:author="King, Darryl" w:date="2021-09-23T10:38:00Z">
                      <w:pPr>
                        <w:autoSpaceDE w:val="0"/>
                        <w:autoSpaceDN w:val="0"/>
                        <w:adjustRightInd w:val="0"/>
                        <w:spacing w:after="0" w:line="240" w:lineRule="auto"/>
                        <w:ind w:right="10"/>
                        <w:jc w:val="right"/>
                      </w:pPr>
                    </w:pPrChange>
                  </w:pPr>
                  <w:del w:id="4563" w:author="King, Darryl" w:date="2021-09-23T10:37:00Z">
                    <w:r w:rsidRPr="00BB7090" w:rsidDel="00CE24DF">
                      <w:rPr>
                        <w:rFonts w:asciiTheme="majorHAnsi" w:hAnsiTheme="majorHAnsi" w:cstheme="majorHAnsi"/>
                        <w:color w:val="000000"/>
                        <w:sz w:val="16"/>
                        <w:szCs w:val="16"/>
                      </w:rPr>
                      <w:delText>Std. Error</w:delText>
                    </w:r>
                  </w:del>
                </w:p>
              </w:tc>
              <w:tc>
                <w:tcPr>
                  <w:tcW w:w="1208" w:type="dxa"/>
                  <w:tcBorders>
                    <w:top w:val="nil"/>
                    <w:left w:val="nil"/>
                    <w:bottom w:val="nil"/>
                    <w:right w:val="nil"/>
                  </w:tcBorders>
                  <w:vAlign w:val="bottom"/>
                </w:tcPr>
                <w:p w14:paraId="3B6EB672" w14:textId="174ADFB1" w:rsidR="00BB7090" w:rsidRPr="00BB7090" w:rsidDel="00CE24DF" w:rsidRDefault="00BB7090">
                  <w:pPr>
                    <w:pStyle w:val="ListBullet"/>
                    <w:numPr>
                      <w:ilvl w:val="0"/>
                      <w:numId w:val="0"/>
                    </w:numPr>
                    <w:ind w:left="216" w:hanging="216"/>
                    <w:rPr>
                      <w:del w:id="4564" w:author="King, Darryl" w:date="2021-09-23T10:37:00Z"/>
                      <w:rFonts w:asciiTheme="majorHAnsi" w:hAnsiTheme="majorHAnsi" w:cstheme="majorHAnsi"/>
                      <w:color w:val="000000"/>
                      <w:sz w:val="16"/>
                      <w:szCs w:val="16"/>
                    </w:rPr>
                    <w:pPrChange w:id="4565" w:author="King, Darryl" w:date="2021-09-23T10:38:00Z">
                      <w:pPr>
                        <w:autoSpaceDE w:val="0"/>
                        <w:autoSpaceDN w:val="0"/>
                        <w:adjustRightInd w:val="0"/>
                        <w:spacing w:after="0" w:line="240" w:lineRule="auto"/>
                        <w:ind w:right="10"/>
                        <w:jc w:val="right"/>
                      </w:pPr>
                    </w:pPrChange>
                  </w:pPr>
                  <w:del w:id="4566" w:author="King, Darryl" w:date="2021-09-23T10:37:00Z">
                    <w:r w:rsidRPr="00BB7090" w:rsidDel="00CE24DF">
                      <w:rPr>
                        <w:rFonts w:asciiTheme="majorHAnsi" w:hAnsiTheme="majorHAnsi" w:cstheme="majorHAnsi"/>
                        <w:color w:val="000000"/>
                        <w:sz w:val="16"/>
                        <w:szCs w:val="16"/>
                      </w:rPr>
                      <w:delText>t-Statistic</w:delText>
                    </w:r>
                  </w:del>
                </w:p>
              </w:tc>
              <w:tc>
                <w:tcPr>
                  <w:tcW w:w="997" w:type="dxa"/>
                  <w:tcBorders>
                    <w:top w:val="nil"/>
                    <w:left w:val="nil"/>
                    <w:bottom w:val="nil"/>
                    <w:right w:val="nil"/>
                  </w:tcBorders>
                  <w:vAlign w:val="bottom"/>
                </w:tcPr>
                <w:p w14:paraId="215A138D" w14:textId="3DFE7C70" w:rsidR="00BB7090" w:rsidRPr="00BB7090" w:rsidDel="00CE24DF" w:rsidRDefault="00BB7090">
                  <w:pPr>
                    <w:pStyle w:val="ListBullet"/>
                    <w:numPr>
                      <w:ilvl w:val="0"/>
                      <w:numId w:val="0"/>
                    </w:numPr>
                    <w:ind w:left="216" w:hanging="216"/>
                    <w:rPr>
                      <w:del w:id="4567" w:author="King, Darryl" w:date="2021-09-23T10:37:00Z"/>
                      <w:rFonts w:asciiTheme="majorHAnsi" w:hAnsiTheme="majorHAnsi" w:cstheme="majorHAnsi"/>
                      <w:color w:val="000000"/>
                      <w:sz w:val="16"/>
                      <w:szCs w:val="16"/>
                    </w:rPr>
                    <w:pPrChange w:id="4568" w:author="King, Darryl" w:date="2021-09-23T10:38:00Z">
                      <w:pPr>
                        <w:autoSpaceDE w:val="0"/>
                        <w:autoSpaceDN w:val="0"/>
                        <w:adjustRightInd w:val="0"/>
                        <w:spacing w:after="0" w:line="240" w:lineRule="auto"/>
                        <w:ind w:right="10"/>
                        <w:jc w:val="right"/>
                      </w:pPr>
                    </w:pPrChange>
                  </w:pPr>
                  <w:del w:id="4569" w:author="King, Darryl" w:date="2021-09-23T10:37:00Z">
                    <w:r w:rsidRPr="00BB7090" w:rsidDel="00CE24DF">
                      <w:rPr>
                        <w:rFonts w:asciiTheme="majorHAnsi" w:hAnsiTheme="majorHAnsi" w:cstheme="majorHAnsi"/>
                        <w:color w:val="000000"/>
                        <w:sz w:val="16"/>
                        <w:szCs w:val="16"/>
                      </w:rPr>
                      <w:delText>Prob.  </w:delText>
                    </w:r>
                  </w:del>
                </w:p>
              </w:tc>
            </w:tr>
            <w:tr w:rsidR="00BB7090" w:rsidRPr="00BB7090" w:rsidDel="00CE24DF" w14:paraId="0B0F1048" w14:textId="58001174" w:rsidTr="00065FB3">
              <w:trPr>
                <w:trHeight w:hRule="exact" w:val="90"/>
                <w:jc w:val="center"/>
                <w:del w:id="4570" w:author="King, Darryl" w:date="2021-09-23T10:37:00Z"/>
              </w:trPr>
              <w:tc>
                <w:tcPr>
                  <w:tcW w:w="2017" w:type="dxa"/>
                  <w:tcBorders>
                    <w:top w:val="nil"/>
                    <w:left w:val="nil"/>
                    <w:bottom w:val="double" w:sz="6" w:space="2" w:color="auto"/>
                    <w:right w:val="nil"/>
                  </w:tcBorders>
                  <w:vAlign w:val="bottom"/>
                </w:tcPr>
                <w:p w14:paraId="58EBB0B9" w14:textId="6BF6321A" w:rsidR="00BB7090" w:rsidRPr="00BB7090" w:rsidDel="00CE24DF" w:rsidRDefault="00BB7090">
                  <w:pPr>
                    <w:pStyle w:val="ListBullet"/>
                    <w:numPr>
                      <w:ilvl w:val="0"/>
                      <w:numId w:val="0"/>
                    </w:numPr>
                    <w:ind w:left="216" w:hanging="216"/>
                    <w:rPr>
                      <w:del w:id="4571" w:author="King, Darryl" w:date="2021-09-23T10:37:00Z"/>
                      <w:rFonts w:asciiTheme="majorHAnsi" w:hAnsiTheme="majorHAnsi" w:cstheme="majorHAnsi"/>
                      <w:color w:val="000000"/>
                      <w:sz w:val="16"/>
                      <w:szCs w:val="16"/>
                    </w:rPr>
                    <w:pPrChange w:id="4572" w:author="King, Darryl" w:date="2021-09-23T10:38:00Z">
                      <w:pPr>
                        <w:autoSpaceDE w:val="0"/>
                        <w:autoSpaceDN w:val="0"/>
                        <w:adjustRightInd w:val="0"/>
                        <w:spacing w:after="0" w:line="240" w:lineRule="auto"/>
                        <w:jc w:val="center"/>
                      </w:pPr>
                    </w:pPrChange>
                  </w:pPr>
                </w:p>
              </w:tc>
              <w:tc>
                <w:tcPr>
                  <w:tcW w:w="1103" w:type="dxa"/>
                  <w:tcBorders>
                    <w:top w:val="nil"/>
                    <w:left w:val="nil"/>
                    <w:bottom w:val="double" w:sz="6" w:space="2" w:color="auto"/>
                    <w:right w:val="nil"/>
                  </w:tcBorders>
                  <w:vAlign w:val="bottom"/>
                </w:tcPr>
                <w:p w14:paraId="64E796E6" w14:textId="5EED06E1" w:rsidR="00BB7090" w:rsidRPr="00BB7090" w:rsidDel="00CE24DF" w:rsidRDefault="00BB7090">
                  <w:pPr>
                    <w:pStyle w:val="ListBullet"/>
                    <w:numPr>
                      <w:ilvl w:val="0"/>
                      <w:numId w:val="0"/>
                    </w:numPr>
                    <w:ind w:left="216" w:hanging="216"/>
                    <w:rPr>
                      <w:del w:id="4573" w:author="King, Darryl" w:date="2021-09-23T10:37:00Z"/>
                      <w:rFonts w:asciiTheme="majorHAnsi" w:hAnsiTheme="majorHAnsi" w:cstheme="majorHAnsi"/>
                      <w:color w:val="000000"/>
                      <w:sz w:val="16"/>
                      <w:szCs w:val="16"/>
                    </w:rPr>
                    <w:pPrChange w:id="4574" w:author="King, Darryl" w:date="2021-09-23T10:38:00Z">
                      <w:pPr>
                        <w:autoSpaceDE w:val="0"/>
                        <w:autoSpaceDN w:val="0"/>
                        <w:adjustRightInd w:val="0"/>
                        <w:spacing w:after="0" w:line="240" w:lineRule="auto"/>
                        <w:jc w:val="center"/>
                      </w:pPr>
                    </w:pPrChange>
                  </w:pPr>
                </w:p>
              </w:tc>
              <w:tc>
                <w:tcPr>
                  <w:tcW w:w="1207" w:type="dxa"/>
                  <w:tcBorders>
                    <w:top w:val="nil"/>
                    <w:left w:val="nil"/>
                    <w:bottom w:val="double" w:sz="6" w:space="2" w:color="auto"/>
                    <w:right w:val="nil"/>
                  </w:tcBorders>
                  <w:vAlign w:val="bottom"/>
                </w:tcPr>
                <w:p w14:paraId="2394F2C3" w14:textId="462DD442" w:rsidR="00BB7090" w:rsidRPr="00BB7090" w:rsidDel="00CE24DF" w:rsidRDefault="00BB7090">
                  <w:pPr>
                    <w:pStyle w:val="ListBullet"/>
                    <w:numPr>
                      <w:ilvl w:val="0"/>
                      <w:numId w:val="0"/>
                    </w:numPr>
                    <w:ind w:left="216" w:hanging="216"/>
                    <w:rPr>
                      <w:del w:id="4575" w:author="King, Darryl" w:date="2021-09-23T10:37:00Z"/>
                      <w:rFonts w:asciiTheme="majorHAnsi" w:hAnsiTheme="majorHAnsi" w:cstheme="majorHAnsi"/>
                      <w:color w:val="000000"/>
                      <w:sz w:val="16"/>
                      <w:szCs w:val="16"/>
                    </w:rPr>
                    <w:pPrChange w:id="4576" w:author="King, Darryl" w:date="2021-09-23T10:38:00Z">
                      <w:pPr>
                        <w:autoSpaceDE w:val="0"/>
                        <w:autoSpaceDN w:val="0"/>
                        <w:adjustRightInd w:val="0"/>
                        <w:spacing w:after="0" w:line="240" w:lineRule="auto"/>
                        <w:jc w:val="center"/>
                      </w:pPr>
                    </w:pPrChange>
                  </w:pPr>
                </w:p>
              </w:tc>
              <w:tc>
                <w:tcPr>
                  <w:tcW w:w="1208" w:type="dxa"/>
                  <w:tcBorders>
                    <w:top w:val="nil"/>
                    <w:left w:val="nil"/>
                    <w:bottom w:val="double" w:sz="6" w:space="2" w:color="auto"/>
                    <w:right w:val="nil"/>
                  </w:tcBorders>
                  <w:vAlign w:val="bottom"/>
                </w:tcPr>
                <w:p w14:paraId="2431EA53" w14:textId="6734BEBE" w:rsidR="00BB7090" w:rsidRPr="00BB7090" w:rsidDel="00CE24DF" w:rsidRDefault="00BB7090">
                  <w:pPr>
                    <w:pStyle w:val="ListBullet"/>
                    <w:numPr>
                      <w:ilvl w:val="0"/>
                      <w:numId w:val="0"/>
                    </w:numPr>
                    <w:ind w:left="216" w:hanging="216"/>
                    <w:rPr>
                      <w:del w:id="4577" w:author="King, Darryl" w:date="2021-09-23T10:37:00Z"/>
                      <w:rFonts w:asciiTheme="majorHAnsi" w:hAnsiTheme="majorHAnsi" w:cstheme="majorHAnsi"/>
                      <w:color w:val="000000"/>
                      <w:sz w:val="16"/>
                      <w:szCs w:val="16"/>
                    </w:rPr>
                    <w:pPrChange w:id="4578" w:author="King, Darryl" w:date="2021-09-23T10:38:00Z">
                      <w:pPr>
                        <w:autoSpaceDE w:val="0"/>
                        <w:autoSpaceDN w:val="0"/>
                        <w:adjustRightInd w:val="0"/>
                        <w:spacing w:after="0" w:line="240" w:lineRule="auto"/>
                        <w:jc w:val="center"/>
                      </w:pPr>
                    </w:pPrChange>
                  </w:pPr>
                </w:p>
              </w:tc>
              <w:tc>
                <w:tcPr>
                  <w:tcW w:w="997" w:type="dxa"/>
                  <w:tcBorders>
                    <w:top w:val="nil"/>
                    <w:left w:val="nil"/>
                    <w:bottom w:val="double" w:sz="6" w:space="2" w:color="auto"/>
                    <w:right w:val="nil"/>
                  </w:tcBorders>
                  <w:vAlign w:val="bottom"/>
                </w:tcPr>
                <w:p w14:paraId="29F73092" w14:textId="6D8665E6" w:rsidR="00BB7090" w:rsidRPr="00BB7090" w:rsidDel="00CE24DF" w:rsidRDefault="00BB7090">
                  <w:pPr>
                    <w:pStyle w:val="ListBullet"/>
                    <w:numPr>
                      <w:ilvl w:val="0"/>
                      <w:numId w:val="0"/>
                    </w:numPr>
                    <w:ind w:left="216" w:hanging="216"/>
                    <w:rPr>
                      <w:del w:id="4579" w:author="King, Darryl" w:date="2021-09-23T10:37:00Z"/>
                      <w:rFonts w:asciiTheme="majorHAnsi" w:hAnsiTheme="majorHAnsi" w:cstheme="majorHAnsi"/>
                      <w:color w:val="000000"/>
                      <w:sz w:val="16"/>
                      <w:szCs w:val="16"/>
                    </w:rPr>
                    <w:pPrChange w:id="4580" w:author="King, Darryl" w:date="2021-09-23T10:38:00Z">
                      <w:pPr>
                        <w:autoSpaceDE w:val="0"/>
                        <w:autoSpaceDN w:val="0"/>
                        <w:adjustRightInd w:val="0"/>
                        <w:spacing w:after="0" w:line="240" w:lineRule="auto"/>
                        <w:jc w:val="center"/>
                      </w:pPr>
                    </w:pPrChange>
                  </w:pPr>
                </w:p>
              </w:tc>
            </w:tr>
            <w:tr w:rsidR="00BB7090" w:rsidRPr="00BB7090" w:rsidDel="00CE24DF" w14:paraId="78439175" w14:textId="23893328" w:rsidTr="00065FB3">
              <w:trPr>
                <w:trHeight w:hRule="exact" w:val="135"/>
                <w:jc w:val="center"/>
                <w:del w:id="4581" w:author="King, Darryl" w:date="2021-09-23T10:37:00Z"/>
              </w:trPr>
              <w:tc>
                <w:tcPr>
                  <w:tcW w:w="2017" w:type="dxa"/>
                  <w:tcBorders>
                    <w:top w:val="nil"/>
                    <w:left w:val="nil"/>
                    <w:bottom w:val="nil"/>
                    <w:right w:val="nil"/>
                  </w:tcBorders>
                  <w:vAlign w:val="bottom"/>
                </w:tcPr>
                <w:p w14:paraId="5BF05952" w14:textId="15AA745F" w:rsidR="00BB7090" w:rsidRPr="00BB7090" w:rsidDel="00CE24DF" w:rsidRDefault="00BB7090">
                  <w:pPr>
                    <w:pStyle w:val="ListBullet"/>
                    <w:numPr>
                      <w:ilvl w:val="0"/>
                      <w:numId w:val="0"/>
                    </w:numPr>
                    <w:ind w:left="216" w:hanging="216"/>
                    <w:rPr>
                      <w:del w:id="4582" w:author="King, Darryl" w:date="2021-09-23T10:37:00Z"/>
                      <w:rFonts w:asciiTheme="majorHAnsi" w:hAnsiTheme="majorHAnsi" w:cstheme="majorHAnsi"/>
                      <w:color w:val="000000"/>
                      <w:sz w:val="16"/>
                      <w:szCs w:val="16"/>
                    </w:rPr>
                    <w:pPrChange w:id="4583" w:author="King, Darryl" w:date="2021-09-23T10:38:00Z">
                      <w:pPr>
                        <w:autoSpaceDE w:val="0"/>
                        <w:autoSpaceDN w:val="0"/>
                        <w:adjustRightInd w:val="0"/>
                        <w:spacing w:after="0" w:line="240" w:lineRule="auto"/>
                        <w:jc w:val="center"/>
                      </w:pPr>
                    </w:pPrChange>
                  </w:pPr>
                </w:p>
              </w:tc>
              <w:tc>
                <w:tcPr>
                  <w:tcW w:w="1103" w:type="dxa"/>
                  <w:tcBorders>
                    <w:top w:val="nil"/>
                    <w:left w:val="nil"/>
                    <w:bottom w:val="nil"/>
                    <w:right w:val="nil"/>
                  </w:tcBorders>
                  <w:vAlign w:val="bottom"/>
                </w:tcPr>
                <w:p w14:paraId="2E9F7D5A" w14:textId="473F2333" w:rsidR="00BB7090" w:rsidRPr="00BB7090" w:rsidDel="00CE24DF" w:rsidRDefault="00BB7090">
                  <w:pPr>
                    <w:pStyle w:val="ListBullet"/>
                    <w:numPr>
                      <w:ilvl w:val="0"/>
                      <w:numId w:val="0"/>
                    </w:numPr>
                    <w:ind w:left="216" w:hanging="216"/>
                    <w:rPr>
                      <w:del w:id="4584" w:author="King, Darryl" w:date="2021-09-23T10:37:00Z"/>
                      <w:rFonts w:asciiTheme="majorHAnsi" w:hAnsiTheme="majorHAnsi" w:cstheme="majorHAnsi"/>
                      <w:color w:val="000000"/>
                      <w:sz w:val="16"/>
                      <w:szCs w:val="16"/>
                    </w:rPr>
                    <w:pPrChange w:id="4585" w:author="King, Darryl" w:date="2021-09-23T10:38:00Z">
                      <w:pPr>
                        <w:autoSpaceDE w:val="0"/>
                        <w:autoSpaceDN w:val="0"/>
                        <w:adjustRightInd w:val="0"/>
                        <w:spacing w:after="0" w:line="240" w:lineRule="auto"/>
                        <w:jc w:val="center"/>
                      </w:pPr>
                    </w:pPrChange>
                  </w:pPr>
                </w:p>
              </w:tc>
              <w:tc>
                <w:tcPr>
                  <w:tcW w:w="1207" w:type="dxa"/>
                  <w:tcBorders>
                    <w:top w:val="nil"/>
                    <w:left w:val="nil"/>
                    <w:bottom w:val="nil"/>
                    <w:right w:val="nil"/>
                  </w:tcBorders>
                  <w:vAlign w:val="bottom"/>
                </w:tcPr>
                <w:p w14:paraId="3798A203" w14:textId="5C362854" w:rsidR="00BB7090" w:rsidRPr="00BB7090" w:rsidDel="00CE24DF" w:rsidRDefault="00BB7090">
                  <w:pPr>
                    <w:pStyle w:val="ListBullet"/>
                    <w:numPr>
                      <w:ilvl w:val="0"/>
                      <w:numId w:val="0"/>
                    </w:numPr>
                    <w:ind w:left="216" w:hanging="216"/>
                    <w:rPr>
                      <w:del w:id="4586" w:author="King, Darryl" w:date="2021-09-23T10:37:00Z"/>
                      <w:rFonts w:asciiTheme="majorHAnsi" w:hAnsiTheme="majorHAnsi" w:cstheme="majorHAnsi"/>
                      <w:color w:val="000000"/>
                      <w:sz w:val="16"/>
                      <w:szCs w:val="16"/>
                    </w:rPr>
                    <w:pPrChange w:id="4587" w:author="King, Darryl" w:date="2021-09-23T10:38:00Z">
                      <w:pPr>
                        <w:autoSpaceDE w:val="0"/>
                        <w:autoSpaceDN w:val="0"/>
                        <w:adjustRightInd w:val="0"/>
                        <w:spacing w:after="0" w:line="240" w:lineRule="auto"/>
                        <w:jc w:val="center"/>
                      </w:pPr>
                    </w:pPrChange>
                  </w:pPr>
                </w:p>
              </w:tc>
              <w:tc>
                <w:tcPr>
                  <w:tcW w:w="1208" w:type="dxa"/>
                  <w:tcBorders>
                    <w:top w:val="nil"/>
                    <w:left w:val="nil"/>
                    <w:bottom w:val="nil"/>
                    <w:right w:val="nil"/>
                  </w:tcBorders>
                  <w:vAlign w:val="bottom"/>
                </w:tcPr>
                <w:p w14:paraId="758C2F65" w14:textId="24B5FF53" w:rsidR="00BB7090" w:rsidRPr="00BB7090" w:rsidDel="00CE24DF" w:rsidRDefault="00BB7090">
                  <w:pPr>
                    <w:pStyle w:val="ListBullet"/>
                    <w:numPr>
                      <w:ilvl w:val="0"/>
                      <w:numId w:val="0"/>
                    </w:numPr>
                    <w:ind w:left="216" w:hanging="216"/>
                    <w:rPr>
                      <w:del w:id="4588" w:author="King, Darryl" w:date="2021-09-23T10:37:00Z"/>
                      <w:rFonts w:asciiTheme="majorHAnsi" w:hAnsiTheme="majorHAnsi" w:cstheme="majorHAnsi"/>
                      <w:color w:val="000000"/>
                      <w:sz w:val="16"/>
                      <w:szCs w:val="16"/>
                    </w:rPr>
                    <w:pPrChange w:id="4589" w:author="King, Darryl" w:date="2021-09-23T10:38:00Z">
                      <w:pPr>
                        <w:autoSpaceDE w:val="0"/>
                        <w:autoSpaceDN w:val="0"/>
                        <w:adjustRightInd w:val="0"/>
                        <w:spacing w:after="0" w:line="240" w:lineRule="auto"/>
                        <w:jc w:val="center"/>
                      </w:pPr>
                    </w:pPrChange>
                  </w:pPr>
                </w:p>
              </w:tc>
              <w:tc>
                <w:tcPr>
                  <w:tcW w:w="997" w:type="dxa"/>
                  <w:tcBorders>
                    <w:top w:val="nil"/>
                    <w:left w:val="nil"/>
                    <w:bottom w:val="nil"/>
                    <w:right w:val="nil"/>
                  </w:tcBorders>
                  <w:vAlign w:val="bottom"/>
                </w:tcPr>
                <w:p w14:paraId="1E031B85" w14:textId="7510E0B3" w:rsidR="00BB7090" w:rsidRPr="00BB7090" w:rsidDel="00CE24DF" w:rsidRDefault="00BB7090">
                  <w:pPr>
                    <w:pStyle w:val="ListBullet"/>
                    <w:numPr>
                      <w:ilvl w:val="0"/>
                      <w:numId w:val="0"/>
                    </w:numPr>
                    <w:ind w:left="216" w:hanging="216"/>
                    <w:rPr>
                      <w:del w:id="4590" w:author="King, Darryl" w:date="2021-09-23T10:37:00Z"/>
                      <w:rFonts w:asciiTheme="majorHAnsi" w:hAnsiTheme="majorHAnsi" w:cstheme="majorHAnsi"/>
                      <w:color w:val="000000"/>
                      <w:sz w:val="16"/>
                      <w:szCs w:val="16"/>
                    </w:rPr>
                    <w:pPrChange w:id="4591" w:author="King, Darryl" w:date="2021-09-23T10:38:00Z">
                      <w:pPr>
                        <w:autoSpaceDE w:val="0"/>
                        <w:autoSpaceDN w:val="0"/>
                        <w:adjustRightInd w:val="0"/>
                        <w:spacing w:after="0" w:line="240" w:lineRule="auto"/>
                        <w:jc w:val="center"/>
                      </w:pPr>
                    </w:pPrChange>
                  </w:pPr>
                </w:p>
              </w:tc>
            </w:tr>
            <w:tr w:rsidR="00BB7090" w:rsidRPr="00BB7090" w:rsidDel="00CE24DF" w14:paraId="1CADA1CE" w14:textId="1B87B980" w:rsidTr="00065FB3">
              <w:trPr>
                <w:trHeight w:val="153"/>
                <w:jc w:val="center"/>
                <w:del w:id="4592" w:author="King, Darryl" w:date="2021-09-23T10:37:00Z"/>
              </w:trPr>
              <w:tc>
                <w:tcPr>
                  <w:tcW w:w="2017" w:type="dxa"/>
                  <w:tcBorders>
                    <w:top w:val="nil"/>
                    <w:left w:val="nil"/>
                    <w:bottom w:val="nil"/>
                    <w:right w:val="nil"/>
                  </w:tcBorders>
                  <w:vAlign w:val="bottom"/>
                </w:tcPr>
                <w:p w14:paraId="53303508" w14:textId="7924AB0C" w:rsidR="00BB7090" w:rsidRPr="00BB7090" w:rsidDel="00CE24DF" w:rsidRDefault="00BB7090">
                  <w:pPr>
                    <w:pStyle w:val="ListBullet"/>
                    <w:numPr>
                      <w:ilvl w:val="0"/>
                      <w:numId w:val="0"/>
                    </w:numPr>
                    <w:ind w:left="216" w:hanging="216"/>
                    <w:rPr>
                      <w:del w:id="4593" w:author="King, Darryl" w:date="2021-09-23T10:37:00Z"/>
                      <w:rFonts w:asciiTheme="majorHAnsi" w:hAnsiTheme="majorHAnsi" w:cstheme="majorHAnsi"/>
                      <w:color w:val="000000"/>
                      <w:sz w:val="16"/>
                      <w:szCs w:val="16"/>
                    </w:rPr>
                    <w:pPrChange w:id="4594" w:author="King, Darryl" w:date="2021-09-23T10:38:00Z">
                      <w:pPr>
                        <w:autoSpaceDE w:val="0"/>
                        <w:autoSpaceDN w:val="0"/>
                        <w:adjustRightInd w:val="0"/>
                        <w:spacing w:after="0" w:line="240" w:lineRule="auto"/>
                        <w:jc w:val="center"/>
                      </w:pPr>
                    </w:pPrChange>
                  </w:pPr>
                  <w:del w:id="4595" w:author="King, Darryl" w:date="2021-09-23T10:37:00Z">
                    <w:r w:rsidRPr="00BB7090" w:rsidDel="00CE24DF">
                      <w:rPr>
                        <w:rFonts w:asciiTheme="majorHAnsi" w:hAnsiTheme="majorHAnsi" w:cstheme="majorHAnsi"/>
                        <w:color w:val="000000"/>
                        <w:sz w:val="16"/>
                        <w:szCs w:val="16"/>
                      </w:rPr>
                      <w:delText>DAY</w:delText>
                    </w:r>
                  </w:del>
                </w:p>
              </w:tc>
              <w:tc>
                <w:tcPr>
                  <w:tcW w:w="1103" w:type="dxa"/>
                  <w:tcBorders>
                    <w:top w:val="nil"/>
                    <w:left w:val="nil"/>
                    <w:bottom w:val="nil"/>
                    <w:right w:val="nil"/>
                  </w:tcBorders>
                  <w:vAlign w:val="bottom"/>
                </w:tcPr>
                <w:p w14:paraId="7B6F53BC" w14:textId="63CBA7FA" w:rsidR="00BB7090" w:rsidRPr="00BB7090" w:rsidDel="00CE24DF" w:rsidRDefault="00BB7090">
                  <w:pPr>
                    <w:pStyle w:val="ListBullet"/>
                    <w:numPr>
                      <w:ilvl w:val="0"/>
                      <w:numId w:val="0"/>
                    </w:numPr>
                    <w:ind w:left="216" w:hanging="216"/>
                    <w:rPr>
                      <w:del w:id="4596" w:author="King, Darryl" w:date="2021-09-23T10:37:00Z"/>
                      <w:rFonts w:asciiTheme="majorHAnsi" w:hAnsiTheme="majorHAnsi" w:cstheme="majorHAnsi"/>
                      <w:color w:val="000000"/>
                      <w:sz w:val="16"/>
                      <w:szCs w:val="16"/>
                    </w:rPr>
                    <w:pPrChange w:id="4597" w:author="King, Darryl" w:date="2021-09-23T10:38:00Z">
                      <w:pPr>
                        <w:autoSpaceDE w:val="0"/>
                        <w:autoSpaceDN w:val="0"/>
                        <w:adjustRightInd w:val="0"/>
                        <w:spacing w:after="0" w:line="240" w:lineRule="auto"/>
                        <w:ind w:right="10"/>
                        <w:jc w:val="right"/>
                      </w:pPr>
                    </w:pPrChange>
                  </w:pPr>
                  <w:del w:id="4598" w:author="King, Darryl" w:date="2021-09-23T10:37:00Z">
                    <w:r w:rsidRPr="00BB7090" w:rsidDel="00CE24DF">
                      <w:rPr>
                        <w:rFonts w:asciiTheme="majorHAnsi" w:hAnsiTheme="majorHAnsi" w:cstheme="majorHAnsi"/>
                        <w:color w:val="000000"/>
                        <w:sz w:val="16"/>
                        <w:szCs w:val="16"/>
                      </w:rPr>
                      <w:delText>34923.64</w:delText>
                    </w:r>
                  </w:del>
                </w:p>
              </w:tc>
              <w:tc>
                <w:tcPr>
                  <w:tcW w:w="1207" w:type="dxa"/>
                  <w:tcBorders>
                    <w:top w:val="nil"/>
                    <w:left w:val="nil"/>
                    <w:bottom w:val="nil"/>
                    <w:right w:val="nil"/>
                  </w:tcBorders>
                  <w:vAlign w:val="bottom"/>
                </w:tcPr>
                <w:p w14:paraId="78EC5FB6" w14:textId="437E288E" w:rsidR="00BB7090" w:rsidRPr="00BB7090" w:rsidDel="00CE24DF" w:rsidRDefault="00BB7090">
                  <w:pPr>
                    <w:pStyle w:val="ListBullet"/>
                    <w:numPr>
                      <w:ilvl w:val="0"/>
                      <w:numId w:val="0"/>
                    </w:numPr>
                    <w:ind w:left="216" w:hanging="216"/>
                    <w:rPr>
                      <w:del w:id="4599" w:author="King, Darryl" w:date="2021-09-23T10:37:00Z"/>
                      <w:rFonts w:asciiTheme="majorHAnsi" w:hAnsiTheme="majorHAnsi" w:cstheme="majorHAnsi"/>
                      <w:color w:val="000000"/>
                      <w:sz w:val="16"/>
                      <w:szCs w:val="16"/>
                    </w:rPr>
                    <w:pPrChange w:id="4600" w:author="King, Darryl" w:date="2021-09-23T10:38:00Z">
                      <w:pPr>
                        <w:autoSpaceDE w:val="0"/>
                        <w:autoSpaceDN w:val="0"/>
                        <w:adjustRightInd w:val="0"/>
                        <w:spacing w:after="0" w:line="240" w:lineRule="auto"/>
                        <w:ind w:right="10"/>
                        <w:jc w:val="right"/>
                      </w:pPr>
                    </w:pPrChange>
                  </w:pPr>
                  <w:del w:id="4601" w:author="King, Darryl" w:date="2021-09-23T10:37:00Z">
                    <w:r w:rsidRPr="00BB7090" w:rsidDel="00CE24DF">
                      <w:rPr>
                        <w:rFonts w:asciiTheme="majorHAnsi" w:hAnsiTheme="majorHAnsi" w:cstheme="majorHAnsi"/>
                        <w:color w:val="000000"/>
                        <w:sz w:val="16"/>
                        <w:szCs w:val="16"/>
                      </w:rPr>
                      <w:delText>8071.438</w:delText>
                    </w:r>
                  </w:del>
                </w:p>
              </w:tc>
              <w:tc>
                <w:tcPr>
                  <w:tcW w:w="1208" w:type="dxa"/>
                  <w:tcBorders>
                    <w:top w:val="nil"/>
                    <w:left w:val="nil"/>
                    <w:bottom w:val="nil"/>
                    <w:right w:val="nil"/>
                  </w:tcBorders>
                  <w:vAlign w:val="bottom"/>
                </w:tcPr>
                <w:p w14:paraId="1F20B23E" w14:textId="03740FF3" w:rsidR="00BB7090" w:rsidRPr="00BB7090" w:rsidDel="00CE24DF" w:rsidRDefault="00BB7090">
                  <w:pPr>
                    <w:pStyle w:val="ListBullet"/>
                    <w:numPr>
                      <w:ilvl w:val="0"/>
                      <w:numId w:val="0"/>
                    </w:numPr>
                    <w:ind w:left="216" w:hanging="216"/>
                    <w:rPr>
                      <w:del w:id="4602" w:author="King, Darryl" w:date="2021-09-23T10:37:00Z"/>
                      <w:rFonts w:asciiTheme="majorHAnsi" w:hAnsiTheme="majorHAnsi" w:cstheme="majorHAnsi"/>
                      <w:color w:val="000000"/>
                      <w:sz w:val="16"/>
                      <w:szCs w:val="16"/>
                    </w:rPr>
                    <w:pPrChange w:id="4603" w:author="King, Darryl" w:date="2021-09-23T10:38:00Z">
                      <w:pPr>
                        <w:autoSpaceDE w:val="0"/>
                        <w:autoSpaceDN w:val="0"/>
                        <w:adjustRightInd w:val="0"/>
                        <w:spacing w:after="0" w:line="240" w:lineRule="auto"/>
                        <w:ind w:right="10"/>
                        <w:jc w:val="right"/>
                      </w:pPr>
                    </w:pPrChange>
                  </w:pPr>
                  <w:del w:id="4604" w:author="King, Darryl" w:date="2021-09-23T10:37:00Z">
                    <w:r w:rsidRPr="00BB7090" w:rsidDel="00CE24DF">
                      <w:rPr>
                        <w:rFonts w:asciiTheme="majorHAnsi" w:hAnsiTheme="majorHAnsi" w:cstheme="majorHAnsi"/>
                        <w:color w:val="000000"/>
                        <w:sz w:val="16"/>
                        <w:szCs w:val="16"/>
                      </w:rPr>
                      <w:delText>4.326818</w:delText>
                    </w:r>
                  </w:del>
                </w:p>
              </w:tc>
              <w:tc>
                <w:tcPr>
                  <w:tcW w:w="997" w:type="dxa"/>
                  <w:tcBorders>
                    <w:top w:val="nil"/>
                    <w:left w:val="nil"/>
                    <w:bottom w:val="nil"/>
                    <w:right w:val="nil"/>
                  </w:tcBorders>
                  <w:vAlign w:val="bottom"/>
                </w:tcPr>
                <w:p w14:paraId="4462C85E" w14:textId="5F2B4F22" w:rsidR="00BB7090" w:rsidRPr="00BB7090" w:rsidDel="00CE24DF" w:rsidRDefault="00BB7090">
                  <w:pPr>
                    <w:pStyle w:val="ListBullet"/>
                    <w:numPr>
                      <w:ilvl w:val="0"/>
                      <w:numId w:val="0"/>
                    </w:numPr>
                    <w:ind w:left="216" w:hanging="216"/>
                    <w:rPr>
                      <w:del w:id="4605" w:author="King, Darryl" w:date="2021-09-23T10:37:00Z"/>
                      <w:rFonts w:asciiTheme="majorHAnsi" w:hAnsiTheme="majorHAnsi" w:cstheme="majorHAnsi"/>
                      <w:color w:val="000000"/>
                      <w:sz w:val="16"/>
                      <w:szCs w:val="16"/>
                    </w:rPr>
                    <w:pPrChange w:id="4606" w:author="King, Darryl" w:date="2021-09-23T10:38:00Z">
                      <w:pPr>
                        <w:autoSpaceDE w:val="0"/>
                        <w:autoSpaceDN w:val="0"/>
                        <w:adjustRightInd w:val="0"/>
                        <w:spacing w:after="0" w:line="240" w:lineRule="auto"/>
                        <w:ind w:right="10"/>
                        <w:jc w:val="right"/>
                      </w:pPr>
                    </w:pPrChange>
                  </w:pPr>
                  <w:del w:id="460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253C444" w14:textId="41A41B6A" w:rsidTr="00065FB3">
              <w:trPr>
                <w:trHeight w:val="66"/>
                <w:jc w:val="center"/>
                <w:del w:id="4608" w:author="King, Darryl" w:date="2021-09-23T10:37:00Z"/>
              </w:trPr>
              <w:tc>
                <w:tcPr>
                  <w:tcW w:w="2017" w:type="dxa"/>
                  <w:tcBorders>
                    <w:top w:val="nil"/>
                    <w:left w:val="nil"/>
                    <w:bottom w:val="nil"/>
                    <w:right w:val="nil"/>
                  </w:tcBorders>
                  <w:vAlign w:val="bottom"/>
                </w:tcPr>
                <w:p w14:paraId="4C2525A4" w14:textId="096385B8" w:rsidR="00BB7090" w:rsidRPr="00BB7090" w:rsidDel="00CE24DF" w:rsidRDefault="00BB7090">
                  <w:pPr>
                    <w:pStyle w:val="ListBullet"/>
                    <w:numPr>
                      <w:ilvl w:val="0"/>
                      <w:numId w:val="0"/>
                    </w:numPr>
                    <w:ind w:left="216" w:hanging="216"/>
                    <w:rPr>
                      <w:del w:id="4609" w:author="King, Darryl" w:date="2021-09-23T10:37:00Z"/>
                      <w:rFonts w:asciiTheme="majorHAnsi" w:hAnsiTheme="majorHAnsi" w:cstheme="majorHAnsi"/>
                      <w:color w:val="000000"/>
                      <w:sz w:val="16"/>
                      <w:szCs w:val="16"/>
                    </w:rPr>
                    <w:pPrChange w:id="4610" w:author="King, Darryl" w:date="2021-09-23T10:38:00Z">
                      <w:pPr>
                        <w:autoSpaceDE w:val="0"/>
                        <w:autoSpaceDN w:val="0"/>
                        <w:adjustRightInd w:val="0"/>
                        <w:spacing w:after="0" w:line="240" w:lineRule="auto"/>
                        <w:jc w:val="center"/>
                      </w:pPr>
                    </w:pPrChange>
                  </w:pPr>
                  <w:del w:id="4611" w:author="King, Darryl" w:date="2021-09-23T10:37:00Z">
                    <w:r w:rsidRPr="00BB7090" w:rsidDel="00CE24DF">
                      <w:rPr>
                        <w:rFonts w:asciiTheme="majorHAnsi" w:hAnsiTheme="majorHAnsi" w:cstheme="majorHAnsi"/>
                        <w:color w:val="000000"/>
                        <w:sz w:val="16"/>
                        <w:szCs w:val="16"/>
                      </w:rPr>
                      <w:delText>MONTH</w:delText>
                    </w:r>
                  </w:del>
                </w:p>
              </w:tc>
              <w:tc>
                <w:tcPr>
                  <w:tcW w:w="1103" w:type="dxa"/>
                  <w:tcBorders>
                    <w:top w:val="nil"/>
                    <w:left w:val="nil"/>
                    <w:bottom w:val="nil"/>
                    <w:right w:val="nil"/>
                  </w:tcBorders>
                  <w:vAlign w:val="bottom"/>
                </w:tcPr>
                <w:p w14:paraId="4821DB32" w14:textId="086CDFB4" w:rsidR="00BB7090" w:rsidRPr="00BB7090" w:rsidDel="00CE24DF" w:rsidRDefault="00BB7090">
                  <w:pPr>
                    <w:pStyle w:val="ListBullet"/>
                    <w:numPr>
                      <w:ilvl w:val="0"/>
                      <w:numId w:val="0"/>
                    </w:numPr>
                    <w:ind w:left="216" w:hanging="216"/>
                    <w:rPr>
                      <w:del w:id="4612" w:author="King, Darryl" w:date="2021-09-23T10:37:00Z"/>
                      <w:rFonts w:asciiTheme="majorHAnsi" w:hAnsiTheme="majorHAnsi" w:cstheme="majorHAnsi"/>
                      <w:color w:val="000000"/>
                      <w:sz w:val="16"/>
                      <w:szCs w:val="16"/>
                    </w:rPr>
                    <w:pPrChange w:id="4613" w:author="King, Darryl" w:date="2021-09-23T10:38:00Z">
                      <w:pPr>
                        <w:autoSpaceDE w:val="0"/>
                        <w:autoSpaceDN w:val="0"/>
                        <w:adjustRightInd w:val="0"/>
                        <w:spacing w:after="0" w:line="240" w:lineRule="auto"/>
                        <w:ind w:right="10"/>
                        <w:jc w:val="right"/>
                      </w:pPr>
                    </w:pPrChange>
                  </w:pPr>
                  <w:del w:id="4614" w:author="King, Darryl" w:date="2021-09-23T10:37:00Z">
                    <w:r w:rsidRPr="00BB7090" w:rsidDel="00CE24DF">
                      <w:rPr>
                        <w:rFonts w:asciiTheme="majorHAnsi" w:hAnsiTheme="majorHAnsi" w:cstheme="majorHAnsi"/>
                        <w:color w:val="000000"/>
                        <w:sz w:val="16"/>
                        <w:szCs w:val="16"/>
                      </w:rPr>
                      <w:delText>-952166.1</w:delText>
                    </w:r>
                  </w:del>
                </w:p>
              </w:tc>
              <w:tc>
                <w:tcPr>
                  <w:tcW w:w="1207" w:type="dxa"/>
                  <w:tcBorders>
                    <w:top w:val="nil"/>
                    <w:left w:val="nil"/>
                    <w:bottom w:val="nil"/>
                    <w:right w:val="nil"/>
                  </w:tcBorders>
                  <w:vAlign w:val="bottom"/>
                </w:tcPr>
                <w:p w14:paraId="55E2E61A" w14:textId="3BB663E4" w:rsidR="00BB7090" w:rsidRPr="00BB7090" w:rsidDel="00CE24DF" w:rsidRDefault="00BB7090">
                  <w:pPr>
                    <w:pStyle w:val="ListBullet"/>
                    <w:numPr>
                      <w:ilvl w:val="0"/>
                      <w:numId w:val="0"/>
                    </w:numPr>
                    <w:ind w:left="216" w:hanging="216"/>
                    <w:rPr>
                      <w:del w:id="4615" w:author="King, Darryl" w:date="2021-09-23T10:37:00Z"/>
                      <w:rFonts w:asciiTheme="majorHAnsi" w:hAnsiTheme="majorHAnsi" w:cstheme="majorHAnsi"/>
                      <w:color w:val="000000"/>
                      <w:sz w:val="16"/>
                      <w:szCs w:val="16"/>
                    </w:rPr>
                    <w:pPrChange w:id="4616" w:author="King, Darryl" w:date="2021-09-23T10:38:00Z">
                      <w:pPr>
                        <w:autoSpaceDE w:val="0"/>
                        <w:autoSpaceDN w:val="0"/>
                        <w:adjustRightInd w:val="0"/>
                        <w:spacing w:after="0" w:line="240" w:lineRule="auto"/>
                        <w:ind w:right="10"/>
                        <w:jc w:val="right"/>
                      </w:pPr>
                    </w:pPrChange>
                  </w:pPr>
                  <w:del w:id="4617" w:author="King, Darryl" w:date="2021-09-23T10:37:00Z">
                    <w:r w:rsidRPr="00BB7090" w:rsidDel="00CE24DF">
                      <w:rPr>
                        <w:rFonts w:asciiTheme="majorHAnsi" w:hAnsiTheme="majorHAnsi" w:cstheme="majorHAnsi"/>
                        <w:color w:val="000000"/>
                        <w:sz w:val="16"/>
                        <w:szCs w:val="16"/>
                      </w:rPr>
                      <w:delText>102847.2</w:delText>
                    </w:r>
                  </w:del>
                </w:p>
              </w:tc>
              <w:tc>
                <w:tcPr>
                  <w:tcW w:w="1208" w:type="dxa"/>
                  <w:tcBorders>
                    <w:top w:val="nil"/>
                    <w:left w:val="nil"/>
                    <w:bottom w:val="nil"/>
                    <w:right w:val="nil"/>
                  </w:tcBorders>
                  <w:vAlign w:val="bottom"/>
                </w:tcPr>
                <w:p w14:paraId="7CA26495" w14:textId="591B4373" w:rsidR="00BB7090" w:rsidRPr="00BB7090" w:rsidDel="00CE24DF" w:rsidRDefault="00BB7090">
                  <w:pPr>
                    <w:pStyle w:val="ListBullet"/>
                    <w:numPr>
                      <w:ilvl w:val="0"/>
                      <w:numId w:val="0"/>
                    </w:numPr>
                    <w:ind w:left="216" w:hanging="216"/>
                    <w:rPr>
                      <w:del w:id="4618" w:author="King, Darryl" w:date="2021-09-23T10:37:00Z"/>
                      <w:rFonts w:asciiTheme="majorHAnsi" w:hAnsiTheme="majorHAnsi" w:cstheme="majorHAnsi"/>
                      <w:color w:val="000000"/>
                      <w:sz w:val="16"/>
                      <w:szCs w:val="16"/>
                    </w:rPr>
                    <w:pPrChange w:id="4619" w:author="King, Darryl" w:date="2021-09-23T10:38:00Z">
                      <w:pPr>
                        <w:autoSpaceDE w:val="0"/>
                        <w:autoSpaceDN w:val="0"/>
                        <w:adjustRightInd w:val="0"/>
                        <w:spacing w:after="0" w:line="240" w:lineRule="auto"/>
                        <w:ind w:right="10"/>
                        <w:jc w:val="right"/>
                      </w:pPr>
                    </w:pPrChange>
                  </w:pPr>
                  <w:del w:id="4620" w:author="King, Darryl" w:date="2021-09-23T10:37:00Z">
                    <w:r w:rsidRPr="00BB7090" w:rsidDel="00CE24DF">
                      <w:rPr>
                        <w:rFonts w:asciiTheme="majorHAnsi" w:hAnsiTheme="majorHAnsi" w:cstheme="majorHAnsi"/>
                        <w:color w:val="000000"/>
                        <w:sz w:val="16"/>
                        <w:szCs w:val="16"/>
                      </w:rPr>
                      <w:delText>-9.258067</w:delText>
                    </w:r>
                  </w:del>
                </w:p>
              </w:tc>
              <w:tc>
                <w:tcPr>
                  <w:tcW w:w="997" w:type="dxa"/>
                  <w:tcBorders>
                    <w:top w:val="nil"/>
                    <w:left w:val="nil"/>
                    <w:bottom w:val="nil"/>
                    <w:right w:val="nil"/>
                  </w:tcBorders>
                  <w:vAlign w:val="bottom"/>
                </w:tcPr>
                <w:p w14:paraId="7CF9B2F8" w14:textId="0486C79A" w:rsidR="00BB7090" w:rsidRPr="00BB7090" w:rsidDel="00CE24DF" w:rsidRDefault="00BB7090">
                  <w:pPr>
                    <w:pStyle w:val="ListBullet"/>
                    <w:numPr>
                      <w:ilvl w:val="0"/>
                      <w:numId w:val="0"/>
                    </w:numPr>
                    <w:ind w:left="216" w:hanging="216"/>
                    <w:rPr>
                      <w:del w:id="4621" w:author="King, Darryl" w:date="2021-09-23T10:37:00Z"/>
                      <w:rFonts w:asciiTheme="majorHAnsi" w:hAnsiTheme="majorHAnsi" w:cstheme="majorHAnsi"/>
                      <w:color w:val="000000"/>
                      <w:sz w:val="16"/>
                      <w:szCs w:val="16"/>
                    </w:rPr>
                    <w:pPrChange w:id="4622" w:author="King, Darryl" w:date="2021-09-23T10:38:00Z">
                      <w:pPr>
                        <w:autoSpaceDE w:val="0"/>
                        <w:autoSpaceDN w:val="0"/>
                        <w:adjustRightInd w:val="0"/>
                        <w:spacing w:after="0" w:line="240" w:lineRule="auto"/>
                        <w:ind w:right="10"/>
                        <w:jc w:val="right"/>
                      </w:pPr>
                    </w:pPrChange>
                  </w:pPr>
                  <w:del w:id="462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30A2585" w14:textId="50C553DE" w:rsidTr="00065FB3">
              <w:trPr>
                <w:trHeight w:val="66"/>
                <w:jc w:val="center"/>
                <w:del w:id="4624" w:author="King, Darryl" w:date="2021-09-23T10:37:00Z"/>
              </w:trPr>
              <w:tc>
                <w:tcPr>
                  <w:tcW w:w="2017" w:type="dxa"/>
                  <w:tcBorders>
                    <w:top w:val="nil"/>
                    <w:left w:val="nil"/>
                    <w:bottom w:val="nil"/>
                    <w:right w:val="nil"/>
                  </w:tcBorders>
                  <w:vAlign w:val="bottom"/>
                </w:tcPr>
                <w:p w14:paraId="329D1508" w14:textId="0CD6628E" w:rsidR="00BB7090" w:rsidRPr="00BB7090" w:rsidDel="00CE24DF" w:rsidRDefault="00BB7090">
                  <w:pPr>
                    <w:pStyle w:val="ListBullet"/>
                    <w:numPr>
                      <w:ilvl w:val="0"/>
                      <w:numId w:val="0"/>
                    </w:numPr>
                    <w:ind w:left="216" w:hanging="216"/>
                    <w:rPr>
                      <w:del w:id="4625" w:author="King, Darryl" w:date="2021-09-23T10:37:00Z"/>
                      <w:rFonts w:asciiTheme="majorHAnsi" w:hAnsiTheme="majorHAnsi" w:cstheme="majorHAnsi"/>
                      <w:color w:val="000000"/>
                      <w:sz w:val="16"/>
                      <w:szCs w:val="16"/>
                    </w:rPr>
                    <w:pPrChange w:id="4626" w:author="King, Darryl" w:date="2021-09-23T10:38:00Z">
                      <w:pPr>
                        <w:autoSpaceDE w:val="0"/>
                        <w:autoSpaceDN w:val="0"/>
                        <w:adjustRightInd w:val="0"/>
                        <w:spacing w:after="0" w:line="240" w:lineRule="auto"/>
                        <w:jc w:val="center"/>
                      </w:pPr>
                    </w:pPrChange>
                  </w:pPr>
                  <w:del w:id="4627" w:author="King, Darryl" w:date="2021-09-23T10:37:00Z">
                    <w:r w:rsidRPr="00BB7090" w:rsidDel="00CE24DF">
                      <w:rPr>
                        <w:rFonts w:asciiTheme="majorHAnsi" w:hAnsiTheme="majorHAnsi" w:cstheme="majorHAnsi"/>
                        <w:color w:val="000000"/>
                        <w:sz w:val="16"/>
                        <w:szCs w:val="16"/>
                      </w:rPr>
                      <w:delText>S(-13)</w:delText>
                    </w:r>
                  </w:del>
                </w:p>
              </w:tc>
              <w:tc>
                <w:tcPr>
                  <w:tcW w:w="1103" w:type="dxa"/>
                  <w:tcBorders>
                    <w:top w:val="nil"/>
                    <w:left w:val="nil"/>
                    <w:bottom w:val="nil"/>
                    <w:right w:val="nil"/>
                  </w:tcBorders>
                  <w:vAlign w:val="bottom"/>
                </w:tcPr>
                <w:p w14:paraId="4F3CB3D0" w14:textId="7995C125" w:rsidR="00BB7090" w:rsidRPr="00BB7090" w:rsidDel="00CE24DF" w:rsidRDefault="00BB7090">
                  <w:pPr>
                    <w:pStyle w:val="ListBullet"/>
                    <w:numPr>
                      <w:ilvl w:val="0"/>
                      <w:numId w:val="0"/>
                    </w:numPr>
                    <w:ind w:left="216" w:hanging="216"/>
                    <w:rPr>
                      <w:del w:id="4628" w:author="King, Darryl" w:date="2021-09-23T10:37:00Z"/>
                      <w:rFonts w:asciiTheme="majorHAnsi" w:hAnsiTheme="majorHAnsi" w:cstheme="majorHAnsi"/>
                      <w:color w:val="000000"/>
                      <w:sz w:val="16"/>
                      <w:szCs w:val="16"/>
                    </w:rPr>
                    <w:pPrChange w:id="4629" w:author="King, Darryl" w:date="2021-09-23T10:38:00Z">
                      <w:pPr>
                        <w:autoSpaceDE w:val="0"/>
                        <w:autoSpaceDN w:val="0"/>
                        <w:adjustRightInd w:val="0"/>
                        <w:spacing w:after="0" w:line="240" w:lineRule="auto"/>
                        <w:ind w:right="10"/>
                        <w:jc w:val="right"/>
                      </w:pPr>
                    </w:pPrChange>
                  </w:pPr>
                  <w:del w:id="4630" w:author="King, Darryl" w:date="2021-09-23T10:37:00Z">
                    <w:r w:rsidRPr="00BB7090" w:rsidDel="00CE24DF">
                      <w:rPr>
                        <w:rFonts w:asciiTheme="majorHAnsi" w:hAnsiTheme="majorHAnsi" w:cstheme="majorHAnsi"/>
                        <w:color w:val="000000"/>
                        <w:sz w:val="16"/>
                        <w:szCs w:val="16"/>
                      </w:rPr>
                      <w:delText>415343.1</w:delText>
                    </w:r>
                  </w:del>
                </w:p>
              </w:tc>
              <w:tc>
                <w:tcPr>
                  <w:tcW w:w="1207" w:type="dxa"/>
                  <w:tcBorders>
                    <w:top w:val="nil"/>
                    <w:left w:val="nil"/>
                    <w:bottom w:val="nil"/>
                    <w:right w:val="nil"/>
                  </w:tcBorders>
                  <w:vAlign w:val="bottom"/>
                </w:tcPr>
                <w:p w14:paraId="66CB1F95" w14:textId="37A6A77A" w:rsidR="00BB7090" w:rsidRPr="00BB7090" w:rsidDel="00CE24DF" w:rsidRDefault="00BB7090">
                  <w:pPr>
                    <w:pStyle w:val="ListBullet"/>
                    <w:numPr>
                      <w:ilvl w:val="0"/>
                      <w:numId w:val="0"/>
                    </w:numPr>
                    <w:ind w:left="216" w:hanging="216"/>
                    <w:rPr>
                      <w:del w:id="4631" w:author="King, Darryl" w:date="2021-09-23T10:37:00Z"/>
                      <w:rFonts w:asciiTheme="majorHAnsi" w:hAnsiTheme="majorHAnsi" w:cstheme="majorHAnsi"/>
                      <w:color w:val="000000"/>
                      <w:sz w:val="16"/>
                      <w:szCs w:val="16"/>
                    </w:rPr>
                    <w:pPrChange w:id="4632" w:author="King, Darryl" w:date="2021-09-23T10:38:00Z">
                      <w:pPr>
                        <w:autoSpaceDE w:val="0"/>
                        <w:autoSpaceDN w:val="0"/>
                        <w:adjustRightInd w:val="0"/>
                        <w:spacing w:after="0" w:line="240" w:lineRule="auto"/>
                        <w:ind w:right="10"/>
                        <w:jc w:val="right"/>
                      </w:pPr>
                    </w:pPrChange>
                  </w:pPr>
                  <w:del w:id="4633" w:author="King, Darryl" w:date="2021-09-23T10:37:00Z">
                    <w:r w:rsidRPr="00BB7090" w:rsidDel="00CE24DF">
                      <w:rPr>
                        <w:rFonts w:asciiTheme="majorHAnsi" w:hAnsiTheme="majorHAnsi" w:cstheme="majorHAnsi"/>
                        <w:color w:val="000000"/>
                        <w:sz w:val="16"/>
                        <w:szCs w:val="16"/>
                      </w:rPr>
                      <w:delText>135112.7</w:delText>
                    </w:r>
                  </w:del>
                </w:p>
              </w:tc>
              <w:tc>
                <w:tcPr>
                  <w:tcW w:w="1208" w:type="dxa"/>
                  <w:tcBorders>
                    <w:top w:val="nil"/>
                    <w:left w:val="nil"/>
                    <w:bottom w:val="nil"/>
                    <w:right w:val="nil"/>
                  </w:tcBorders>
                  <w:vAlign w:val="bottom"/>
                </w:tcPr>
                <w:p w14:paraId="19877BFC" w14:textId="696A1154" w:rsidR="00BB7090" w:rsidRPr="00BB7090" w:rsidDel="00CE24DF" w:rsidRDefault="00BB7090">
                  <w:pPr>
                    <w:pStyle w:val="ListBullet"/>
                    <w:numPr>
                      <w:ilvl w:val="0"/>
                      <w:numId w:val="0"/>
                    </w:numPr>
                    <w:ind w:left="216" w:hanging="216"/>
                    <w:rPr>
                      <w:del w:id="4634" w:author="King, Darryl" w:date="2021-09-23T10:37:00Z"/>
                      <w:rFonts w:asciiTheme="majorHAnsi" w:hAnsiTheme="majorHAnsi" w:cstheme="majorHAnsi"/>
                      <w:color w:val="000000"/>
                      <w:sz w:val="16"/>
                      <w:szCs w:val="16"/>
                    </w:rPr>
                    <w:pPrChange w:id="4635" w:author="King, Darryl" w:date="2021-09-23T10:38:00Z">
                      <w:pPr>
                        <w:autoSpaceDE w:val="0"/>
                        <w:autoSpaceDN w:val="0"/>
                        <w:adjustRightInd w:val="0"/>
                        <w:spacing w:after="0" w:line="240" w:lineRule="auto"/>
                        <w:ind w:right="10"/>
                        <w:jc w:val="right"/>
                      </w:pPr>
                    </w:pPrChange>
                  </w:pPr>
                  <w:del w:id="4636" w:author="King, Darryl" w:date="2021-09-23T10:37:00Z">
                    <w:r w:rsidRPr="00BB7090" w:rsidDel="00CE24DF">
                      <w:rPr>
                        <w:rFonts w:asciiTheme="majorHAnsi" w:hAnsiTheme="majorHAnsi" w:cstheme="majorHAnsi"/>
                        <w:color w:val="000000"/>
                        <w:sz w:val="16"/>
                        <w:szCs w:val="16"/>
                      </w:rPr>
                      <w:delText>3.074050</w:delText>
                    </w:r>
                  </w:del>
                </w:p>
              </w:tc>
              <w:tc>
                <w:tcPr>
                  <w:tcW w:w="997" w:type="dxa"/>
                  <w:tcBorders>
                    <w:top w:val="nil"/>
                    <w:left w:val="nil"/>
                    <w:bottom w:val="nil"/>
                    <w:right w:val="nil"/>
                  </w:tcBorders>
                  <w:vAlign w:val="bottom"/>
                </w:tcPr>
                <w:p w14:paraId="7DAC38C0" w14:textId="7FF40DE0" w:rsidR="00BB7090" w:rsidRPr="00BB7090" w:rsidDel="00CE24DF" w:rsidRDefault="00BB7090">
                  <w:pPr>
                    <w:pStyle w:val="ListBullet"/>
                    <w:numPr>
                      <w:ilvl w:val="0"/>
                      <w:numId w:val="0"/>
                    </w:numPr>
                    <w:ind w:left="216" w:hanging="216"/>
                    <w:rPr>
                      <w:del w:id="4637" w:author="King, Darryl" w:date="2021-09-23T10:37:00Z"/>
                      <w:rFonts w:asciiTheme="majorHAnsi" w:hAnsiTheme="majorHAnsi" w:cstheme="majorHAnsi"/>
                      <w:color w:val="000000"/>
                      <w:sz w:val="16"/>
                      <w:szCs w:val="16"/>
                    </w:rPr>
                    <w:pPrChange w:id="4638" w:author="King, Darryl" w:date="2021-09-23T10:38:00Z">
                      <w:pPr>
                        <w:autoSpaceDE w:val="0"/>
                        <w:autoSpaceDN w:val="0"/>
                        <w:adjustRightInd w:val="0"/>
                        <w:spacing w:after="0" w:line="240" w:lineRule="auto"/>
                        <w:ind w:right="10"/>
                        <w:jc w:val="right"/>
                      </w:pPr>
                    </w:pPrChange>
                  </w:pPr>
                  <w:del w:id="4639" w:author="King, Darryl" w:date="2021-09-23T10:37:00Z">
                    <w:r w:rsidRPr="00BB7090" w:rsidDel="00CE24DF">
                      <w:rPr>
                        <w:rFonts w:asciiTheme="majorHAnsi" w:hAnsiTheme="majorHAnsi" w:cstheme="majorHAnsi"/>
                        <w:color w:val="000000"/>
                        <w:sz w:val="16"/>
                        <w:szCs w:val="16"/>
                      </w:rPr>
                      <w:delText>0.0022</w:delText>
                    </w:r>
                  </w:del>
                </w:p>
              </w:tc>
            </w:tr>
            <w:tr w:rsidR="00BB7090" w:rsidRPr="00BB7090" w:rsidDel="00CE24DF" w14:paraId="0F1A04AD" w14:textId="7498634A" w:rsidTr="00065FB3">
              <w:trPr>
                <w:trHeight w:val="66"/>
                <w:jc w:val="center"/>
                <w:del w:id="4640" w:author="King, Darryl" w:date="2021-09-23T10:37:00Z"/>
              </w:trPr>
              <w:tc>
                <w:tcPr>
                  <w:tcW w:w="2017" w:type="dxa"/>
                  <w:tcBorders>
                    <w:top w:val="nil"/>
                    <w:left w:val="nil"/>
                    <w:bottom w:val="nil"/>
                    <w:right w:val="nil"/>
                  </w:tcBorders>
                  <w:vAlign w:val="bottom"/>
                </w:tcPr>
                <w:p w14:paraId="474E3E40" w14:textId="5B558963" w:rsidR="00BB7090" w:rsidRPr="00BB7090" w:rsidDel="00CE24DF" w:rsidRDefault="00BB7090">
                  <w:pPr>
                    <w:pStyle w:val="ListBullet"/>
                    <w:numPr>
                      <w:ilvl w:val="0"/>
                      <w:numId w:val="0"/>
                    </w:numPr>
                    <w:ind w:left="216" w:hanging="216"/>
                    <w:rPr>
                      <w:del w:id="4641" w:author="King, Darryl" w:date="2021-09-23T10:37:00Z"/>
                      <w:rFonts w:asciiTheme="majorHAnsi" w:hAnsiTheme="majorHAnsi" w:cstheme="majorHAnsi"/>
                      <w:color w:val="000000"/>
                      <w:sz w:val="16"/>
                      <w:szCs w:val="16"/>
                    </w:rPr>
                    <w:pPrChange w:id="4642" w:author="King, Darryl" w:date="2021-09-23T10:38:00Z">
                      <w:pPr>
                        <w:autoSpaceDE w:val="0"/>
                        <w:autoSpaceDN w:val="0"/>
                        <w:adjustRightInd w:val="0"/>
                        <w:spacing w:after="0" w:line="240" w:lineRule="auto"/>
                        <w:jc w:val="center"/>
                      </w:pPr>
                    </w:pPrChange>
                  </w:pPr>
                  <w:del w:id="4643" w:author="King, Darryl" w:date="2021-09-23T10:37:00Z">
                    <w:r w:rsidRPr="00BB7090" w:rsidDel="00CE24DF">
                      <w:rPr>
                        <w:rFonts w:asciiTheme="majorHAnsi" w:hAnsiTheme="majorHAnsi" w:cstheme="majorHAnsi"/>
                        <w:color w:val="000000"/>
                        <w:sz w:val="16"/>
                        <w:szCs w:val="16"/>
                      </w:rPr>
                      <w:delText>S(-9)</w:delText>
                    </w:r>
                  </w:del>
                </w:p>
              </w:tc>
              <w:tc>
                <w:tcPr>
                  <w:tcW w:w="1103" w:type="dxa"/>
                  <w:tcBorders>
                    <w:top w:val="nil"/>
                    <w:left w:val="nil"/>
                    <w:bottom w:val="nil"/>
                    <w:right w:val="nil"/>
                  </w:tcBorders>
                  <w:vAlign w:val="bottom"/>
                </w:tcPr>
                <w:p w14:paraId="1FB6FC69" w14:textId="281C5F7C" w:rsidR="00BB7090" w:rsidRPr="00BB7090" w:rsidDel="00CE24DF" w:rsidRDefault="00BB7090">
                  <w:pPr>
                    <w:pStyle w:val="ListBullet"/>
                    <w:numPr>
                      <w:ilvl w:val="0"/>
                      <w:numId w:val="0"/>
                    </w:numPr>
                    <w:ind w:left="216" w:hanging="216"/>
                    <w:rPr>
                      <w:del w:id="4644" w:author="King, Darryl" w:date="2021-09-23T10:37:00Z"/>
                      <w:rFonts w:asciiTheme="majorHAnsi" w:hAnsiTheme="majorHAnsi" w:cstheme="majorHAnsi"/>
                      <w:color w:val="000000"/>
                      <w:sz w:val="16"/>
                      <w:szCs w:val="16"/>
                    </w:rPr>
                    <w:pPrChange w:id="4645" w:author="King, Darryl" w:date="2021-09-23T10:38:00Z">
                      <w:pPr>
                        <w:autoSpaceDE w:val="0"/>
                        <w:autoSpaceDN w:val="0"/>
                        <w:adjustRightInd w:val="0"/>
                        <w:spacing w:after="0" w:line="240" w:lineRule="auto"/>
                        <w:ind w:right="10"/>
                        <w:jc w:val="right"/>
                      </w:pPr>
                    </w:pPrChange>
                  </w:pPr>
                  <w:del w:id="4646" w:author="King, Darryl" w:date="2021-09-23T10:37:00Z">
                    <w:r w:rsidRPr="00BB7090" w:rsidDel="00CE24DF">
                      <w:rPr>
                        <w:rFonts w:asciiTheme="majorHAnsi" w:hAnsiTheme="majorHAnsi" w:cstheme="majorHAnsi"/>
                        <w:color w:val="000000"/>
                        <w:sz w:val="16"/>
                        <w:szCs w:val="16"/>
                      </w:rPr>
                      <w:delText>-1583162.</w:delText>
                    </w:r>
                  </w:del>
                </w:p>
              </w:tc>
              <w:tc>
                <w:tcPr>
                  <w:tcW w:w="1207" w:type="dxa"/>
                  <w:tcBorders>
                    <w:top w:val="nil"/>
                    <w:left w:val="nil"/>
                    <w:bottom w:val="nil"/>
                    <w:right w:val="nil"/>
                  </w:tcBorders>
                  <w:vAlign w:val="bottom"/>
                </w:tcPr>
                <w:p w14:paraId="49FE15D8" w14:textId="7106E6C1" w:rsidR="00BB7090" w:rsidRPr="00BB7090" w:rsidDel="00CE24DF" w:rsidRDefault="00BB7090">
                  <w:pPr>
                    <w:pStyle w:val="ListBullet"/>
                    <w:numPr>
                      <w:ilvl w:val="0"/>
                      <w:numId w:val="0"/>
                    </w:numPr>
                    <w:ind w:left="216" w:hanging="216"/>
                    <w:rPr>
                      <w:del w:id="4647" w:author="King, Darryl" w:date="2021-09-23T10:37:00Z"/>
                      <w:rFonts w:asciiTheme="majorHAnsi" w:hAnsiTheme="majorHAnsi" w:cstheme="majorHAnsi"/>
                      <w:color w:val="000000"/>
                      <w:sz w:val="16"/>
                      <w:szCs w:val="16"/>
                    </w:rPr>
                    <w:pPrChange w:id="4648" w:author="King, Darryl" w:date="2021-09-23T10:38:00Z">
                      <w:pPr>
                        <w:autoSpaceDE w:val="0"/>
                        <w:autoSpaceDN w:val="0"/>
                        <w:adjustRightInd w:val="0"/>
                        <w:spacing w:after="0" w:line="240" w:lineRule="auto"/>
                        <w:ind w:right="10"/>
                        <w:jc w:val="right"/>
                      </w:pPr>
                    </w:pPrChange>
                  </w:pPr>
                  <w:del w:id="4649" w:author="King, Darryl" w:date="2021-09-23T10:37:00Z">
                    <w:r w:rsidRPr="00BB7090" w:rsidDel="00CE24DF">
                      <w:rPr>
                        <w:rFonts w:asciiTheme="majorHAnsi" w:hAnsiTheme="majorHAnsi" w:cstheme="majorHAnsi"/>
                        <w:color w:val="000000"/>
                        <w:sz w:val="16"/>
                        <w:szCs w:val="16"/>
                      </w:rPr>
                      <w:delText>154766.6</w:delText>
                    </w:r>
                  </w:del>
                </w:p>
              </w:tc>
              <w:tc>
                <w:tcPr>
                  <w:tcW w:w="1208" w:type="dxa"/>
                  <w:tcBorders>
                    <w:top w:val="nil"/>
                    <w:left w:val="nil"/>
                    <w:bottom w:val="nil"/>
                    <w:right w:val="nil"/>
                  </w:tcBorders>
                  <w:vAlign w:val="bottom"/>
                </w:tcPr>
                <w:p w14:paraId="3398E72C" w14:textId="228E876F" w:rsidR="00BB7090" w:rsidRPr="00BB7090" w:rsidDel="00CE24DF" w:rsidRDefault="00BB7090">
                  <w:pPr>
                    <w:pStyle w:val="ListBullet"/>
                    <w:numPr>
                      <w:ilvl w:val="0"/>
                      <w:numId w:val="0"/>
                    </w:numPr>
                    <w:ind w:left="216" w:hanging="216"/>
                    <w:rPr>
                      <w:del w:id="4650" w:author="King, Darryl" w:date="2021-09-23T10:37:00Z"/>
                      <w:rFonts w:asciiTheme="majorHAnsi" w:hAnsiTheme="majorHAnsi" w:cstheme="majorHAnsi"/>
                      <w:color w:val="000000"/>
                      <w:sz w:val="16"/>
                      <w:szCs w:val="16"/>
                    </w:rPr>
                    <w:pPrChange w:id="4651" w:author="King, Darryl" w:date="2021-09-23T10:38:00Z">
                      <w:pPr>
                        <w:autoSpaceDE w:val="0"/>
                        <w:autoSpaceDN w:val="0"/>
                        <w:adjustRightInd w:val="0"/>
                        <w:spacing w:after="0" w:line="240" w:lineRule="auto"/>
                        <w:ind w:right="10"/>
                        <w:jc w:val="right"/>
                      </w:pPr>
                    </w:pPrChange>
                  </w:pPr>
                  <w:del w:id="4652" w:author="King, Darryl" w:date="2021-09-23T10:37:00Z">
                    <w:r w:rsidRPr="00BB7090" w:rsidDel="00CE24DF">
                      <w:rPr>
                        <w:rFonts w:asciiTheme="majorHAnsi" w:hAnsiTheme="majorHAnsi" w:cstheme="majorHAnsi"/>
                        <w:color w:val="000000"/>
                        <w:sz w:val="16"/>
                        <w:szCs w:val="16"/>
                      </w:rPr>
                      <w:delText>-10.22935</w:delText>
                    </w:r>
                  </w:del>
                </w:p>
              </w:tc>
              <w:tc>
                <w:tcPr>
                  <w:tcW w:w="997" w:type="dxa"/>
                  <w:tcBorders>
                    <w:top w:val="nil"/>
                    <w:left w:val="nil"/>
                    <w:bottom w:val="nil"/>
                    <w:right w:val="nil"/>
                  </w:tcBorders>
                  <w:vAlign w:val="bottom"/>
                </w:tcPr>
                <w:p w14:paraId="0BE94573" w14:textId="663AB0AA" w:rsidR="00BB7090" w:rsidRPr="00BB7090" w:rsidDel="00CE24DF" w:rsidRDefault="00BB7090">
                  <w:pPr>
                    <w:pStyle w:val="ListBullet"/>
                    <w:numPr>
                      <w:ilvl w:val="0"/>
                      <w:numId w:val="0"/>
                    </w:numPr>
                    <w:ind w:left="216" w:hanging="216"/>
                    <w:rPr>
                      <w:del w:id="4653" w:author="King, Darryl" w:date="2021-09-23T10:37:00Z"/>
                      <w:rFonts w:asciiTheme="majorHAnsi" w:hAnsiTheme="majorHAnsi" w:cstheme="majorHAnsi"/>
                      <w:color w:val="000000"/>
                      <w:sz w:val="16"/>
                      <w:szCs w:val="16"/>
                    </w:rPr>
                    <w:pPrChange w:id="4654" w:author="King, Darryl" w:date="2021-09-23T10:38:00Z">
                      <w:pPr>
                        <w:autoSpaceDE w:val="0"/>
                        <w:autoSpaceDN w:val="0"/>
                        <w:adjustRightInd w:val="0"/>
                        <w:spacing w:after="0" w:line="240" w:lineRule="auto"/>
                        <w:ind w:right="10"/>
                        <w:jc w:val="right"/>
                      </w:pPr>
                    </w:pPrChange>
                  </w:pPr>
                  <w:del w:id="465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124E773" w14:textId="2EA60CE3" w:rsidTr="00065FB3">
              <w:trPr>
                <w:trHeight w:val="66"/>
                <w:jc w:val="center"/>
                <w:del w:id="4656" w:author="King, Darryl" w:date="2021-09-23T10:37:00Z"/>
              </w:trPr>
              <w:tc>
                <w:tcPr>
                  <w:tcW w:w="2017" w:type="dxa"/>
                  <w:tcBorders>
                    <w:top w:val="nil"/>
                    <w:left w:val="nil"/>
                    <w:bottom w:val="nil"/>
                    <w:right w:val="nil"/>
                  </w:tcBorders>
                  <w:vAlign w:val="bottom"/>
                </w:tcPr>
                <w:p w14:paraId="743227A7" w14:textId="6DC98CD3" w:rsidR="00BB7090" w:rsidRPr="00BB7090" w:rsidDel="00CE24DF" w:rsidRDefault="00BB7090">
                  <w:pPr>
                    <w:pStyle w:val="ListBullet"/>
                    <w:numPr>
                      <w:ilvl w:val="0"/>
                      <w:numId w:val="0"/>
                    </w:numPr>
                    <w:ind w:left="216" w:hanging="216"/>
                    <w:rPr>
                      <w:del w:id="4657" w:author="King, Darryl" w:date="2021-09-23T10:37:00Z"/>
                      <w:rFonts w:asciiTheme="majorHAnsi" w:hAnsiTheme="majorHAnsi" w:cstheme="majorHAnsi"/>
                      <w:color w:val="000000"/>
                      <w:sz w:val="16"/>
                      <w:szCs w:val="16"/>
                    </w:rPr>
                    <w:pPrChange w:id="4658" w:author="King, Darryl" w:date="2021-09-23T10:38:00Z">
                      <w:pPr>
                        <w:autoSpaceDE w:val="0"/>
                        <w:autoSpaceDN w:val="0"/>
                        <w:adjustRightInd w:val="0"/>
                        <w:spacing w:after="0" w:line="240" w:lineRule="auto"/>
                        <w:jc w:val="center"/>
                      </w:pPr>
                    </w:pPrChange>
                  </w:pPr>
                  <w:del w:id="4659" w:author="King, Darryl" w:date="2021-09-23T10:37:00Z">
                    <w:r w:rsidRPr="00BB7090" w:rsidDel="00CE24DF">
                      <w:rPr>
                        <w:rFonts w:asciiTheme="majorHAnsi" w:hAnsiTheme="majorHAnsi" w:cstheme="majorHAnsi"/>
                        <w:color w:val="000000"/>
                        <w:sz w:val="16"/>
                        <w:szCs w:val="16"/>
                      </w:rPr>
                      <w:delText>S(-8)</w:delText>
                    </w:r>
                  </w:del>
                </w:p>
              </w:tc>
              <w:tc>
                <w:tcPr>
                  <w:tcW w:w="1103" w:type="dxa"/>
                  <w:tcBorders>
                    <w:top w:val="nil"/>
                    <w:left w:val="nil"/>
                    <w:bottom w:val="nil"/>
                    <w:right w:val="nil"/>
                  </w:tcBorders>
                  <w:vAlign w:val="bottom"/>
                </w:tcPr>
                <w:p w14:paraId="43282475" w14:textId="0D805496" w:rsidR="00BB7090" w:rsidRPr="00BB7090" w:rsidDel="00CE24DF" w:rsidRDefault="00BB7090">
                  <w:pPr>
                    <w:pStyle w:val="ListBullet"/>
                    <w:numPr>
                      <w:ilvl w:val="0"/>
                      <w:numId w:val="0"/>
                    </w:numPr>
                    <w:ind w:left="216" w:hanging="216"/>
                    <w:rPr>
                      <w:del w:id="4660" w:author="King, Darryl" w:date="2021-09-23T10:37:00Z"/>
                      <w:rFonts w:asciiTheme="majorHAnsi" w:hAnsiTheme="majorHAnsi" w:cstheme="majorHAnsi"/>
                      <w:color w:val="000000"/>
                      <w:sz w:val="16"/>
                      <w:szCs w:val="16"/>
                    </w:rPr>
                    <w:pPrChange w:id="4661" w:author="King, Darryl" w:date="2021-09-23T10:38:00Z">
                      <w:pPr>
                        <w:autoSpaceDE w:val="0"/>
                        <w:autoSpaceDN w:val="0"/>
                        <w:adjustRightInd w:val="0"/>
                        <w:spacing w:after="0" w:line="240" w:lineRule="auto"/>
                        <w:ind w:right="10"/>
                        <w:jc w:val="right"/>
                      </w:pPr>
                    </w:pPrChange>
                  </w:pPr>
                  <w:del w:id="4662" w:author="King, Darryl" w:date="2021-09-23T10:37:00Z">
                    <w:r w:rsidRPr="00BB7090" w:rsidDel="00CE24DF">
                      <w:rPr>
                        <w:rFonts w:asciiTheme="majorHAnsi" w:hAnsiTheme="majorHAnsi" w:cstheme="majorHAnsi"/>
                        <w:color w:val="000000"/>
                        <w:sz w:val="16"/>
                        <w:szCs w:val="16"/>
                      </w:rPr>
                      <w:delText>-1660587.</w:delText>
                    </w:r>
                  </w:del>
                </w:p>
              </w:tc>
              <w:tc>
                <w:tcPr>
                  <w:tcW w:w="1207" w:type="dxa"/>
                  <w:tcBorders>
                    <w:top w:val="nil"/>
                    <w:left w:val="nil"/>
                    <w:bottom w:val="nil"/>
                    <w:right w:val="nil"/>
                  </w:tcBorders>
                  <w:vAlign w:val="bottom"/>
                </w:tcPr>
                <w:p w14:paraId="760B80D4" w14:textId="36054AE4" w:rsidR="00BB7090" w:rsidRPr="00BB7090" w:rsidDel="00CE24DF" w:rsidRDefault="00BB7090">
                  <w:pPr>
                    <w:pStyle w:val="ListBullet"/>
                    <w:numPr>
                      <w:ilvl w:val="0"/>
                      <w:numId w:val="0"/>
                    </w:numPr>
                    <w:ind w:left="216" w:hanging="216"/>
                    <w:rPr>
                      <w:del w:id="4663" w:author="King, Darryl" w:date="2021-09-23T10:37:00Z"/>
                      <w:rFonts w:asciiTheme="majorHAnsi" w:hAnsiTheme="majorHAnsi" w:cstheme="majorHAnsi"/>
                      <w:color w:val="000000"/>
                      <w:sz w:val="16"/>
                      <w:szCs w:val="16"/>
                    </w:rPr>
                    <w:pPrChange w:id="4664" w:author="King, Darryl" w:date="2021-09-23T10:38:00Z">
                      <w:pPr>
                        <w:autoSpaceDE w:val="0"/>
                        <w:autoSpaceDN w:val="0"/>
                        <w:adjustRightInd w:val="0"/>
                        <w:spacing w:after="0" w:line="240" w:lineRule="auto"/>
                        <w:ind w:right="10"/>
                        <w:jc w:val="right"/>
                      </w:pPr>
                    </w:pPrChange>
                  </w:pPr>
                  <w:del w:id="4665" w:author="King, Darryl" w:date="2021-09-23T10:37:00Z">
                    <w:r w:rsidRPr="00BB7090" w:rsidDel="00CE24DF">
                      <w:rPr>
                        <w:rFonts w:asciiTheme="majorHAnsi" w:hAnsiTheme="majorHAnsi" w:cstheme="majorHAnsi"/>
                        <w:color w:val="000000"/>
                        <w:sz w:val="16"/>
                        <w:szCs w:val="16"/>
                      </w:rPr>
                      <w:delText>154494.9</w:delText>
                    </w:r>
                  </w:del>
                </w:p>
              </w:tc>
              <w:tc>
                <w:tcPr>
                  <w:tcW w:w="1208" w:type="dxa"/>
                  <w:tcBorders>
                    <w:top w:val="nil"/>
                    <w:left w:val="nil"/>
                    <w:bottom w:val="nil"/>
                    <w:right w:val="nil"/>
                  </w:tcBorders>
                  <w:vAlign w:val="bottom"/>
                </w:tcPr>
                <w:p w14:paraId="325A4D89" w14:textId="7E9BD448" w:rsidR="00BB7090" w:rsidRPr="00BB7090" w:rsidDel="00CE24DF" w:rsidRDefault="00BB7090">
                  <w:pPr>
                    <w:pStyle w:val="ListBullet"/>
                    <w:numPr>
                      <w:ilvl w:val="0"/>
                      <w:numId w:val="0"/>
                    </w:numPr>
                    <w:ind w:left="216" w:hanging="216"/>
                    <w:rPr>
                      <w:del w:id="4666" w:author="King, Darryl" w:date="2021-09-23T10:37:00Z"/>
                      <w:rFonts w:asciiTheme="majorHAnsi" w:hAnsiTheme="majorHAnsi" w:cstheme="majorHAnsi"/>
                      <w:color w:val="000000"/>
                      <w:sz w:val="16"/>
                      <w:szCs w:val="16"/>
                    </w:rPr>
                    <w:pPrChange w:id="4667" w:author="King, Darryl" w:date="2021-09-23T10:38:00Z">
                      <w:pPr>
                        <w:autoSpaceDE w:val="0"/>
                        <w:autoSpaceDN w:val="0"/>
                        <w:adjustRightInd w:val="0"/>
                        <w:spacing w:after="0" w:line="240" w:lineRule="auto"/>
                        <w:ind w:right="10"/>
                        <w:jc w:val="right"/>
                      </w:pPr>
                    </w:pPrChange>
                  </w:pPr>
                  <w:del w:id="4668" w:author="King, Darryl" w:date="2021-09-23T10:37:00Z">
                    <w:r w:rsidRPr="00BB7090" w:rsidDel="00CE24DF">
                      <w:rPr>
                        <w:rFonts w:asciiTheme="majorHAnsi" w:hAnsiTheme="majorHAnsi" w:cstheme="majorHAnsi"/>
                        <w:color w:val="000000"/>
                        <w:sz w:val="16"/>
                        <w:szCs w:val="16"/>
                      </w:rPr>
                      <w:delText>-10.74849</w:delText>
                    </w:r>
                  </w:del>
                </w:p>
              </w:tc>
              <w:tc>
                <w:tcPr>
                  <w:tcW w:w="997" w:type="dxa"/>
                  <w:tcBorders>
                    <w:top w:val="nil"/>
                    <w:left w:val="nil"/>
                    <w:bottom w:val="nil"/>
                    <w:right w:val="nil"/>
                  </w:tcBorders>
                  <w:vAlign w:val="bottom"/>
                </w:tcPr>
                <w:p w14:paraId="4D5D58CF" w14:textId="174E3724" w:rsidR="00BB7090" w:rsidRPr="00BB7090" w:rsidDel="00CE24DF" w:rsidRDefault="00BB7090">
                  <w:pPr>
                    <w:pStyle w:val="ListBullet"/>
                    <w:numPr>
                      <w:ilvl w:val="0"/>
                      <w:numId w:val="0"/>
                    </w:numPr>
                    <w:ind w:left="216" w:hanging="216"/>
                    <w:rPr>
                      <w:del w:id="4669" w:author="King, Darryl" w:date="2021-09-23T10:37:00Z"/>
                      <w:rFonts w:asciiTheme="majorHAnsi" w:hAnsiTheme="majorHAnsi" w:cstheme="majorHAnsi"/>
                      <w:color w:val="000000"/>
                      <w:sz w:val="16"/>
                      <w:szCs w:val="16"/>
                    </w:rPr>
                    <w:pPrChange w:id="4670" w:author="King, Darryl" w:date="2021-09-23T10:38:00Z">
                      <w:pPr>
                        <w:autoSpaceDE w:val="0"/>
                        <w:autoSpaceDN w:val="0"/>
                        <w:adjustRightInd w:val="0"/>
                        <w:spacing w:after="0" w:line="240" w:lineRule="auto"/>
                        <w:ind w:right="10"/>
                        <w:jc w:val="right"/>
                      </w:pPr>
                    </w:pPrChange>
                  </w:pPr>
                  <w:del w:id="467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305FD3E3" w14:textId="136DAB83" w:rsidTr="00065FB3">
              <w:trPr>
                <w:trHeight w:val="66"/>
                <w:jc w:val="center"/>
                <w:del w:id="4672" w:author="King, Darryl" w:date="2021-09-23T10:37:00Z"/>
              </w:trPr>
              <w:tc>
                <w:tcPr>
                  <w:tcW w:w="2017" w:type="dxa"/>
                  <w:tcBorders>
                    <w:top w:val="nil"/>
                    <w:left w:val="nil"/>
                    <w:bottom w:val="nil"/>
                    <w:right w:val="nil"/>
                  </w:tcBorders>
                  <w:vAlign w:val="bottom"/>
                </w:tcPr>
                <w:p w14:paraId="4FCFEFFB" w14:textId="1920ED1A" w:rsidR="00BB7090" w:rsidRPr="00BB7090" w:rsidDel="00CE24DF" w:rsidRDefault="00BB7090">
                  <w:pPr>
                    <w:pStyle w:val="ListBullet"/>
                    <w:numPr>
                      <w:ilvl w:val="0"/>
                      <w:numId w:val="0"/>
                    </w:numPr>
                    <w:ind w:left="216" w:hanging="216"/>
                    <w:rPr>
                      <w:del w:id="4673" w:author="King, Darryl" w:date="2021-09-23T10:37:00Z"/>
                      <w:rFonts w:asciiTheme="majorHAnsi" w:hAnsiTheme="majorHAnsi" w:cstheme="majorHAnsi"/>
                      <w:color w:val="000000"/>
                      <w:sz w:val="16"/>
                      <w:szCs w:val="16"/>
                    </w:rPr>
                    <w:pPrChange w:id="4674" w:author="King, Darryl" w:date="2021-09-23T10:38:00Z">
                      <w:pPr>
                        <w:autoSpaceDE w:val="0"/>
                        <w:autoSpaceDN w:val="0"/>
                        <w:adjustRightInd w:val="0"/>
                        <w:spacing w:after="0" w:line="240" w:lineRule="auto"/>
                        <w:jc w:val="center"/>
                      </w:pPr>
                    </w:pPrChange>
                  </w:pPr>
                  <w:del w:id="4675" w:author="King, Darryl" w:date="2021-09-23T10:37:00Z">
                    <w:r w:rsidRPr="00BB7090" w:rsidDel="00CE24DF">
                      <w:rPr>
                        <w:rFonts w:asciiTheme="majorHAnsi" w:hAnsiTheme="majorHAnsi" w:cstheme="majorHAnsi"/>
                        <w:color w:val="000000"/>
                        <w:sz w:val="16"/>
                        <w:szCs w:val="16"/>
                      </w:rPr>
                      <w:delText>S(-7)</w:delText>
                    </w:r>
                  </w:del>
                </w:p>
              </w:tc>
              <w:tc>
                <w:tcPr>
                  <w:tcW w:w="1103" w:type="dxa"/>
                  <w:tcBorders>
                    <w:top w:val="nil"/>
                    <w:left w:val="nil"/>
                    <w:bottom w:val="nil"/>
                    <w:right w:val="nil"/>
                  </w:tcBorders>
                  <w:vAlign w:val="bottom"/>
                </w:tcPr>
                <w:p w14:paraId="77365BC7" w14:textId="429D87C9" w:rsidR="00BB7090" w:rsidRPr="00BB7090" w:rsidDel="00CE24DF" w:rsidRDefault="00BB7090">
                  <w:pPr>
                    <w:pStyle w:val="ListBullet"/>
                    <w:numPr>
                      <w:ilvl w:val="0"/>
                      <w:numId w:val="0"/>
                    </w:numPr>
                    <w:ind w:left="216" w:hanging="216"/>
                    <w:rPr>
                      <w:del w:id="4676" w:author="King, Darryl" w:date="2021-09-23T10:37:00Z"/>
                      <w:rFonts w:asciiTheme="majorHAnsi" w:hAnsiTheme="majorHAnsi" w:cstheme="majorHAnsi"/>
                      <w:color w:val="000000"/>
                      <w:sz w:val="16"/>
                      <w:szCs w:val="16"/>
                    </w:rPr>
                    <w:pPrChange w:id="4677" w:author="King, Darryl" w:date="2021-09-23T10:38:00Z">
                      <w:pPr>
                        <w:autoSpaceDE w:val="0"/>
                        <w:autoSpaceDN w:val="0"/>
                        <w:adjustRightInd w:val="0"/>
                        <w:spacing w:after="0" w:line="240" w:lineRule="auto"/>
                        <w:ind w:right="10"/>
                        <w:jc w:val="right"/>
                      </w:pPr>
                    </w:pPrChange>
                  </w:pPr>
                  <w:del w:id="4678" w:author="King, Darryl" w:date="2021-09-23T10:37:00Z">
                    <w:r w:rsidRPr="00BB7090" w:rsidDel="00CE24DF">
                      <w:rPr>
                        <w:rFonts w:asciiTheme="majorHAnsi" w:hAnsiTheme="majorHAnsi" w:cstheme="majorHAnsi"/>
                        <w:color w:val="000000"/>
                        <w:sz w:val="16"/>
                        <w:szCs w:val="16"/>
                      </w:rPr>
                      <w:delText>-1677334.</w:delText>
                    </w:r>
                  </w:del>
                </w:p>
              </w:tc>
              <w:tc>
                <w:tcPr>
                  <w:tcW w:w="1207" w:type="dxa"/>
                  <w:tcBorders>
                    <w:top w:val="nil"/>
                    <w:left w:val="nil"/>
                    <w:bottom w:val="nil"/>
                    <w:right w:val="nil"/>
                  </w:tcBorders>
                  <w:vAlign w:val="bottom"/>
                </w:tcPr>
                <w:p w14:paraId="7B6BDB33" w14:textId="307D835E" w:rsidR="00BB7090" w:rsidRPr="00BB7090" w:rsidDel="00CE24DF" w:rsidRDefault="00BB7090">
                  <w:pPr>
                    <w:pStyle w:val="ListBullet"/>
                    <w:numPr>
                      <w:ilvl w:val="0"/>
                      <w:numId w:val="0"/>
                    </w:numPr>
                    <w:ind w:left="216" w:hanging="216"/>
                    <w:rPr>
                      <w:del w:id="4679" w:author="King, Darryl" w:date="2021-09-23T10:37:00Z"/>
                      <w:rFonts w:asciiTheme="majorHAnsi" w:hAnsiTheme="majorHAnsi" w:cstheme="majorHAnsi"/>
                      <w:color w:val="000000"/>
                      <w:sz w:val="16"/>
                      <w:szCs w:val="16"/>
                    </w:rPr>
                    <w:pPrChange w:id="4680" w:author="King, Darryl" w:date="2021-09-23T10:38:00Z">
                      <w:pPr>
                        <w:autoSpaceDE w:val="0"/>
                        <w:autoSpaceDN w:val="0"/>
                        <w:adjustRightInd w:val="0"/>
                        <w:spacing w:after="0" w:line="240" w:lineRule="auto"/>
                        <w:ind w:right="10"/>
                        <w:jc w:val="right"/>
                      </w:pPr>
                    </w:pPrChange>
                  </w:pPr>
                  <w:del w:id="4681" w:author="King, Darryl" w:date="2021-09-23T10:37:00Z">
                    <w:r w:rsidRPr="00BB7090" w:rsidDel="00CE24DF">
                      <w:rPr>
                        <w:rFonts w:asciiTheme="majorHAnsi" w:hAnsiTheme="majorHAnsi" w:cstheme="majorHAnsi"/>
                        <w:color w:val="000000"/>
                        <w:sz w:val="16"/>
                        <w:szCs w:val="16"/>
                      </w:rPr>
                      <w:delText>151936.8</w:delText>
                    </w:r>
                  </w:del>
                </w:p>
              </w:tc>
              <w:tc>
                <w:tcPr>
                  <w:tcW w:w="1208" w:type="dxa"/>
                  <w:tcBorders>
                    <w:top w:val="nil"/>
                    <w:left w:val="nil"/>
                    <w:bottom w:val="nil"/>
                    <w:right w:val="nil"/>
                  </w:tcBorders>
                  <w:vAlign w:val="bottom"/>
                </w:tcPr>
                <w:p w14:paraId="73C521BE" w14:textId="6B0EFCB8" w:rsidR="00BB7090" w:rsidRPr="00BB7090" w:rsidDel="00CE24DF" w:rsidRDefault="00BB7090">
                  <w:pPr>
                    <w:pStyle w:val="ListBullet"/>
                    <w:numPr>
                      <w:ilvl w:val="0"/>
                      <w:numId w:val="0"/>
                    </w:numPr>
                    <w:ind w:left="216" w:hanging="216"/>
                    <w:rPr>
                      <w:del w:id="4682" w:author="King, Darryl" w:date="2021-09-23T10:37:00Z"/>
                      <w:rFonts w:asciiTheme="majorHAnsi" w:hAnsiTheme="majorHAnsi" w:cstheme="majorHAnsi"/>
                      <w:color w:val="000000"/>
                      <w:sz w:val="16"/>
                      <w:szCs w:val="16"/>
                    </w:rPr>
                    <w:pPrChange w:id="4683" w:author="King, Darryl" w:date="2021-09-23T10:38:00Z">
                      <w:pPr>
                        <w:autoSpaceDE w:val="0"/>
                        <w:autoSpaceDN w:val="0"/>
                        <w:adjustRightInd w:val="0"/>
                        <w:spacing w:after="0" w:line="240" w:lineRule="auto"/>
                        <w:ind w:right="10"/>
                        <w:jc w:val="right"/>
                      </w:pPr>
                    </w:pPrChange>
                  </w:pPr>
                  <w:del w:id="4684" w:author="King, Darryl" w:date="2021-09-23T10:37:00Z">
                    <w:r w:rsidRPr="00BB7090" w:rsidDel="00CE24DF">
                      <w:rPr>
                        <w:rFonts w:asciiTheme="majorHAnsi" w:hAnsiTheme="majorHAnsi" w:cstheme="majorHAnsi"/>
                        <w:color w:val="000000"/>
                        <w:sz w:val="16"/>
                        <w:szCs w:val="16"/>
                      </w:rPr>
                      <w:delText>-11.03968</w:delText>
                    </w:r>
                  </w:del>
                </w:p>
              </w:tc>
              <w:tc>
                <w:tcPr>
                  <w:tcW w:w="997" w:type="dxa"/>
                  <w:tcBorders>
                    <w:top w:val="nil"/>
                    <w:left w:val="nil"/>
                    <w:bottom w:val="nil"/>
                    <w:right w:val="nil"/>
                  </w:tcBorders>
                  <w:vAlign w:val="bottom"/>
                </w:tcPr>
                <w:p w14:paraId="6CAC7DB7" w14:textId="20C7289C" w:rsidR="00BB7090" w:rsidRPr="00BB7090" w:rsidDel="00CE24DF" w:rsidRDefault="00BB7090">
                  <w:pPr>
                    <w:pStyle w:val="ListBullet"/>
                    <w:numPr>
                      <w:ilvl w:val="0"/>
                      <w:numId w:val="0"/>
                    </w:numPr>
                    <w:ind w:left="216" w:hanging="216"/>
                    <w:rPr>
                      <w:del w:id="4685" w:author="King, Darryl" w:date="2021-09-23T10:37:00Z"/>
                      <w:rFonts w:asciiTheme="majorHAnsi" w:hAnsiTheme="majorHAnsi" w:cstheme="majorHAnsi"/>
                      <w:color w:val="000000"/>
                      <w:sz w:val="16"/>
                      <w:szCs w:val="16"/>
                    </w:rPr>
                    <w:pPrChange w:id="4686" w:author="King, Darryl" w:date="2021-09-23T10:38:00Z">
                      <w:pPr>
                        <w:autoSpaceDE w:val="0"/>
                        <w:autoSpaceDN w:val="0"/>
                        <w:adjustRightInd w:val="0"/>
                        <w:spacing w:after="0" w:line="240" w:lineRule="auto"/>
                        <w:ind w:right="10"/>
                        <w:jc w:val="right"/>
                      </w:pPr>
                    </w:pPrChange>
                  </w:pPr>
                  <w:del w:id="468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92C5588" w14:textId="3BB2034F" w:rsidTr="00065FB3">
              <w:trPr>
                <w:trHeight w:val="66"/>
                <w:jc w:val="center"/>
                <w:del w:id="4688" w:author="King, Darryl" w:date="2021-09-23T10:37:00Z"/>
              </w:trPr>
              <w:tc>
                <w:tcPr>
                  <w:tcW w:w="2017" w:type="dxa"/>
                  <w:tcBorders>
                    <w:top w:val="nil"/>
                    <w:left w:val="nil"/>
                    <w:bottom w:val="nil"/>
                    <w:right w:val="nil"/>
                  </w:tcBorders>
                  <w:vAlign w:val="bottom"/>
                </w:tcPr>
                <w:p w14:paraId="67506F6C" w14:textId="0FE9004D" w:rsidR="00BB7090" w:rsidRPr="00BB7090" w:rsidDel="00CE24DF" w:rsidRDefault="00BB7090">
                  <w:pPr>
                    <w:pStyle w:val="ListBullet"/>
                    <w:numPr>
                      <w:ilvl w:val="0"/>
                      <w:numId w:val="0"/>
                    </w:numPr>
                    <w:ind w:left="216" w:hanging="216"/>
                    <w:rPr>
                      <w:del w:id="4689" w:author="King, Darryl" w:date="2021-09-23T10:37:00Z"/>
                      <w:rFonts w:asciiTheme="majorHAnsi" w:hAnsiTheme="majorHAnsi" w:cstheme="majorHAnsi"/>
                      <w:color w:val="000000"/>
                      <w:sz w:val="16"/>
                      <w:szCs w:val="16"/>
                    </w:rPr>
                    <w:pPrChange w:id="4690" w:author="King, Darryl" w:date="2021-09-23T10:38:00Z">
                      <w:pPr>
                        <w:autoSpaceDE w:val="0"/>
                        <w:autoSpaceDN w:val="0"/>
                        <w:adjustRightInd w:val="0"/>
                        <w:spacing w:after="0" w:line="240" w:lineRule="auto"/>
                        <w:jc w:val="center"/>
                      </w:pPr>
                    </w:pPrChange>
                  </w:pPr>
                  <w:del w:id="4691" w:author="King, Darryl" w:date="2021-09-23T10:37:00Z">
                    <w:r w:rsidRPr="00BB7090" w:rsidDel="00CE24DF">
                      <w:rPr>
                        <w:rFonts w:asciiTheme="majorHAnsi" w:hAnsiTheme="majorHAnsi" w:cstheme="majorHAnsi"/>
                        <w:color w:val="000000"/>
                        <w:sz w:val="16"/>
                        <w:szCs w:val="16"/>
                      </w:rPr>
                      <w:delText>S(-6)</w:delText>
                    </w:r>
                  </w:del>
                </w:p>
              </w:tc>
              <w:tc>
                <w:tcPr>
                  <w:tcW w:w="1103" w:type="dxa"/>
                  <w:tcBorders>
                    <w:top w:val="nil"/>
                    <w:left w:val="nil"/>
                    <w:bottom w:val="nil"/>
                    <w:right w:val="nil"/>
                  </w:tcBorders>
                  <w:vAlign w:val="bottom"/>
                </w:tcPr>
                <w:p w14:paraId="13CF78C6" w14:textId="0D364A1C" w:rsidR="00BB7090" w:rsidRPr="00BB7090" w:rsidDel="00CE24DF" w:rsidRDefault="00BB7090">
                  <w:pPr>
                    <w:pStyle w:val="ListBullet"/>
                    <w:numPr>
                      <w:ilvl w:val="0"/>
                      <w:numId w:val="0"/>
                    </w:numPr>
                    <w:ind w:left="216" w:hanging="216"/>
                    <w:rPr>
                      <w:del w:id="4692" w:author="King, Darryl" w:date="2021-09-23T10:37:00Z"/>
                      <w:rFonts w:asciiTheme="majorHAnsi" w:hAnsiTheme="majorHAnsi" w:cstheme="majorHAnsi"/>
                      <w:color w:val="000000"/>
                      <w:sz w:val="16"/>
                      <w:szCs w:val="16"/>
                    </w:rPr>
                    <w:pPrChange w:id="4693" w:author="King, Darryl" w:date="2021-09-23T10:38:00Z">
                      <w:pPr>
                        <w:autoSpaceDE w:val="0"/>
                        <w:autoSpaceDN w:val="0"/>
                        <w:adjustRightInd w:val="0"/>
                        <w:spacing w:after="0" w:line="240" w:lineRule="auto"/>
                        <w:ind w:right="10"/>
                        <w:jc w:val="right"/>
                      </w:pPr>
                    </w:pPrChange>
                  </w:pPr>
                  <w:del w:id="4694" w:author="King, Darryl" w:date="2021-09-23T10:37:00Z">
                    <w:r w:rsidRPr="00BB7090" w:rsidDel="00CE24DF">
                      <w:rPr>
                        <w:rFonts w:asciiTheme="majorHAnsi" w:hAnsiTheme="majorHAnsi" w:cstheme="majorHAnsi"/>
                        <w:color w:val="000000"/>
                        <w:sz w:val="16"/>
                        <w:szCs w:val="16"/>
                      </w:rPr>
                      <w:delText>-1411373.</w:delText>
                    </w:r>
                  </w:del>
                </w:p>
              </w:tc>
              <w:tc>
                <w:tcPr>
                  <w:tcW w:w="1207" w:type="dxa"/>
                  <w:tcBorders>
                    <w:top w:val="nil"/>
                    <w:left w:val="nil"/>
                    <w:bottom w:val="nil"/>
                    <w:right w:val="nil"/>
                  </w:tcBorders>
                  <w:vAlign w:val="bottom"/>
                </w:tcPr>
                <w:p w14:paraId="1959050C" w14:textId="1E6067C5" w:rsidR="00BB7090" w:rsidRPr="00BB7090" w:rsidDel="00CE24DF" w:rsidRDefault="00BB7090">
                  <w:pPr>
                    <w:pStyle w:val="ListBullet"/>
                    <w:numPr>
                      <w:ilvl w:val="0"/>
                      <w:numId w:val="0"/>
                    </w:numPr>
                    <w:ind w:left="216" w:hanging="216"/>
                    <w:rPr>
                      <w:del w:id="4695" w:author="King, Darryl" w:date="2021-09-23T10:37:00Z"/>
                      <w:rFonts w:asciiTheme="majorHAnsi" w:hAnsiTheme="majorHAnsi" w:cstheme="majorHAnsi"/>
                      <w:color w:val="000000"/>
                      <w:sz w:val="16"/>
                      <w:szCs w:val="16"/>
                    </w:rPr>
                    <w:pPrChange w:id="4696" w:author="King, Darryl" w:date="2021-09-23T10:38:00Z">
                      <w:pPr>
                        <w:autoSpaceDE w:val="0"/>
                        <w:autoSpaceDN w:val="0"/>
                        <w:adjustRightInd w:val="0"/>
                        <w:spacing w:after="0" w:line="240" w:lineRule="auto"/>
                        <w:ind w:right="10"/>
                        <w:jc w:val="right"/>
                      </w:pPr>
                    </w:pPrChange>
                  </w:pPr>
                  <w:del w:id="4697" w:author="King, Darryl" w:date="2021-09-23T10:37:00Z">
                    <w:r w:rsidRPr="00BB7090" w:rsidDel="00CE24DF">
                      <w:rPr>
                        <w:rFonts w:asciiTheme="majorHAnsi" w:hAnsiTheme="majorHAnsi" w:cstheme="majorHAnsi"/>
                        <w:color w:val="000000"/>
                        <w:sz w:val="16"/>
                        <w:szCs w:val="16"/>
                      </w:rPr>
                      <w:delText>154962.3</w:delText>
                    </w:r>
                  </w:del>
                </w:p>
              </w:tc>
              <w:tc>
                <w:tcPr>
                  <w:tcW w:w="1208" w:type="dxa"/>
                  <w:tcBorders>
                    <w:top w:val="nil"/>
                    <w:left w:val="nil"/>
                    <w:bottom w:val="nil"/>
                    <w:right w:val="nil"/>
                  </w:tcBorders>
                  <w:vAlign w:val="bottom"/>
                </w:tcPr>
                <w:p w14:paraId="07234AEB" w14:textId="1EBEF2D7" w:rsidR="00BB7090" w:rsidRPr="00BB7090" w:rsidDel="00CE24DF" w:rsidRDefault="00BB7090">
                  <w:pPr>
                    <w:pStyle w:val="ListBullet"/>
                    <w:numPr>
                      <w:ilvl w:val="0"/>
                      <w:numId w:val="0"/>
                    </w:numPr>
                    <w:ind w:left="216" w:hanging="216"/>
                    <w:rPr>
                      <w:del w:id="4698" w:author="King, Darryl" w:date="2021-09-23T10:37:00Z"/>
                      <w:rFonts w:asciiTheme="majorHAnsi" w:hAnsiTheme="majorHAnsi" w:cstheme="majorHAnsi"/>
                      <w:color w:val="000000"/>
                      <w:sz w:val="16"/>
                      <w:szCs w:val="16"/>
                    </w:rPr>
                    <w:pPrChange w:id="4699" w:author="King, Darryl" w:date="2021-09-23T10:38:00Z">
                      <w:pPr>
                        <w:autoSpaceDE w:val="0"/>
                        <w:autoSpaceDN w:val="0"/>
                        <w:adjustRightInd w:val="0"/>
                        <w:spacing w:after="0" w:line="240" w:lineRule="auto"/>
                        <w:ind w:right="10"/>
                        <w:jc w:val="right"/>
                      </w:pPr>
                    </w:pPrChange>
                  </w:pPr>
                  <w:del w:id="4700" w:author="King, Darryl" w:date="2021-09-23T10:37:00Z">
                    <w:r w:rsidRPr="00BB7090" w:rsidDel="00CE24DF">
                      <w:rPr>
                        <w:rFonts w:asciiTheme="majorHAnsi" w:hAnsiTheme="majorHAnsi" w:cstheme="majorHAnsi"/>
                        <w:color w:val="000000"/>
                        <w:sz w:val="16"/>
                        <w:szCs w:val="16"/>
                      </w:rPr>
                      <w:delText>-9.107846</w:delText>
                    </w:r>
                  </w:del>
                </w:p>
              </w:tc>
              <w:tc>
                <w:tcPr>
                  <w:tcW w:w="997" w:type="dxa"/>
                  <w:tcBorders>
                    <w:top w:val="nil"/>
                    <w:left w:val="nil"/>
                    <w:bottom w:val="nil"/>
                    <w:right w:val="nil"/>
                  </w:tcBorders>
                  <w:vAlign w:val="bottom"/>
                </w:tcPr>
                <w:p w14:paraId="6FFDDDA1" w14:textId="5208EE7D" w:rsidR="00BB7090" w:rsidRPr="00BB7090" w:rsidDel="00CE24DF" w:rsidRDefault="00BB7090">
                  <w:pPr>
                    <w:pStyle w:val="ListBullet"/>
                    <w:numPr>
                      <w:ilvl w:val="0"/>
                      <w:numId w:val="0"/>
                    </w:numPr>
                    <w:ind w:left="216" w:hanging="216"/>
                    <w:rPr>
                      <w:del w:id="4701" w:author="King, Darryl" w:date="2021-09-23T10:37:00Z"/>
                      <w:rFonts w:asciiTheme="majorHAnsi" w:hAnsiTheme="majorHAnsi" w:cstheme="majorHAnsi"/>
                      <w:color w:val="000000"/>
                      <w:sz w:val="16"/>
                      <w:szCs w:val="16"/>
                    </w:rPr>
                    <w:pPrChange w:id="4702" w:author="King, Darryl" w:date="2021-09-23T10:38:00Z">
                      <w:pPr>
                        <w:autoSpaceDE w:val="0"/>
                        <w:autoSpaceDN w:val="0"/>
                        <w:adjustRightInd w:val="0"/>
                        <w:spacing w:after="0" w:line="240" w:lineRule="auto"/>
                        <w:ind w:right="10"/>
                        <w:jc w:val="right"/>
                      </w:pPr>
                    </w:pPrChange>
                  </w:pPr>
                  <w:del w:id="470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E9D9E2A" w14:textId="36C4D870" w:rsidTr="00065FB3">
              <w:trPr>
                <w:trHeight w:val="66"/>
                <w:jc w:val="center"/>
                <w:del w:id="4704" w:author="King, Darryl" w:date="2021-09-23T10:37:00Z"/>
              </w:trPr>
              <w:tc>
                <w:tcPr>
                  <w:tcW w:w="2017" w:type="dxa"/>
                  <w:tcBorders>
                    <w:top w:val="nil"/>
                    <w:left w:val="nil"/>
                    <w:bottom w:val="nil"/>
                    <w:right w:val="nil"/>
                  </w:tcBorders>
                  <w:vAlign w:val="bottom"/>
                </w:tcPr>
                <w:p w14:paraId="34DA3FEA" w14:textId="2285C9B7" w:rsidR="00BB7090" w:rsidRPr="00BB7090" w:rsidDel="00CE24DF" w:rsidRDefault="00BB7090">
                  <w:pPr>
                    <w:pStyle w:val="ListBullet"/>
                    <w:numPr>
                      <w:ilvl w:val="0"/>
                      <w:numId w:val="0"/>
                    </w:numPr>
                    <w:ind w:left="216" w:hanging="216"/>
                    <w:rPr>
                      <w:del w:id="4705" w:author="King, Darryl" w:date="2021-09-23T10:37:00Z"/>
                      <w:rFonts w:asciiTheme="majorHAnsi" w:hAnsiTheme="majorHAnsi" w:cstheme="majorHAnsi"/>
                      <w:color w:val="000000"/>
                      <w:sz w:val="16"/>
                      <w:szCs w:val="16"/>
                    </w:rPr>
                    <w:pPrChange w:id="4706" w:author="King, Darryl" w:date="2021-09-23T10:38:00Z">
                      <w:pPr>
                        <w:autoSpaceDE w:val="0"/>
                        <w:autoSpaceDN w:val="0"/>
                        <w:adjustRightInd w:val="0"/>
                        <w:spacing w:after="0" w:line="240" w:lineRule="auto"/>
                        <w:jc w:val="center"/>
                      </w:pPr>
                    </w:pPrChange>
                  </w:pPr>
                  <w:del w:id="4707" w:author="King, Darryl" w:date="2021-09-23T10:37:00Z">
                    <w:r w:rsidRPr="00BB7090" w:rsidDel="00CE24DF">
                      <w:rPr>
                        <w:rFonts w:asciiTheme="majorHAnsi" w:hAnsiTheme="majorHAnsi" w:cstheme="majorHAnsi"/>
                        <w:color w:val="000000"/>
                        <w:sz w:val="16"/>
                        <w:szCs w:val="16"/>
                      </w:rPr>
                      <w:delText>S(-1)</w:delText>
                    </w:r>
                  </w:del>
                </w:p>
              </w:tc>
              <w:tc>
                <w:tcPr>
                  <w:tcW w:w="1103" w:type="dxa"/>
                  <w:tcBorders>
                    <w:top w:val="nil"/>
                    <w:left w:val="nil"/>
                    <w:bottom w:val="nil"/>
                    <w:right w:val="nil"/>
                  </w:tcBorders>
                  <w:vAlign w:val="bottom"/>
                </w:tcPr>
                <w:p w14:paraId="33D2B113" w14:textId="489D10D6" w:rsidR="00BB7090" w:rsidRPr="00BB7090" w:rsidDel="00CE24DF" w:rsidRDefault="00BB7090">
                  <w:pPr>
                    <w:pStyle w:val="ListBullet"/>
                    <w:numPr>
                      <w:ilvl w:val="0"/>
                      <w:numId w:val="0"/>
                    </w:numPr>
                    <w:ind w:left="216" w:hanging="216"/>
                    <w:rPr>
                      <w:del w:id="4708" w:author="King, Darryl" w:date="2021-09-23T10:37:00Z"/>
                      <w:rFonts w:asciiTheme="majorHAnsi" w:hAnsiTheme="majorHAnsi" w:cstheme="majorHAnsi"/>
                      <w:color w:val="000000"/>
                      <w:sz w:val="16"/>
                      <w:szCs w:val="16"/>
                    </w:rPr>
                    <w:pPrChange w:id="4709" w:author="King, Darryl" w:date="2021-09-23T10:38:00Z">
                      <w:pPr>
                        <w:autoSpaceDE w:val="0"/>
                        <w:autoSpaceDN w:val="0"/>
                        <w:adjustRightInd w:val="0"/>
                        <w:spacing w:after="0" w:line="240" w:lineRule="auto"/>
                        <w:ind w:right="10"/>
                        <w:jc w:val="right"/>
                      </w:pPr>
                    </w:pPrChange>
                  </w:pPr>
                  <w:del w:id="4710" w:author="King, Darryl" w:date="2021-09-23T10:37:00Z">
                    <w:r w:rsidRPr="00BB7090" w:rsidDel="00CE24DF">
                      <w:rPr>
                        <w:rFonts w:asciiTheme="majorHAnsi" w:hAnsiTheme="majorHAnsi" w:cstheme="majorHAnsi"/>
                        <w:color w:val="000000"/>
                        <w:sz w:val="16"/>
                        <w:szCs w:val="16"/>
                      </w:rPr>
                      <w:delText>-596799.6</w:delText>
                    </w:r>
                  </w:del>
                </w:p>
              </w:tc>
              <w:tc>
                <w:tcPr>
                  <w:tcW w:w="1207" w:type="dxa"/>
                  <w:tcBorders>
                    <w:top w:val="nil"/>
                    <w:left w:val="nil"/>
                    <w:bottom w:val="nil"/>
                    <w:right w:val="nil"/>
                  </w:tcBorders>
                  <w:vAlign w:val="bottom"/>
                </w:tcPr>
                <w:p w14:paraId="34E0012A" w14:textId="0B029C97" w:rsidR="00BB7090" w:rsidRPr="00BB7090" w:rsidDel="00CE24DF" w:rsidRDefault="00BB7090">
                  <w:pPr>
                    <w:pStyle w:val="ListBullet"/>
                    <w:numPr>
                      <w:ilvl w:val="0"/>
                      <w:numId w:val="0"/>
                    </w:numPr>
                    <w:ind w:left="216" w:hanging="216"/>
                    <w:rPr>
                      <w:del w:id="4711" w:author="King, Darryl" w:date="2021-09-23T10:37:00Z"/>
                      <w:rFonts w:asciiTheme="majorHAnsi" w:hAnsiTheme="majorHAnsi" w:cstheme="majorHAnsi"/>
                      <w:color w:val="000000"/>
                      <w:sz w:val="16"/>
                      <w:szCs w:val="16"/>
                    </w:rPr>
                    <w:pPrChange w:id="4712" w:author="King, Darryl" w:date="2021-09-23T10:38:00Z">
                      <w:pPr>
                        <w:autoSpaceDE w:val="0"/>
                        <w:autoSpaceDN w:val="0"/>
                        <w:adjustRightInd w:val="0"/>
                        <w:spacing w:after="0" w:line="240" w:lineRule="auto"/>
                        <w:ind w:right="10"/>
                        <w:jc w:val="right"/>
                      </w:pPr>
                    </w:pPrChange>
                  </w:pPr>
                  <w:del w:id="4713" w:author="King, Darryl" w:date="2021-09-23T10:37:00Z">
                    <w:r w:rsidRPr="00BB7090" w:rsidDel="00CE24DF">
                      <w:rPr>
                        <w:rFonts w:asciiTheme="majorHAnsi" w:hAnsiTheme="majorHAnsi" w:cstheme="majorHAnsi"/>
                        <w:color w:val="000000"/>
                        <w:sz w:val="16"/>
                        <w:szCs w:val="16"/>
                      </w:rPr>
                      <w:delText>148256.4</w:delText>
                    </w:r>
                  </w:del>
                </w:p>
              </w:tc>
              <w:tc>
                <w:tcPr>
                  <w:tcW w:w="1208" w:type="dxa"/>
                  <w:tcBorders>
                    <w:top w:val="nil"/>
                    <w:left w:val="nil"/>
                    <w:bottom w:val="nil"/>
                    <w:right w:val="nil"/>
                  </w:tcBorders>
                  <w:vAlign w:val="bottom"/>
                </w:tcPr>
                <w:p w14:paraId="10998B3E" w14:textId="2D5FFA61" w:rsidR="00BB7090" w:rsidRPr="00BB7090" w:rsidDel="00CE24DF" w:rsidRDefault="00BB7090">
                  <w:pPr>
                    <w:pStyle w:val="ListBullet"/>
                    <w:numPr>
                      <w:ilvl w:val="0"/>
                      <w:numId w:val="0"/>
                    </w:numPr>
                    <w:ind w:left="216" w:hanging="216"/>
                    <w:rPr>
                      <w:del w:id="4714" w:author="King, Darryl" w:date="2021-09-23T10:37:00Z"/>
                      <w:rFonts w:asciiTheme="majorHAnsi" w:hAnsiTheme="majorHAnsi" w:cstheme="majorHAnsi"/>
                      <w:color w:val="000000"/>
                      <w:sz w:val="16"/>
                      <w:szCs w:val="16"/>
                    </w:rPr>
                    <w:pPrChange w:id="4715" w:author="King, Darryl" w:date="2021-09-23T10:38:00Z">
                      <w:pPr>
                        <w:autoSpaceDE w:val="0"/>
                        <w:autoSpaceDN w:val="0"/>
                        <w:adjustRightInd w:val="0"/>
                        <w:spacing w:after="0" w:line="240" w:lineRule="auto"/>
                        <w:ind w:right="10"/>
                        <w:jc w:val="right"/>
                      </w:pPr>
                    </w:pPrChange>
                  </w:pPr>
                  <w:del w:id="4716" w:author="King, Darryl" w:date="2021-09-23T10:37:00Z">
                    <w:r w:rsidRPr="00BB7090" w:rsidDel="00CE24DF">
                      <w:rPr>
                        <w:rFonts w:asciiTheme="majorHAnsi" w:hAnsiTheme="majorHAnsi" w:cstheme="majorHAnsi"/>
                        <w:color w:val="000000"/>
                        <w:sz w:val="16"/>
                        <w:szCs w:val="16"/>
                      </w:rPr>
                      <w:delText>-4.025456</w:delText>
                    </w:r>
                  </w:del>
                </w:p>
              </w:tc>
              <w:tc>
                <w:tcPr>
                  <w:tcW w:w="997" w:type="dxa"/>
                  <w:tcBorders>
                    <w:top w:val="nil"/>
                    <w:left w:val="nil"/>
                    <w:bottom w:val="nil"/>
                    <w:right w:val="nil"/>
                  </w:tcBorders>
                  <w:vAlign w:val="bottom"/>
                </w:tcPr>
                <w:p w14:paraId="6D7F7AF9" w14:textId="023B44A3" w:rsidR="00BB7090" w:rsidRPr="00BB7090" w:rsidDel="00CE24DF" w:rsidRDefault="00BB7090">
                  <w:pPr>
                    <w:pStyle w:val="ListBullet"/>
                    <w:numPr>
                      <w:ilvl w:val="0"/>
                      <w:numId w:val="0"/>
                    </w:numPr>
                    <w:ind w:left="216" w:hanging="216"/>
                    <w:rPr>
                      <w:del w:id="4717" w:author="King, Darryl" w:date="2021-09-23T10:37:00Z"/>
                      <w:rFonts w:asciiTheme="majorHAnsi" w:hAnsiTheme="majorHAnsi" w:cstheme="majorHAnsi"/>
                      <w:color w:val="000000"/>
                      <w:sz w:val="16"/>
                      <w:szCs w:val="16"/>
                    </w:rPr>
                    <w:pPrChange w:id="4718" w:author="King, Darryl" w:date="2021-09-23T10:38:00Z">
                      <w:pPr>
                        <w:autoSpaceDE w:val="0"/>
                        <w:autoSpaceDN w:val="0"/>
                        <w:adjustRightInd w:val="0"/>
                        <w:spacing w:after="0" w:line="240" w:lineRule="auto"/>
                        <w:ind w:right="10"/>
                        <w:jc w:val="right"/>
                      </w:pPr>
                    </w:pPrChange>
                  </w:pPr>
                  <w:del w:id="4719" w:author="King, Darryl" w:date="2021-09-23T10:37:00Z">
                    <w:r w:rsidRPr="00BB7090" w:rsidDel="00CE24DF">
                      <w:rPr>
                        <w:rFonts w:asciiTheme="majorHAnsi" w:hAnsiTheme="majorHAnsi" w:cstheme="majorHAnsi"/>
                        <w:color w:val="000000"/>
                        <w:sz w:val="16"/>
                        <w:szCs w:val="16"/>
                      </w:rPr>
                      <w:delText>0.0001</w:delText>
                    </w:r>
                  </w:del>
                </w:p>
              </w:tc>
            </w:tr>
            <w:tr w:rsidR="00BB7090" w:rsidRPr="00BB7090" w:rsidDel="00CE24DF" w14:paraId="0AB77464" w14:textId="48A68BF3" w:rsidTr="00065FB3">
              <w:trPr>
                <w:trHeight w:val="66"/>
                <w:jc w:val="center"/>
                <w:del w:id="4720" w:author="King, Darryl" w:date="2021-09-23T10:37:00Z"/>
              </w:trPr>
              <w:tc>
                <w:tcPr>
                  <w:tcW w:w="2017" w:type="dxa"/>
                  <w:tcBorders>
                    <w:top w:val="nil"/>
                    <w:left w:val="nil"/>
                    <w:bottom w:val="nil"/>
                    <w:right w:val="nil"/>
                  </w:tcBorders>
                  <w:vAlign w:val="bottom"/>
                </w:tcPr>
                <w:p w14:paraId="0FC986E7" w14:textId="5635FE62" w:rsidR="00BB7090" w:rsidRPr="00BB7090" w:rsidDel="00CE24DF" w:rsidRDefault="00BB7090">
                  <w:pPr>
                    <w:pStyle w:val="ListBullet"/>
                    <w:numPr>
                      <w:ilvl w:val="0"/>
                      <w:numId w:val="0"/>
                    </w:numPr>
                    <w:ind w:left="216" w:hanging="216"/>
                    <w:rPr>
                      <w:del w:id="4721" w:author="King, Darryl" w:date="2021-09-23T10:37:00Z"/>
                      <w:rFonts w:asciiTheme="majorHAnsi" w:hAnsiTheme="majorHAnsi" w:cstheme="majorHAnsi"/>
                      <w:color w:val="000000"/>
                      <w:sz w:val="16"/>
                      <w:szCs w:val="16"/>
                    </w:rPr>
                    <w:pPrChange w:id="4722" w:author="King, Darryl" w:date="2021-09-23T10:38:00Z">
                      <w:pPr>
                        <w:autoSpaceDE w:val="0"/>
                        <w:autoSpaceDN w:val="0"/>
                        <w:adjustRightInd w:val="0"/>
                        <w:spacing w:after="0" w:line="240" w:lineRule="auto"/>
                        <w:jc w:val="center"/>
                      </w:pPr>
                    </w:pPrChange>
                  </w:pPr>
                  <w:del w:id="4723" w:author="King, Darryl" w:date="2021-09-23T10:37:00Z">
                    <w:r w:rsidRPr="00BB7090" w:rsidDel="00CE24DF">
                      <w:rPr>
                        <w:rFonts w:asciiTheme="majorHAnsi" w:hAnsiTheme="majorHAnsi" w:cstheme="majorHAnsi"/>
                        <w:color w:val="000000"/>
                        <w:sz w:val="16"/>
                        <w:szCs w:val="16"/>
                      </w:rPr>
                      <w:delText>S(11)</w:delText>
                    </w:r>
                  </w:del>
                </w:p>
              </w:tc>
              <w:tc>
                <w:tcPr>
                  <w:tcW w:w="1103" w:type="dxa"/>
                  <w:tcBorders>
                    <w:top w:val="nil"/>
                    <w:left w:val="nil"/>
                    <w:bottom w:val="nil"/>
                    <w:right w:val="nil"/>
                  </w:tcBorders>
                  <w:vAlign w:val="bottom"/>
                </w:tcPr>
                <w:p w14:paraId="414916FF" w14:textId="19143716" w:rsidR="00BB7090" w:rsidRPr="00BB7090" w:rsidDel="00CE24DF" w:rsidRDefault="00BB7090">
                  <w:pPr>
                    <w:pStyle w:val="ListBullet"/>
                    <w:numPr>
                      <w:ilvl w:val="0"/>
                      <w:numId w:val="0"/>
                    </w:numPr>
                    <w:ind w:left="216" w:hanging="216"/>
                    <w:rPr>
                      <w:del w:id="4724" w:author="King, Darryl" w:date="2021-09-23T10:37:00Z"/>
                      <w:rFonts w:asciiTheme="majorHAnsi" w:hAnsiTheme="majorHAnsi" w:cstheme="majorHAnsi"/>
                      <w:color w:val="000000"/>
                      <w:sz w:val="16"/>
                      <w:szCs w:val="16"/>
                    </w:rPr>
                    <w:pPrChange w:id="4725" w:author="King, Darryl" w:date="2021-09-23T10:38:00Z">
                      <w:pPr>
                        <w:autoSpaceDE w:val="0"/>
                        <w:autoSpaceDN w:val="0"/>
                        <w:adjustRightInd w:val="0"/>
                        <w:spacing w:after="0" w:line="240" w:lineRule="auto"/>
                        <w:ind w:right="10"/>
                        <w:jc w:val="right"/>
                      </w:pPr>
                    </w:pPrChange>
                  </w:pPr>
                  <w:del w:id="4726" w:author="King, Darryl" w:date="2021-09-23T10:37:00Z">
                    <w:r w:rsidRPr="00BB7090" w:rsidDel="00CE24DF">
                      <w:rPr>
                        <w:rFonts w:asciiTheme="majorHAnsi" w:hAnsiTheme="majorHAnsi" w:cstheme="majorHAnsi"/>
                        <w:color w:val="000000"/>
                        <w:sz w:val="16"/>
                        <w:szCs w:val="16"/>
                      </w:rPr>
                      <w:delText>-796436.6</w:delText>
                    </w:r>
                  </w:del>
                </w:p>
              </w:tc>
              <w:tc>
                <w:tcPr>
                  <w:tcW w:w="1207" w:type="dxa"/>
                  <w:tcBorders>
                    <w:top w:val="nil"/>
                    <w:left w:val="nil"/>
                    <w:bottom w:val="nil"/>
                    <w:right w:val="nil"/>
                  </w:tcBorders>
                  <w:vAlign w:val="bottom"/>
                </w:tcPr>
                <w:p w14:paraId="2C040EA1" w14:textId="7AC06B88" w:rsidR="00BB7090" w:rsidRPr="00BB7090" w:rsidDel="00CE24DF" w:rsidRDefault="00BB7090">
                  <w:pPr>
                    <w:pStyle w:val="ListBullet"/>
                    <w:numPr>
                      <w:ilvl w:val="0"/>
                      <w:numId w:val="0"/>
                    </w:numPr>
                    <w:ind w:left="216" w:hanging="216"/>
                    <w:rPr>
                      <w:del w:id="4727" w:author="King, Darryl" w:date="2021-09-23T10:37:00Z"/>
                      <w:rFonts w:asciiTheme="majorHAnsi" w:hAnsiTheme="majorHAnsi" w:cstheme="majorHAnsi"/>
                      <w:color w:val="000000"/>
                      <w:sz w:val="16"/>
                      <w:szCs w:val="16"/>
                    </w:rPr>
                    <w:pPrChange w:id="4728" w:author="King, Darryl" w:date="2021-09-23T10:38:00Z">
                      <w:pPr>
                        <w:autoSpaceDE w:val="0"/>
                        <w:autoSpaceDN w:val="0"/>
                        <w:adjustRightInd w:val="0"/>
                        <w:spacing w:after="0" w:line="240" w:lineRule="auto"/>
                        <w:ind w:right="10"/>
                        <w:jc w:val="right"/>
                      </w:pPr>
                    </w:pPrChange>
                  </w:pPr>
                  <w:del w:id="4729" w:author="King, Darryl" w:date="2021-09-23T10:37:00Z">
                    <w:r w:rsidRPr="00BB7090" w:rsidDel="00CE24DF">
                      <w:rPr>
                        <w:rFonts w:asciiTheme="majorHAnsi" w:hAnsiTheme="majorHAnsi" w:cstheme="majorHAnsi"/>
                        <w:color w:val="000000"/>
                        <w:sz w:val="16"/>
                        <w:szCs w:val="16"/>
                      </w:rPr>
                      <w:delText>131244.6</w:delText>
                    </w:r>
                  </w:del>
                </w:p>
              </w:tc>
              <w:tc>
                <w:tcPr>
                  <w:tcW w:w="1208" w:type="dxa"/>
                  <w:tcBorders>
                    <w:top w:val="nil"/>
                    <w:left w:val="nil"/>
                    <w:bottom w:val="nil"/>
                    <w:right w:val="nil"/>
                  </w:tcBorders>
                  <w:vAlign w:val="bottom"/>
                </w:tcPr>
                <w:p w14:paraId="32B1EFBC" w14:textId="2FDA3120" w:rsidR="00BB7090" w:rsidRPr="00BB7090" w:rsidDel="00CE24DF" w:rsidRDefault="00BB7090">
                  <w:pPr>
                    <w:pStyle w:val="ListBullet"/>
                    <w:numPr>
                      <w:ilvl w:val="0"/>
                      <w:numId w:val="0"/>
                    </w:numPr>
                    <w:ind w:left="216" w:hanging="216"/>
                    <w:rPr>
                      <w:del w:id="4730" w:author="King, Darryl" w:date="2021-09-23T10:37:00Z"/>
                      <w:rFonts w:asciiTheme="majorHAnsi" w:hAnsiTheme="majorHAnsi" w:cstheme="majorHAnsi"/>
                      <w:color w:val="000000"/>
                      <w:sz w:val="16"/>
                      <w:szCs w:val="16"/>
                    </w:rPr>
                    <w:pPrChange w:id="4731" w:author="King, Darryl" w:date="2021-09-23T10:38:00Z">
                      <w:pPr>
                        <w:autoSpaceDE w:val="0"/>
                        <w:autoSpaceDN w:val="0"/>
                        <w:adjustRightInd w:val="0"/>
                        <w:spacing w:after="0" w:line="240" w:lineRule="auto"/>
                        <w:ind w:right="10"/>
                        <w:jc w:val="right"/>
                      </w:pPr>
                    </w:pPrChange>
                  </w:pPr>
                  <w:del w:id="4732" w:author="King, Darryl" w:date="2021-09-23T10:37:00Z">
                    <w:r w:rsidRPr="00BB7090" w:rsidDel="00CE24DF">
                      <w:rPr>
                        <w:rFonts w:asciiTheme="majorHAnsi" w:hAnsiTheme="majorHAnsi" w:cstheme="majorHAnsi"/>
                        <w:color w:val="000000"/>
                        <w:sz w:val="16"/>
                        <w:szCs w:val="16"/>
                      </w:rPr>
                      <w:delText>-6.068337</w:delText>
                    </w:r>
                  </w:del>
                </w:p>
              </w:tc>
              <w:tc>
                <w:tcPr>
                  <w:tcW w:w="997" w:type="dxa"/>
                  <w:tcBorders>
                    <w:top w:val="nil"/>
                    <w:left w:val="nil"/>
                    <w:bottom w:val="nil"/>
                    <w:right w:val="nil"/>
                  </w:tcBorders>
                  <w:vAlign w:val="bottom"/>
                </w:tcPr>
                <w:p w14:paraId="6F46D071" w14:textId="470FEA91" w:rsidR="00BB7090" w:rsidRPr="00BB7090" w:rsidDel="00CE24DF" w:rsidRDefault="00BB7090">
                  <w:pPr>
                    <w:pStyle w:val="ListBullet"/>
                    <w:numPr>
                      <w:ilvl w:val="0"/>
                      <w:numId w:val="0"/>
                    </w:numPr>
                    <w:ind w:left="216" w:hanging="216"/>
                    <w:rPr>
                      <w:del w:id="4733" w:author="King, Darryl" w:date="2021-09-23T10:37:00Z"/>
                      <w:rFonts w:asciiTheme="majorHAnsi" w:hAnsiTheme="majorHAnsi" w:cstheme="majorHAnsi"/>
                      <w:color w:val="000000"/>
                      <w:sz w:val="16"/>
                      <w:szCs w:val="16"/>
                    </w:rPr>
                    <w:pPrChange w:id="4734" w:author="King, Darryl" w:date="2021-09-23T10:38:00Z">
                      <w:pPr>
                        <w:autoSpaceDE w:val="0"/>
                        <w:autoSpaceDN w:val="0"/>
                        <w:adjustRightInd w:val="0"/>
                        <w:spacing w:after="0" w:line="240" w:lineRule="auto"/>
                        <w:ind w:right="10"/>
                        <w:jc w:val="right"/>
                      </w:pPr>
                    </w:pPrChange>
                  </w:pPr>
                  <w:del w:id="473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03A5EE8" w14:textId="3FFED07A" w:rsidTr="00065FB3">
              <w:trPr>
                <w:trHeight w:val="66"/>
                <w:jc w:val="center"/>
                <w:del w:id="4736" w:author="King, Darryl" w:date="2021-09-23T10:37:00Z"/>
              </w:trPr>
              <w:tc>
                <w:tcPr>
                  <w:tcW w:w="2017" w:type="dxa"/>
                  <w:tcBorders>
                    <w:top w:val="nil"/>
                    <w:left w:val="nil"/>
                    <w:bottom w:val="nil"/>
                    <w:right w:val="nil"/>
                  </w:tcBorders>
                  <w:vAlign w:val="bottom"/>
                </w:tcPr>
                <w:p w14:paraId="3AF8E530" w14:textId="54C91F96" w:rsidR="00BB7090" w:rsidRPr="00BB7090" w:rsidDel="00CE24DF" w:rsidRDefault="00BB7090">
                  <w:pPr>
                    <w:pStyle w:val="ListBullet"/>
                    <w:numPr>
                      <w:ilvl w:val="0"/>
                      <w:numId w:val="0"/>
                    </w:numPr>
                    <w:ind w:left="216" w:hanging="216"/>
                    <w:rPr>
                      <w:del w:id="4737" w:author="King, Darryl" w:date="2021-09-23T10:37:00Z"/>
                      <w:rFonts w:asciiTheme="majorHAnsi" w:hAnsiTheme="majorHAnsi" w:cstheme="majorHAnsi"/>
                      <w:color w:val="000000"/>
                      <w:sz w:val="16"/>
                      <w:szCs w:val="16"/>
                    </w:rPr>
                    <w:pPrChange w:id="4738" w:author="King, Darryl" w:date="2021-09-23T10:38:00Z">
                      <w:pPr>
                        <w:autoSpaceDE w:val="0"/>
                        <w:autoSpaceDN w:val="0"/>
                        <w:adjustRightInd w:val="0"/>
                        <w:spacing w:after="0" w:line="240" w:lineRule="auto"/>
                        <w:jc w:val="center"/>
                      </w:pPr>
                    </w:pPrChange>
                  </w:pPr>
                  <w:del w:id="4739" w:author="King, Darryl" w:date="2021-09-23T10:37:00Z">
                    <w:r w:rsidRPr="00BB7090" w:rsidDel="00CE24DF">
                      <w:rPr>
                        <w:rFonts w:asciiTheme="majorHAnsi" w:hAnsiTheme="majorHAnsi" w:cstheme="majorHAnsi"/>
                        <w:color w:val="000000"/>
                        <w:sz w:val="16"/>
                        <w:szCs w:val="16"/>
                      </w:rPr>
                      <w:delText>S(12)</w:delText>
                    </w:r>
                  </w:del>
                </w:p>
              </w:tc>
              <w:tc>
                <w:tcPr>
                  <w:tcW w:w="1103" w:type="dxa"/>
                  <w:tcBorders>
                    <w:top w:val="nil"/>
                    <w:left w:val="nil"/>
                    <w:bottom w:val="nil"/>
                    <w:right w:val="nil"/>
                  </w:tcBorders>
                  <w:vAlign w:val="bottom"/>
                </w:tcPr>
                <w:p w14:paraId="797D3980" w14:textId="67836EDD" w:rsidR="00BB7090" w:rsidRPr="00BB7090" w:rsidDel="00CE24DF" w:rsidRDefault="00BB7090">
                  <w:pPr>
                    <w:pStyle w:val="ListBullet"/>
                    <w:numPr>
                      <w:ilvl w:val="0"/>
                      <w:numId w:val="0"/>
                    </w:numPr>
                    <w:ind w:left="216" w:hanging="216"/>
                    <w:rPr>
                      <w:del w:id="4740" w:author="King, Darryl" w:date="2021-09-23T10:37:00Z"/>
                      <w:rFonts w:asciiTheme="majorHAnsi" w:hAnsiTheme="majorHAnsi" w:cstheme="majorHAnsi"/>
                      <w:color w:val="000000"/>
                      <w:sz w:val="16"/>
                      <w:szCs w:val="16"/>
                    </w:rPr>
                    <w:pPrChange w:id="4741" w:author="King, Darryl" w:date="2021-09-23T10:38:00Z">
                      <w:pPr>
                        <w:autoSpaceDE w:val="0"/>
                        <w:autoSpaceDN w:val="0"/>
                        <w:adjustRightInd w:val="0"/>
                        <w:spacing w:after="0" w:line="240" w:lineRule="auto"/>
                        <w:ind w:right="10"/>
                        <w:jc w:val="right"/>
                      </w:pPr>
                    </w:pPrChange>
                  </w:pPr>
                  <w:del w:id="4742" w:author="King, Darryl" w:date="2021-09-23T10:37:00Z">
                    <w:r w:rsidRPr="00BB7090" w:rsidDel="00CE24DF">
                      <w:rPr>
                        <w:rFonts w:asciiTheme="majorHAnsi" w:hAnsiTheme="majorHAnsi" w:cstheme="majorHAnsi"/>
                        <w:color w:val="000000"/>
                        <w:sz w:val="16"/>
                        <w:szCs w:val="16"/>
                      </w:rPr>
                      <w:delText>-894093.4</w:delText>
                    </w:r>
                  </w:del>
                </w:p>
              </w:tc>
              <w:tc>
                <w:tcPr>
                  <w:tcW w:w="1207" w:type="dxa"/>
                  <w:tcBorders>
                    <w:top w:val="nil"/>
                    <w:left w:val="nil"/>
                    <w:bottom w:val="nil"/>
                    <w:right w:val="nil"/>
                  </w:tcBorders>
                  <w:vAlign w:val="bottom"/>
                </w:tcPr>
                <w:p w14:paraId="5413E640" w14:textId="2E804D59" w:rsidR="00BB7090" w:rsidRPr="00BB7090" w:rsidDel="00CE24DF" w:rsidRDefault="00BB7090">
                  <w:pPr>
                    <w:pStyle w:val="ListBullet"/>
                    <w:numPr>
                      <w:ilvl w:val="0"/>
                      <w:numId w:val="0"/>
                    </w:numPr>
                    <w:ind w:left="216" w:hanging="216"/>
                    <w:rPr>
                      <w:del w:id="4743" w:author="King, Darryl" w:date="2021-09-23T10:37:00Z"/>
                      <w:rFonts w:asciiTheme="majorHAnsi" w:hAnsiTheme="majorHAnsi" w:cstheme="majorHAnsi"/>
                      <w:color w:val="000000"/>
                      <w:sz w:val="16"/>
                      <w:szCs w:val="16"/>
                    </w:rPr>
                    <w:pPrChange w:id="4744" w:author="King, Darryl" w:date="2021-09-23T10:38:00Z">
                      <w:pPr>
                        <w:autoSpaceDE w:val="0"/>
                        <w:autoSpaceDN w:val="0"/>
                        <w:adjustRightInd w:val="0"/>
                        <w:spacing w:after="0" w:line="240" w:lineRule="auto"/>
                        <w:ind w:right="10"/>
                        <w:jc w:val="right"/>
                      </w:pPr>
                    </w:pPrChange>
                  </w:pPr>
                  <w:del w:id="4745" w:author="King, Darryl" w:date="2021-09-23T10:37:00Z">
                    <w:r w:rsidRPr="00BB7090" w:rsidDel="00CE24DF">
                      <w:rPr>
                        <w:rFonts w:asciiTheme="majorHAnsi" w:hAnsiTheme="majorHAnsi" w:cstheme="majorHAnsi"/>
                        <w:color w:val="000000"/>
                        <w:sz w:val="16"/>
                        <w:szCs w:val="16"/>
                      </w:rPr>
                      <w:delText>146211.9</w:delText>
                    </w:r>
                  </w:del>
                </w:p>
              </w:tc>
              <w:tc>
                <w:tcPr>
                  <w:tcW w:w="1208" w:type="dxa"/>
                  <w:tcBorders>
                    <w:top w:val="nil"/>
                    <w:left w:val="nil"/>
                    <w:bottom w:val="nil"/>
                    <w:right w:val="nil"/>
                  </w:tcBorders>
                  <w:vAlign w:val="bottom"/>
                </w:tcPr>
                <w:p w14:paraId="1A74FDBE" w14:textId="05914B8E" w:rsidR="00BB7090" w:rsidRPr="00BB7090" w:rsidDel="00CE24DF" w:rsidRDefault="00BB7090">
                  <w:pPr>
                    <w:pStyle w:val="ListBullet"/>
                    <w:numPr>
                      <w:ilvl w:val="0"/>
                      <w:numId w:val="0"/>
                    </w:numPr>
                    <w:ind w:left="216" w:hanging="216"/>
                    <w:rPr>
                      <w:del w:id="4746" w:author="King, Darryl" w:date="2021-09-23T10:37:00Z"/>
                      <w:rFonts w:asciiTheme="majorHAnsi" w:hAnsiTheme="majorHAnsi" w:cstheme="majorHAnsi"/>
                      <w:color w:val="000000"/>
                      <w:sz w:val="16"/>
                      <w:szCs w:val="16"/>
                    </w:rPr>
                    <w:pPrChange w:id="4747" w:author="King, Darryl" w:date="2021-09-23T10:38:00Z">
                      <w:pPr>
                        <w:autoSpaceDE w:val="0"/>
                        <w:autoSpaceDN w:val="0"/>
                        <w:adjustRightInd w:val="0"/>
                        <w:spacing w:after="0" w:line="240" w:lineRule="auto"/>
                        <w:ind w:right="10"/>
                        <w:jc w:val="right"/>
                      </w:pPr>
                    </w:pPrChange>
                  </w:pPr>
                  <w:del w:id="4748" w:author="King, Darryl" w:date="2021-09-23T10:37:00Z">
                    <w:r w:rsidRPr="00BB7090" w:rsidDel="00CE24DF">
                      <w:rPr>
                        <w:rFonts w:asciiTheme="majorHAnsi" w:hAnsiTheme="majorHAnsi" w:cstheme="majorHAnsi"/>
                        <w:color w:val="000000"/>
                        <w:sz w:val="16"/>
                        <w:szCs w:val="16"/>
                      </w:rPr>
                      <w:delText>-6.115050</w:delText>
                    </w:r>
                  </w:del>
                </w:p>
              </w:tc>
              <w:tc>
                <w:tcPr>
                  <w:tcW w:w="997" w:type="dxa"/>
                  <w:tcBorders>
                    <w:top w:val="nil"/>
                    <w:left w:val="nil"/>
                    <w:bottom w:val="nil"/>
                    <w:right w:val="nil"/>
                  </w:tcBorders>
                  <w:vAlign w:val="bottom"/>
                </w:tcPr>
                <w:p w14:paraId="1537295C" w14:textId="1C77EE54" w:rsidR="00BB7090" w:rsidRPr="00BB7090" w:rsidDel="00CE24DF" w:rsidRDefault="00BB7090">
                  <w:pPr>
                    <w:pStyle w:val="ListBullet"/>
                    <w:numPr>
                      <w:ilvl w:val="0"/>
                      <w:numId w:val="0"/>
                    </w:numPr>
                    <w:ind w:left="216" w:hanging="216"/>
                    <w:rPr>
                      <w:del w:id="4749" w:author="King, Darryl" w:date="2021-09-23T10:37:00Z"/>
                      <w:rFonts w:asciiTheme="majorHAnsi" w:hAnsiTheme="majorHAnsi" w:cstheme="majorHAnsi"/>
                      <w:color w:val="000000"/>
                      <w:sz w:val="16"/>
                      <w:szCs w:val="16"/>
                    </w:rPr>
                    <w:pPrChange w:id="4750" w:author="King, Darryl" w:date="2021-09-23T10:38:00Z">
                      <w:pPr>
                        <w:autoSpaceDE w:val="0"/>
                        <w:autoSpaceDN w:val="0"/>
                        <w:adjustRightInd w:val="0"/>
                        <w:spacing w:after="0" w:line="240" w:lineRule="auto"/>
                        <w:ind w:right="10"/>
                        <w:jc w:val="right"/>
                      </w:pPr>
                    </w:pPrChange>
                  </w:pPr>
                  <w:del w:id="475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38D9877" w14:textId="3C916EDC" w:rsidTr="00065FB3">
              <w:trPr>
                <w:trHeight w:val="66"/>
                <w:jc w:val="center"/>
                <w:del w:id="4752" w:author="King, Darryl" w:date="2021-09-23T10:37:00Z"/>
              </w:trPr>
              <w:tc>
                <w:tcPr>
                  <w:tcW w:w="2017" w:type="dxa"/>
                  <w:tcBorders>
                    <w:top w:val="nil"/>
                    <w:left w:val="nil"/>
                    <w:bottom w:val="nil"/>
                    <w:right w:val="nil"/>
                  </w:tcBorders>
                  <w:vAlign w:val="bottom"/>
                </w:tcPr>
                <w:p w14:paraId="5A578B66" w14:textId="219CD140" w:rsidR="00BB7090" w:rsidRPr="00BB7090" w:rsidDel="00CE24DF" w:rsidRDefault="00BB7090">
                  <w:pPr>
                    <w:pStyle w:val="ListBullet"/>
                    <w:numPr>
                      <w:ilvl w:val="0"/>
                      <w:numId w:val="0"/>
                    </w:numPr>
                    <w:ind w:left="216" w:hanging="216"/>
                    <w:rPr>
                      <w:del w:id="4753" w:author="King, Darryl" w:date="2021-09-23T10:37:00Z"/>
                      <w:rFonts w:asciiTheme="majorHAnsi" w:hAnsiTheme="majorHAnsi" w:cstheme="majorHAnsi"/>
                      <w:color w:val="000000"/>
                      <w:sz w:val="16"/>
                      <w:szCs w:val="16"/>
                    </w:rPr>
                    <w:pPrChange w:id="4754" w:author="King, Darryl" w:date="2021-09-23T10:38:00Z">
                      <w:pPr>
                        <w:autoSpaceDE w:val="0"/>
                        <w:autoSpaceDN w:val="0"/>
                        <w:adjustRightInd w:val="0"/>
                        <w:spacing w:after="0" w:line="240" w:lineRule="auto"/>
                        <w:jc w:val="center"/>
                      </w:pPr>
                    </w:pPrChange>
                  </w:pPr>
                  <w:del w:id="4755" w:author="King, Darryl" w:date="2021-09-23T10:37:00Z">
                    <w:r w:rsidRPr="00BB7090" w:rsidDel="00CE24DF">
                      <w:rPr>
                        <w:rFonts w:asciiTheme="majorHAnsi" w:hAnsiTheme="majorHAnsi" w:cstheme="majorHAnsi"/>
                        <w:color w:val="000000"/>
                        <w:sz w:val="16"/>
                        <w:szCs w:val="16"/>
                      </w:rPr>
                      <w:delText>S(16)</w:delText>
                    </w:r>
                  </w:del>
                </w:p>
              </w:tc>
              <w:tc>
                <w:tcPr>
                  <w:tcW w:w="1103" w:type="dxa"/>
                  <w:tcBorders>
                    <w:top w:val="nil"/>
                    <w:left w:val="nil"/>
                    <w:bottom w:val="nil"/>
                    <w:right w:val="nil"/>
                  </w:tcBorders>
                  <w:vAlign w:val="bottom"/>
                </w:tcPr>
                <w:p w14:paraId="6B8BACD5" w14:textId="5F87543E" w:rsidR="00BB7090" w:rsidRPr="00BB7090" w:rsidDel="00CE24DF" w:rsidRDefault="00BB7090">
                  <w:pPr>
                    <w:pStyle w:val="ListBullet"/>
                    <w:numPr>
                      <w:ilvl w:val="0"/>
                      <w:numId w:val="0"/>
                    </w:numPr>
                    <w:ind w:left="216" w:hanging="216"/>
                    <w:rPr>
                      <w:del w:id="4756" w:author="King, Darryl" w:date="2021-09-23T10:37:00Z"/>
                      <w:rFonts w:asciiTheme="majorHAnsi" w:hAnsiTheme="majorHAnsi" w:cstheme="majorHAnsi"/>
                      <w:color w:val="000000"/>
                      <w:sz w:val="16"/>
                      <w:szCs w:val="16"/>
                    </w:rPr>
                    <w:pPrChange w:id="4757" w:author="King, Darryl" w:date="2021-09-23T10:38:00Z">
                      <w:pPr>
                        <w:autoSpaceDE w:val="0"/>
                        <w:autoSpaceDN w:val="0"/>
                        <w:adjustRightInd w:val="0"/>
                        <w:spacing w:after="0" w:line="240" w:lineRule="auto"/>
                        <w:ind w:right="10"/>
                        <w:jc w:val="right"/>
                      </w:pPr>
                    </w:pPrChange>
                  </w:pPr>
                  <w:del w:id="4758" w:author="King, Darryl" w:date="2021-09-23T10:37:00Z">
                    <w:r w:rsidRPr="00BB7090" w:rsidDel="00CE24DF">
                      <w:rPr>
                        <w:rFonts w:asciiTheme="majorHAnsi" w:hAnsiTheme="majorHAnsi" w:cstheme="majorHAnsi"/>
                        <w:color w:val="000000"/>
                        <w:sz w:val="16"/>
                        <w:szCs w:val="16"/>
                      </w:rPr>
                      <w:delText>691795.8</w:delText>
                    </w:r>
                  </w:del>
                </w:p>
              </w:tc>
              <w:tc>
                <w:tcPr>
                  <w:tcW w:w="1207" w:type="dxa"/>
                  <w:tcBorders>
                    <w:top w:val="nil"/>
                    <w:left w:val="nil"/>
                    <w:bottom w:val="nil"/>
                    <w:right w:val="nil"/>
                  </w:tcBorders>
                  <w:vAlign w:val="bottom"/>
                </w:tcPr>
                <w:p w14:paraId="68725B5E" w14:textId="547D4A08" w:rsidR="00BB7090" w:rsidRPr="00BB7090" w:rsidDel="00CE24DF" w:rsidRDefault="00BB7090">
                  <w:pPr>
                    <w:pStyle w:val="ListBullet"/>
                    <w:numPr>
                      <w:ilvl w:val="0"/>
                      <w:numId w:val="0"/>
                    </w:numPr>
                    <w:ind w:left="216" w:hanging="216"/>
                    <w:rPr>
                      <w:del w:id="4759" w:author="King, Darryl" w:date="2021-09-23T10:37:00Z"/>
                      <w:rFonts w:asciiTheme="majorHAnsi" w:hAnsiTheme="majorHAnsi" w:cstheme="majorHAnsi"/>
                      <w:color w:val="000000"/>
                      <w:sz w:val="16"/>
                      <w:szCs w:val="16"/>
                    </w:rPr>
                    <w:pPrChange w:id="4760" w:author="King, Darryl" w:date="2021-09-23T10:38:00Z">
                      <w:pPr>
                        <w:autoSpaceDE w:val="0"/>
                        <w:autoSpaceDN w:val="0"/>
                        <w:adjustRightInd w:val="0"/>
                        <w:spacing w:after="0" w:line="240" w:lineRule="auto"/>
                        <w:ind w:right="10"/>
                        <w:jc w:val="right"/>
                      </w:pPr>
                    </w:pPrChange>
                  </w:pPr>
                  <w:del w:id="4761" w:author="King, Darryl" w:date="2021-09-23T10:37:00Z">
                    <w:r w:rsidRPr="00BB7090" w:rsidDel="00CE24DF">
                      <w:rPr>
                        <w:rFonts w:asciiTheme="majorHAnsi" w:hAnsiTheme="majorHAnsi" w:cstheme="majorHAnsi"/>
                        <w:color w:val="000000"/>
                        <w:sz w:val="16"/>
                        <w:szCs w:val="16"/>
                      </w:rPr>
                      <w:delText>157118.5</w:delText>
                    </w:r>
                  </w:del>
                </w:p>
              </w:tc>
              <w:tc>
                <w:tcPr>
                  <w:tcW w:w="1208" w:type="dxa"/>
                  <w:tcBorders>
                    <w:top w:val="nil"/>
                    <w:left w:val="nil"/>
                    <w:bottom w:val="nil"/>
                    <w:right w:val="nil"/>
                  </w:tcBorders>
                  <w:vAlign w:val="bottom"/>
                </w:tcPr>
                <w:p w14:paraId="062805E2" w14:textId="10634EB1" w:rsidR="00BB7090" w:rsidRPr="00BB7090" w:rsidDel="00CE24DF" w:rsidRDefault="00BB7090">
                  <w:pPr>
                    <w:pStyle w:val="ListBullet"/>
                    <w:numPr>
                      <w:ilvl w:val="0"/>
                      <w:numId w:val="0"/>
                    </w:numPr>
                    <w:ind w:left="216" w:hanging="216"/>
                    <w:rPr>
                      <w:del w:id="4762" w:author="King, Darryl" w:date="2021-09-23T10:37:00Z"/>
                      <w:rFonts w:asciiTheme="majorHAnsi" w:hAnsiTheme="majorHAnsi" w:cstheme="majorHAnsi"/>
                      <w:color w:val="000000"/>
                      <w:sz w:val="16"/>
                      <w:szCs w:val="16"/>
                    </w:rPr>
                    <w:pPrChange w:id="4763" w:author="King, Darryl" w:date="2021-09-23T10:38:00Z">
                      <w:pPr>
                        <w:autoSpaceDE w:val="0"/>
                        <w:autoSpaceDN w:val="0"/>
                        <w:adjustRightInd w:val="0"/>
                        <w:spacing w:after="0" w:line="240" w:lineRule="auto"/>
                        <w:ind w:right="10"/>
                        <w:jc w:val="right"/>
                      </w:pPr>
                    </w:pPrChange>
                  </w:pPr>
                  <w:del w:id="4764" w:author="King, Darryl" w:date="2021-09-23T10:37:00Z">
                    <w:r w:rsidRPr="00BB7090" w:rsidDel="00CE24DF">
                      <w:rPr>
                        <w:rFonts w:asciiTheme="majorHAnsi" w:hAnsiTheme="majorHAnsi" w:cstheme="majorHAnsi"/>
                        <w:color w:val="000000"/>
                        <w:sz w:val="16"/>
                        <w:szCs w:val="16"/>
                      </w:rPr>
                      <w:delText>4.403020</w:delText>
                    </w:r>
                  </w:del>
                </w:p>
              </w:tc>
              <w:tc>
                <w:tcPr>
                  <w:tcW w:w="997" w:type="dxa"/>
                  <w:tcBorders>
                    <w:top w:val="nil"/>
                    <w:left w:val="nil"/>
                    <w:bottom w:val="nil"/>
                    <w:right w:val="nil"/>
                  </w:tcBorders>
                  <w:vAlign w:val="bottom"/>
                </w:tcPr>
                <w:p w14:paraId="487675AF" w14:textId="2D4EA15E" w:rsidR="00BB7090" w:rsidRPr="00BB7090" w:rsidDel="00CE24DF" w:rsidRDefault="00BB7090">
                  <w:pPr>
                    <w:pStyle w:val="ListBullet"/>
                    <w:numPr>
                      <w:ilvl w:val="0"/>
                      <w:numId w:val="0"/>
                    </w:numPr>
                    <w:ind w:left="216" w:hanging="216"/>
                    <w:rPr>
                      <w:del w:id="4765" w:author="King, Darryl" w:date="2021-09-23T10:37:00Z"/>
                      <w:rFonts w:asciiTheme="majorHAnsi" w:hAnsiTheme="majorHAnsi" w:cstheme="majorHAnsi"/>
                      <w:color w:val="000000"/>
                      <w:sz w:val="16"/>
                      <w:szCs w:val="16"/>
                    </w:rPr>
                    <w:pPrChange w:id="4766" w:author="King, Darryl" w:date="2021-09-23T10:38:00Z">
                      <w:pPr>
                        <w:autoSpaceDE w:val="0"/>
                        <w:autoSpaceDN w:val="0"/>
                        <w:adjustRightInd w:val="0"/>
                        <w:spacing w:after="0" w:line="240" w:lineRule="auto"/>
                        <w:ind w:right="10"/>
                        <w:jc w:val="right"/>
                      </w:pPr>
                    </w:pPrChange>
                  </w:pPr>
                  <w:del w:id="476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6AF3A71" w14:textId="59FB3034" w:rsidTr="00065FB3">
              <w:trPr>
                <w:trHeight w:val="66"/>
                <w:jc w:val="center"/>
                <w:del w:id="4768" w:author="King, Darryl" w:date="2021-09-23T10:37:00Z"/>
              </w:trPr>
              <w:tc>
                <w:tcPr>
                  <w:tcW w:w="2017" w:type="dxa"/>
                  <w:tcBorders>
                    <w:top w:val="nil"/>
                    <w:left w:val="nil"/>
                    <w:bottom w:val="nil"/>
                    <w:right w:val="nil"/>
                  </w:tcBorders>
                  <w:vAlign w:val="bottom"/>
                </w:tcPr>
                <w:p w14:paraId="6A1EB132" w14:textId="2524D99D" w:rsidR="00BB7090" w:rsidRPr="00BB7090" w:rsidDel="00CE24DF" w:rsidRDefault="00BB7090">
                  <w:pPr>
                    <w:pStyle w:val="ListBullet"/>
                    <w:numPr>
                      <w:ilvl w:val="0"/>
                      <w:numId w:val="0"/>
                    </w:numPr>
                    <w:ind w:left="216" w:hanging="216"/>
                    <w:rPr>
                      <w:del w:id="4769" w:author="King, Darryl" w:date="2021-09-23T10:37:00Z"/>
                      <w:rFonts w:asciiTheme="majorHAnsi" w:hAnsiTheme="majorHAnsi" w:cstheme="majorHAnsi"/>
                      <w:color w:val="000000"/>
                      <w:sz w:val="16"/>
                      <w:szCs w:val="16"/>
                    </w:rPr>
                    <w:pPrChange w:id="4770" w:author="King, Darryl" w:date="2021-09-23T10:38:00Z">
                      <w:pPr>
                        <w:autoSpaceDE w:val="0"/>
                        <w:autoSpaceDN w:val="0"/>
                        <w:adjustRightInd w:val="0"/>
                        <w:spacing w:after="0" w:line="240" w:lineRule="auto"/>
                        <w:jc w:val="center"/>
                      </w:pPr>
                    </w:pPrChange>
                  </w:pPr>
                  <w:del w:id="4771" w:author="King, Darryl" w:date="2021-09-23T10:37:00Z">
                    <w:r w:rsidRPr="00BB7090" w:rsidDel="00CE24DF">
                      <w:rPr>
                        <w:rFonts w:asciiTheme="majorHAnsi" w:hAnsiTheme="majorHAnsi" w:cstheme="majorHAnsi"/>
                        <w:color w:val="000000"/>
                        <w:sz w:val="16"/>
                        <w:szCs w:val="16"/>
                      </w:rPr>
                      <w:delText>S(17)</w:delText>
                    </w:r>
                  </w:del>
                </w:p>
              </w:tc>
              <w:tc>
                <w:tcPr>
                  <w:tcW w:w="1103" w:type="dxa"/>
                  <w:tcBorders>
                    <w:top w:val="nil"/>
                    <w:left w:val="nil"/>
                    <w:bottom w:val="nil"/>
                    <w:right w:val="nil"/>
                  </w:tcBorders>
                  <w:vAlign w:val="bottom"/>
                </w:tcPr>
                <w:p w14:paraId="3680AC32" w14:textId="1EFA2FE4" w:rsidR="00BB7090" w:rsidRPr="00BB7090" w:rsidDel="00CE24DF" w:rsidRDefault="00BB7090">
                  <w:pPr>
                    <w:pStyle w:val="ListBullet"/>
                    <w:numPr>
                      <w:ilvl w:val="0"/>
                      <w:numId w:val="0"/>
                    </w:numPr>
                    <w:ind w:left="216" w:hanging="216"/>
                    <w:rPr>
                      <w:del w:id="4772" w:author="King, Darryl" w:date="2021-09-23T10:37:00Z"/>
                      <w:rFonts w:asciiTheme="majorHAnsi" w:hAnsiTheme="majorHAnsi" w:cstheme="majorHAnsi"/>
                      <w:color w:val="000000"/>
                      <w:sz w:val="16"/>
                      <w:szCs w:val="16"/>
                    </w:rPr>
                    <w:pPrChange w:id="4773" w:author="King, Darryl" w:date="2021-09-23T10:38:00Z">
                      <w:pPr>
                        <w:autoSpaceDE w:val="0"/>
                        <w:autoSpaceDN w:val="0"/>
                        <w:adjustRightInd w:val="0"/>
                        <w:spacing w:after="0" w:line="240" w:lineRule="auto"/>
                        <w:ind w:right="10"/>
                        <w:jc w:val="right"/>
                      </w:pPr>
                    </w:pPrChange>
                  </w:pPr>
                  <w:del w:id="4774" w:author="King, Darryl" w:date="2021-09-23T10:37:00Z">
                    <w:r w:rsidRPr="00BB7090" w:rsidDel="00CE24DF">
                      <w:rPr>
                        <w:rFonts w:asciiTheme="majorHAnsi" w:hAnsiTheme="majorHAnsi" w:cstheme="majorHAnsi"/>
                        <w:color w:val="000000"/>
                        <w:sz w:val="16"/>
                        <w:szCs w:val="16"/>
                      </w:rPr>
                      <w:delText>1466382.</w:delText>
                    </w:r>
                  </w:del>
                </w:p>
              </w:tc>
              <w:tc>
                <w:tcPr>
                  <w:tcW w:w="1207" w:type="dxa"/>
                  <w:tcBorders>
                    <w:top w:val="nil"/>
                    <w:left w:val="nil"/>
                    <w:bottom w:val="nil"/>
                    <w:right w:val="nil"/>
                  </w:tcBorders>
                  <w:vAlign w:val="bottom"/>
                </w:tcPr>
                <w:p w14:paraId="015ADCA0" w14:textId="0A88143E" w:rsidR="00BB7090" w:rsidRPr="00BB7090" w:rsidDel="00CE24DF" w:rsidRDefault="00BB7090">
                  <w:pPr>
                    <w:pStyle w:val="ListBullet"/>
                    <w:numPr>
                      <w:ilvl w:val="0"/>
                      <w:numId w:val="0"/>
                    </w:numPr>
                    <w:ind w:left="216" w:hanging="216"/>
                    <w:rPr>
                      <w:del w:id="4775" w:author="King, Darryl" w:date="2021-09-23T10:37:00Z"/>
                      <w:rFonts w:asciiTheme="majorHAnsi" w:hAnsiTheme="majorHAnsi" w:cstheme="majorHAnsi"/>
                      <w:color w:val="000000"/>
                      <w:sz w:val="16"/>
                      <w:szCs w:val="16"/>
                    </w:rPr>
                    <w:pPrChange w:id="4776" w:author="King, Darryl" w:date="2021-09-23T10:38:00Z">
                      <w:pPr>
                        <w:autoSpaceDE w:val="0"/>
                        <w:autoSpaceDN w:val="0"/>
                        <w:adjustRightInd w:val="0"/>
                        <w:spacing w:after="0" w:line="240" w:lineRule="auto"/>
                        <w:ind w:right="10"/>
                        <w:jc w:val="right"/>
                      </w:pPr>
                    </w:pPrChange>
                  </w:pPr>
                  <w:del w:id="4777" w:author="King, Darryl" w:date="2021-09-23T10:37:00Z">
                    <w:r w:rsidRPr="00BB7090" w:rsidDel="00CE24DF">
                      <w:rPr>
                        <w:rFonts w:asciiTheme="majorHAnsi" w:hAnsiTheme="majorHAnsi" w:cstheme="majorHAnsi"/>
                        <w:color w:val="000000"/>
                        <w:sz w:val="16"/>
                        <w:szCs w:val="16"/>
                      </w:rPr>
                      <w:delText>157078.7</w:delText>
                    </w:r>
                  </w:del>
                </w:p>
              </w:tc>
              <w:tc>
                <w:tcPr>
                  <w:tcW w:w="1208" w:type="dxa"/>
                  <w:tcBorders>
                    <w:top w:val="nil"/>
                    <w:left w:val="nil"/>
                    <w:bottom w:val="nil"/>
                    <w:right w:val="nil"/>
                  </w:tcBorders>
                  <w:vAlign w:val="bottom"/>
                </w:tcPr>
                <w:p w14:paraId="15CE8D2A" w14:textId="5BEF9BF7" w:rsidR="00BB7090" w:rsidRPr="00BB7090" w:rsidDel="00CE24DF" w:rsidRDefault="00BB7090">
                  <w:pPr>
                    <w:pStyle w:val="ListBullet"/>
                    <w:numPr>
                      <w:ilvl w:val="0"/>
                      <w:numId w:val="0"/>
                    </w:numPr>
                    <w:ind w:left="216" w:hanging="216"/>
                    <w:rPr>
                      <w:del w:id="4778" w:author="King, Darryl" w:date="2021-09-23T10:37:00Z"/>
                      <w:rFonts w:asciiTheme="majorHAnsi" w:hAnsiTheme="majorHAnsi" w:cstheme="majorHAnsi"/>
                      <w:color w:val="000000"/>
                      <w:sz w:val="16"/>
                      <w:szCs w:val="16"/>
                    </w:rPr>
                    <w:pPrChange w:id="4779" w:author="King, Darryl" w:date="2021-09-23T10:38:00Z">
                      <w:pPr>
                        <w:autoSpaceDE w:val="0"/>
                        <w:autoSpaceDN w:val="0"/>
                        <w:adjustRightInd w:val="0"/>
                        <w:spacing w:after="0" w:line="240" w:lineRule="auto"/>
                        <w:ind w:right="10"/>
                        <w:jc w:val="right"/>
                      </w:pPr>
                    </w:pPrChange>
                  </w:pPr>
                  <w:del w:id="4780" w:author="King, Darryl" w:date="2021-09-23T10:37:00Z">
                    <w:r w:rsidRPr="00BB7090" w:rsidDel="00CE24DF">
                      <w:rPr>
                        <w:rFonts w:asciiTheme="majorHAnsi" w:hAnsiTheme="majorHAnsi" w:cstheme="majorHAnsi"/>
                        <w:color w:val="000000"/>
                        <w:sz w:val="16"/>
                        <w:szCs w:val="16"/>
                      </w:rPr>
                      <w:delText>9.335333</w:delText>
                    </w:r>
                  </w:del>
                </w:p>
              </w:tc>
              <w:tc>
                <w:tcPr>
                  <w:tcW w:w="997" w:type="dxa"/>
                  <w:tcBorders>
                    <w:top w:val="nil"/>
                    <w:left w:val="nil"/>
                    <w:bottom w:val="nil"/>
                    <w:right w:val="nil"/>
                  </w:tcBorders>
                  <w:vAlign w:val="bottom"/>
                </w:tcPr>
                <w:p w14:paraId="300A5016" w14:textId="1FA00C0E" w:rsidR="00BB7090" w:rsidRPr="00BB7090" w:rsidDel="00CE24DF" w:rsidRDefault="00BB7090">
                  <w:pPr>
                    <w:pStyle w:val="ListBullet"/>
                    <w:numPr>
                      <w:ilvl w:val="0"/>
                      <w:numId w:val="0"/>
                    </w:numPr>
                    <w:ind w:left="216" w:hanging="216"/>
                    <w:rPr>
                      <w:del w:id="4781" w:author="King, Darryl" w:date="2021-09-23T10:37:00Z"/>
                      <w:rFonts w:asciiTheme="majorHAnsi" w:hAnsiTheme="majorHAnsi" w:cstheme="majorHAnsi"/>
                      <w:color w:val="000000"/>
                      <w:sz w:val="16"/>
                      <w:szCs w:val="16"/>
                    </w:rPr>
                    <w:pPrChange w:id="4782" w:author="King, Darryl" w:date="2021-09-23T10:38:00Z">
                      <w:pPr>
                        <w:autoSpaceDE w:val="0"/>
                        <w:autoSpaceDN w:val="0"/>
                        <w:adjustRightInd w:val="0"/>
                        <w:spacing w:after="0" w:line="240" w:lineRule="auto"/>
                        <w:ind w:right="10"/>
                        <w:jc w:val="right"/>
                      </w:pPr>
                    </w:pPrChange>
                  </w:pPr>
                  <w:del w:id="478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577ABA6" w14:textId="1CC8A060" w:rsidTr="00065FB3">
              <w:trPr>
                <w:trHeight w:val="66"/>
                <w:jc w:val="center"/>
                <w:del w:id="4784" w:author="King, Darryl" w:date="2021-09-23T10:37:00Z"/>
              </w:trPr>
              <w:tc>
                <w:tcPr>
                  <w:tcW w:w="2017" w:type="dxa"/>
                  <w:tcBorders>
                    <w:top w:val="nil"/>
                    <w:left w:val="nil"/>
                    <w:bottom w:val="nil"/>
                    <w:right w:val="nil"/>
                  </w:tcBorders>
                  <w:vAlign w:val="bottom"/>
                </w:tcPr>
                <w:p w14:paraId="5B61C619" w14:textId="6C77E6C8" w:rsidR="00BB7090" w:rsidRPr="00BB7090" w:rsidDel="00CE24DF" w:rsidRDefault="00BB7090">
                  <w:pPr>
                    <w:pStyle w:val="ListBullet"/>
                    <w:numPr>
                      <w:ilvl w:val="0"/>
                      <w:numId w:val="0"/>
                    </w:numPr>
                    <w:ind w:left="216" w:hanging="216"/>
                    <w:rPr>
                      <w:del w:id="4785" w:author="King, Darryl" w:date="2021-09-23T10:37:00Z"/>
                      <w:rFonts w:asciiTheme="majorHAnsi" w:hAnsiTheme="majorHAnsi" w:cstheme="majorHAnsi"/>
                      <w:color w:val="000000"/>
                      <w:sz w:val="16"/>
                      <w:szCs w:val="16"/>
                    </w:rPr>
                    <w:pPrChange w:id="4786" w:author="King, Darryl" w:date="2021-09-23T10:38:00Z">
                      <w:pPr>
                        <w:autoSpaceDE w:val="0"/>
                        <w:autoSpaceDN w:val="0"/>
                        <w:adjustRightInd w:val="0"/>
                        <w:spacing w:after="0" w:line="240" w:lineRule="auto"/>
                        <w:jc w:val="center"/>
                      </w:pPr>
                    </w:pPrChange>
                  </w:pPr>
                  <w:del w:id="4787" w:author="King, Darryl" w:date="2021-09-23T10:37:00Z">
                    <w:r w:rsidRPr="00BB7090" w:rsidDel="00CE24DF">
                      <w:rPr>
                        <w:rFonts w:asciiTheme="majorHAnsi" w:hAnsiTheme="majorHAnsi" w:cstheme="majorHAnsi"/>
                        <w:color w:val="000000"/>
                        <w:sz w:val="16"/>
                        <w:szCs w:val="16"/>
                      </w:rPr>
                      <w:delText>S(18)</w:delText>
                    </w:r>
                  </w:del>
                </w:p>
              </w:tc>
              <w:tc>
                <w:tcPr>
                  <w:tcW w:w="1103" w:type="dxa"/>
                  <w:tcBorders>
                    <w:top w:val="nil"/>
                    <w:left w:val="nil"/>
                    <w:bottom w:val="nil"/>
                    <w:right w:val="nil"/>
                  </w:tcBorders>
                  <w:vAlign w:val="bottom"/>
                </w:tcPr>
                <w:p w14:paraId="50F98263" w14:textId="21C82C0D" w:rsidR="00BB7090" w:rsidRPr="00BB7090" w:rsidDel="00CE24DF" w:rsidRDefault="00BB7090">
                  <w:pPr>
                    <w:pStyle w:val="ListBullet"/>
                    <w:numPr>
                      <w:ilvl w:val="0"/>
                      <w:numId w:val="0"/>
                    </w:numPr>
                    <w:ind w:left="216" w:hanging="216"/>
                    <w:rPr>
                      <w:del w:id="4788" w:author="King, Darryl" w:date="2021-09-23T10:37:00Z"/>
                      <w:rFonts w:asciiTheme="majorHAnsi" w:hAnsiTheme="majorHAnsi" w:cstheme="majorHAnsi"/>
                      <w:color w:val="000000"/>
                      <w:sz w:val="16"/>
                      <w:szCs w:val="16"/>
                    </w:rPr>
                    <w:pPrChange w:id="4789" w:author="King, Darryl" w:date="2021-09-23T10:38:00Z">
                      <w:pPr>
                        <w:autoSpaceDE w:val="0"/>
                        <w:autoSpaceDN w:val="0"/>
                        <w:adjustRightInd w:val="0"/>
                        <w:spacing w:after="0" w:line="240" w:lineRule="auto"/>
                        <w:ind w:right="10"/>
                        <w:jc w:val="right"/>
                      </w:pPr>
                    </w:pPrChange>
                  </w:pPr>
                  <w:del w:id="4790" w:author="King, Darryl" w:date="2021-09-23T10:37:00Z">
                    <w:r w:rsidRPr="00BB7090" w:rsidDel="00CE24DF">
                      <w:rPr>
                        <w:rFonts w:asciiTheme="majorHAnsi" w:hAnsiTheme="majorHAnsi" w:cstheme="majorHAnsi"/>
                        <w:color w:val="000000"/>
                        <w:sz w:val="16"/>
                        <w:szCs w:val="16"/>
                      </w:rPr>
                      <w:delText>2033679.</w:delText>
                    </w:r>
                  </w:del>
                </w:p>
              </w:tc>
              <w:tc>
                <w:tcPr>
                  <w:tcW w:w="1207" w:type="dxa"/>
                  <w:tcBorders>
                    <w:top w:val="nil"/>
                    <w:left w:val="nil"/>
                    <w:bottom w:val="nil"/>
                    <w:right w:val="nil"/>
                  </w:tcBorders>
                  <w:vAlign w:val="bottom"/>
                </w:tcPr>
                <w:p w14:paraId="0F0BF545" w14:textId="3FF061D8" w:rsidR="00BB7090" w:rsidRPr="00BB7090" w:rsidDel="00CE24DF" w:rsidRDefault="00BB7090">
                  <w:pPr>
                    <w:pStyle w:val="ListBullet"/>
                    <w:numPr>
                      <w:ilvl w:val="0"/>
                      <w:numId w:val="0"/>
                    </w:numPr>
                    <w:ind w:left="216" w:hanging="216"/>
                    <w:rPr>
                      <w:del w:id="4791" w:author="King, Darryl" w:date="2021-09-23T10:37:00Z"/>
                      <w:rFonts w:asciiTheme="majorHAnsi" w:hAnsiTheme="majorHAnsi" w:cstheme="majorHAnsi"/>
                      <w:color w:val="000000"/>
                      <w:sz w:val="16"/>
                      <w:szCs w:val="16"/>
                    </w:rPr>
                    <w:pPrChange w:id="4792" w:author="King, Darryl" w:date="2021-09-23T10:38:00Z">
                      <w:pPr>
                        <w:autoSpaceDE w:val="0"/>
                        <w:autoSpaceDN w:val="0"/>
                        <w:adjustRightInd w:val="0"/>
                        <w:spacing w:after="0" w:line="240" w:lineRule="auto"/>
                        <w:ind w:right="10"/>
                        <w:jc w:val="right"/>
                      </w:pPr>
                    </w:pPrChange>
                  </w:pPr>
                  <w:del w:id="4793" w:author="King, Darryl" w:date="2021-09-23T10:37:00Z">
                    <w:r w:rsidRPr="00BB7090" w:rsidDel="00CE24DF">
                      <w:rPr>
                        <w:rFonts w:asciiTheme="majorHAnsi" w:hAnsiTheme="majorHAnsi" w:cstheme="majorHAnsi"/>
                        <w:color w:val="000000"/>
                        <w:sz w:val="16"/>
                        <w:szCs w:val="16"/>
                      </w:rPr>
                      <w:delText>150086.7</w:delText>
                    </w:r>
                  </w:del>
                </w:p>
              </w:tc>
              <w:tc>
                <w:tcPr>
                  <w:tcW w:w="1208" w:type="dxa"/>
                  <w:tcBorders>
                    <w:top w:val="nil"/>
                    <w:left w:val="nil"/>
                    <w:bottom w:val="nil"/>
                    <w:right w:val="nil"/>
                  </w:tcBorders>
                  <w:vAlign w:val="bottom"/>
                </w:tcPr>
                <w:p w14:paraId="58CD21B8" w14:textId="3B8E051B" w:rsidR="00BB7090" w:rsidRPr="00BB7090" w:rsidDel="00CE24DF" w:rsidRDefault="00BB7090">
                  <w:pPr>
                    <w:pStyle w:val="ListBullet"/>
                    <w:numPr>
                      <w:ilvl w:val="0"/>
                      <w:numId w:val="0"/>
                    </w:numPr>
                    <w:ind w:left="216" w:hanging="216"/>
                    <w:rPr>
                      <w:del w:id="4794" w:author="King, Darryl" w:date="2021-09-23T10:37:00Z"/>
                      <w:rFonts w:asciiTheme="majorHAnsi" w:hAnsiTheme="majorHAnsi" w:cstheme="majorHAnsi"/>
                      <w:color w:val="000000"/>
                      <w:sz w:val="16"/>
                      <w:szCs w:val="16"/>
                    </w:rPr>
                    <w:pPrChange w:id="4795" w:author="King, Darryl" w:date="2021-09-23T10:38:00Z">
                      <w:pPr>
                        <w:autoSpaceDE w:val="0"/>
                        <w:autoSpaceDN w:val="0"/>
                        <w:adjustRightInd w:val="0"/>
                        <w:spacing w:after="0" w:line="240" w:lineRule="auto"/>
                        <w:ind w:right="10"/>
                        <w:jc w:val="right"/>
                      </w:pPr>
                    </w:pPrChange>
                  </w:pPr>
                  <w:del w:id="4796" w:author="King, Darryl" w:date="2021-09-23T10:37:00Z">
                    <w:r w:rsidRPr="00BB7090" w:rsidDel="00CE24DF">
                      <w:rPr>
                        <w:rFonts w:asciiTheme="majorHAnsi" w:hAnsiTheme="majorHAnsi" w:cstheme="majorHAnsi"/>
                        <w:color w:val="000000"/>
                        <w:sz w:val="16"/>
                        <w:szCs w:val="16"/>
                      </w:rPr>
                      <w:delText>13.55003</w:delText>
                    </w:r>
                  </w:del>
                </w:p>
              </w:tc>
              <w:tc>
                <w:tcPr>
                  <w:tcW w:w="997" w:type="dxa"/>
                  <w:tcBorders>
                    <w:top w:val="nil"/>
                    <w:left w:val="nil"/>
                    <w:bottom w:val="nil"/>
                    <w:right w:val="nil"/>
                  </w:tcBorders>
                  <w:vAlign w:val="bottom"/>
                </w:tcPr>
                <w:p w14:paraId="50937EE3" w14:textId="464694D6" w:rsidR="00BB7090" w:rsidRPr="00BB7090" w:rsidDel="00CE24DF" w:rsidRDefault="00BB7090">
                  <w:pPr>
                    <w:pStyle w:val="ListBullet"/>
                    <w:numPr>
                      <w:ilvl w:val="0"/>
                      <w:numId w:val="0"/>
                    </w:numPr>
                    <w:ind w:left="216" w:hanging="216"/>
                    <w:rPr>
                      <w:del w:id="4797" w:author="King, Darryl" w:date="2021-09-23T10:37:00Z"/>
                      <w:rFonts w:asciiTheme="majorHAnsi" w:hAnsiTheme="majorHAnsi" w:cstheme="majorHAnsi"/>
                      <w:color w:val="000000"/>
                      <w:sz w:val="16"/>
                      <w:szCs w:val="16"/>
                    </w:rPr>
                    <w:pPrChange w:id="4798" w:author="King, Darryl" w:date="2021-09-23T10:38:00Z">
                      <w:pPr>
                        <w:autoSpaceDE w:val="0"/>
                        <w:autoSpaceDN w:val="0"/>
                        <w:adjustRightInd w:val="0"/>
                        <w:spacing w:after="0" w:line="240" w:lineRule="auto"/>
                        <w:ind w:right="10"/>
                        <w:jc w:val="right"/>
                      </w:pPr>
                    </w:pPrChange>
                  </w:pPr>
                  <w:del w:id="479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C790E7F" w14:textId="5272B77B" w:rsidTr="00065FB3">
              <w:trPr>
                <w:trHeight w:val="66"/>
                <w:jc w:val="center"/>
                <w:del w:id="4800" w:author="King, Darryl" w:date="2021-09-23T10:37:00Z"/>
              </w:trPr>
              <w:tc>
                <w:tcPr>
                  <w:tcW w:w="2017" w:type="dxa"/>
                  <w:tcBorders>
                    <w:top w:val="nil"/>
                    <w:left w:val="nil"/>
                    <w:bottom w:val="nil"/>
                    <w:right w:val="nil"/>
                  </w:tcBorders>
                  <w:vAlign w:val="bottom"/>
                </w:tcPr>
                <w:p w14:paraId="1B00C956" w14:textId="105C7210" w:rsidR="00BB7090" w:rsidRPr="00BB7090" w:rsidDel="00CE24DF" w:rsidRDefault="00BB7090">
                  <w:pPr>
                    <w:pStyle w:val="ListBullet"/>
                    <w:numPr>
                      <w:ilvl w:val="0"/>
                      <w:numId w:val="0"/>
                    </w:numPr>
                    <w:ind w:left="216" w:hanging="216"/>
                    <w:rPr>
                      <w:del w:id="4801" w:author="King, Darryl" w:date="2021-09-23T10:37:00Z"/>
                      <w:rFonts w:asciiTheme="majorHAnsi" w:hAnsiTheme="majorHAnsi" w:cstheme="majorHAnsi"/>
                      <w:color w:val="000000"/>
                      <w:sz w:val="16"/>
                      <w:szCs w:val="16"/>
                    </w:rPr>
                    <w:pPrChange w:id="4802" w:author="King, Darryl" w:date="2021-09-23T10:38:00Z">
                      <w:pPr>
                        <w:autoSpaceDE w:val="0"/>
                        <w:autoSpaceDN w:val="0"/>
                        <w:adjustRightInd w:val="0"/>
                        <w:spacing w:after="0" w:line="240" w:lineRule="auto"/>
                        <w:jc w:val="center"/>
                      </w:pPr>
                    </w:pPrChange>
                  </w:pPr>
                  <w:del w:id="4803" w:author="King, Darryl" w:date="2021-09-23T10:37:00Z">
                    <w:r w:rsidRPr="00BB7090" w:rsidDel="00CE24DF">
                      <w:rPr>
                        <w:rFonts w:asciiTheme="majorHAnsi" w:hAnsiTheme="majorHAnsi" w:cstheme="majorHAnsi"/>
                        <w:color w:val="000000"/>
                        <w:sz w:val="16"/>
                        <w:szCs w:val="16"/>
                      </w:rPr>
                      <w:delText>S(19)</w:delText>
                    </w:r>
                  </w:del>
                </w:p>
              </w:tc>
              <w:tc>
                <w:tcPr>
                  <w:tcW w:w="1103" w:type="dxa"/>
                  <w:tcBorders>
                    <w:top w:val="nil"/>
                    <w:left w:val="nil"/>
                    <w:bottom w:val="nil"/>
                    <w:right w:val="nil"/>
                  </w:tcBorders>
                  <w:vAlign w:val="bottom"/>
                </w:tcPr>
                <w:p w14:paraId="0838AD68" w14:textId="5265D26F" w:rsidR="00BB7090" w:rsidRPr="00BB7090" w:rsidDel="00CE24DF" w:rsidRDefault="00BB7090">
                  <w:pPr>
                    <w:pStyle w:val="ListBullet"/>
                    <w:numPr>
                      <w:ilvl w:val="0"/>
                      <w:numId w:val="0"/>
                    </w:numPr>
                    <w:ind w:left="216" w:hanging="216"/>
                    <w:rPr>
                      <w:del w:id="4804" w:author="King, Darryl" w:date="2021-09-23T10:37:00Z"/>
                      <w:rFonts w:asciiTheme="majorHAnsi" w:hAnsiTheme="majorHAnsi" w:cstheme="majorHAnsi"/>
                      <w:color w:val="000000"/>
                      <w:sz w:val="16"/>
                      <w:szCs w:val="16"/>
                    </w:rPr>
                    <w:pPrChange w:id="4805" w:author="King, Darryl" w:date="2021-09-23T10:38:00Z">
                      <w:pPr>
                        <w:autoSpaceDE w:val="0"/>
                        <w:autoSpaceDN w:val="0"/>
                        <w:adjustRightInd w:val="0"/>
                        <w:spacing w:after="0" w:line="240" w:lineRule="auto"/>
                        <w:ind w:right="10"/>
                        <w:jc w:val="right"/>
                      </w:pPr>
                    </w:pPrChange>
                  </w:pPr>
                  <w:del w:id="4806" w:author="King, Darryl" w:date="2021-09-23T10:37:00Z">
                    <w:r w:rsidRPr="00BB7090" w:rsidDel="00CE24DF">
                      <w:rPr>
                        <w:rFonts w:asciiTheme="majorHAnsi" w:hAnsiTheme="majorHAnsi" w:cstheme="majorHAnsi"/>
                        <w:color w:val="000000"/>
                        <w:sz w:val="16"/>
                        <w:szCs w:val="16"/>
                      </w:rPr>
                      <w:delText>2120215.</w:delText>
                    </w:r>
                  </w:del>
                </w:p>
              </w:tc>
              <w:tc>
                <w:tcPr>
                  <w:tcW w:w="1207" w:type="dxa"/>
                  <w:tcBorders>
                    <w:top w:val="nil"/>
                    <w:left w:val="nil"/>
                    <w:bottom w:val="nil"/>
                    <w:right w:val="nil"/>
                  </w:tcBorders>
                  <w:vAlign w:val="bottom"/>
                </w:tcPr>
                <w:p w14:paraId="01611500" w14:textId="6509DE71" w:rsidR="00BB7090" w:rsidRPr="00BB7090" w:rsidDel="00CE24DF" w:rsidRDefault="00BB7090">
                  <w:pPr>
                    <w:pStyle w:val="ListBullet"/>
                    <w:numPr>
                      <w:ilvl w:val="0"/>
                      <w:numId w:val="0"/>
                    </w:numPr>
                    <w:ind w:left="216" w:hanging="216"/>
                    <w:rPr>
                      <w:del w:id="4807" w:author="King, Darryl" w:date="2021-09-23T10:37:00Z"/>
                      <w:rFonts w:asciiTheme="majorHAnsi" w:hAnsiTheme="majorHAnsi" w:cstheme="majorHAnsi"/>
                      <w:color w:val="000000"/>
                      <w:sz w:val="16"/>
                      <w:szCs w:val="16"/>
                    </w:rPr>
                    <w:pPrChange w:id="4808" w:author="King, Darryl" w:date="2021-09-23T10:38:00Z">
                      <w:pPr>
                        <w:autoSpaceDE w:val="0"/>
                        <w:autoSpaceDN w:val="0"/>
                        <w:adjustRightInd w:val="0"/>
                        <w:spacing w:after="0" w:line="240" w:lineRule="auto"/>
                        <w:ind w:right="10"/>
                        <w:jc w:val="right"/>
                      </w:pPr>
                    </w:pPrChange>
                  </w:pPr>
                  <w:del w:id="4809" w:author="King, Darryl" w:date="2021-09-23T10:37:00Z">
                    <w:r w:rsidRPr="00BB7090" w:rsidDel="00CE24DF">
                      <w:rPr>
                        <w:rFonts w:asciiTheme="majorHAnsi" w:hAnsiTheme="majorHAnsi" w:cstheme="majorHAnsi"/>
                        <w:color w:val="000000"/>
                        <w:sz w:val="16"/>
                        <w:szCs w:val="16"/>
                      </w:rPr>
                      <w:delText>159901.4</w:delText>
                    </w:r>
                  </w:del>
                </w:p>
              </w:tc>
              <w:tc>
                <w:tcPr>
                  <w:tcW w:w="1208" w:type="dxa"/>
                  <w:tcBorders>
                    <w:top w:val="nil"/>
                    <w:left w:val="nil"/>
                    <w:bottom w:val="nil"/>
                    <w:right w:val="nil"/>
                  </w:tcBorders>
                  <w:vAlign w:val="bottom"/>
                </w:tcPr>
                <w:p w14:paraId="046F468B" w14:textId="2089B02D" w:rsidR="00BB7090" w:rsidRPr="00BB7090" w:rsidDel="00CE24DF" w:rsidRDefault="00BB7090">
                  <w:pPr>
                    <w:pStyle w:val="ListBullet"/>
                    <w:numPr>
                      <w:ilvl w:val="0"/>
                      <w:numId w:val="0"/>
                    </w:numPr>
                    <w:ind w:left="216" w:hanging="216"/>
                    <w:rPr>
                      <w:del w:id="4810" w:author="King, Darryl" w:date="2021-09-23T10:37:00Z"/>
                      <w:rFonts w:asciiTheme="majorHAnsi" w:hAnsiTheme="majorHAnsi" w:cstheme="majorHAnsi"/>
                      <w:color w:val="000000"/>
                      <w:sz w:val="16"/>
                      <w:szCs w:val="16"/>
                    </w:rPr>
                    <w:pPrChange w:id="4811" w:author="King, Darryl" w:date="2021-09-23T10:38:00Z">
                      <w:pPr>
                        <w:autoSpaceDE w:val="0"/>
                        <w:autoSpaceDN w:val="0"/>
                        <w:adjustRightInd w:val="0"/>
                        <w:spacing w:after="0" w:line="240" w:lineRule="auto"/>
                        <w:ind w:right="10"/>
                        <w:jc w:val="right"/>
                      </w:pPr>
                    </w:pPrChange>
                  </w:pPr>
                  <w:del w:id="4812" w:author="King, Darryl" w:date="2021-09-23T10:37:00Z">
                    <w:r w:rsidRPr="00BB7090" w:rsidDel="00CE24DF">
                      <w:rPr>
                        <w:rFonts w:asciiTheme="majorHAnsi" w:hAnsiTheme="majorHAnsi" w:cstheme="majorHAnsi"/>
                        <w:color w:val="000000"/>
                        <w:sz w:val="16"/>
                        <w:szCs w:val="16"/>
                      </w:rPr>
                      <w:delText>13.25952</w:delText>
                    </w:r>
                  </w:del>
                </w:p>
              </w:tc>
              <w:tc>
                <w:tcPr>
                  <w:tcW w:w="997" w:type="dxa"/>
                  <w:tcBorders>
                    <w:top w:val="nil"/>
                    <w:left w:val="nil"/>
                    <w:bottom w:val="nil"/>
                    <w:right w:val="nil"/>
                  </w:tcBorders>
                  <w:vAlign w:val="bottom"/>
                </w:tcPr>
                <w:p w14:paraId="3BF1F60C" w14:textId="575E29B4" w:rsidR="00BB7090" w:rsidRPr="00BB7090" w:rsidDel="00CE24DF" w:rsidRDefault="00BB7090">
                  <w:pPr>
                    <w:pStyle w:val="ListBullet"/>
                    <w:numPr>
                      <w:ilvl w:val="0"/>
                      <w:numId w:val="0"/>
                    </w:numPr>
                    <w:ind w:left="216" w:hanging="216"/>
                    <w:rPr>
                      <w:del w:id="4813" w:author="King, Darryl" w:date="2021-09-23T10:37:00Z"/>
                      <w:rFonts w:asciiTheme="majorHAnsi" w:hAnsiTheme="majorHAnsi" w:cstheme="majorHAnsi"/>
                      <w:color w:val="000000"/>
                      <w:sz w:val="16"/>
                      <w:szCs w:val="16"/>
                    </w:rPr>
                    <w:pPrChange w:id="4814" w:author="King, Darryl" w:date="2021-09-23T10:38:00Z">
                      <w:pPr>
                        <w:autoSpaceDE w:val="0"/>
                        <w:autoSpaceDN w:val="0"/>
                        <w:adjustRightInd w:val="0"/>
                        <w:spacing w:after="0" w:line="240" w:lineRule="auto"/>
                        <w:ind w:right="10"/>
                        <w:jc w:val="right"/>
                      </w:pPr>
                    </w:pPrChange>
                  </w:pPr>
                  <w:del w:id="481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4239F3B" w14:textId="2F78BDFD" w:rsidTr="00065FB3">
              <w:trPr>
                <w:trHeight w:val="66"/>
                <w:jc w:val="center"/>
                <w:del w:id="4816" w:author="King, Darryl" w:date="2021-09-23T10:37:00Z"/>
              </w:trPr>
              <w:tc>
                <w:tcPr>
                  <w:tcW w:w="2017" w:type="dxa"/>
                  <w:tcBorders>
                    <w:top w:val="nil"/>
                    <w:left w:val="nil"/>
                    <w:bottom w:val="nil"/>
                    <w:right w:val="nil"/>
                  </w:tcBorders>
                  <w:vAlign w:val="bottom"/>
                </w:tcPr>
                <w:p w14:paraId="5B2DFA72" w14:textId="102F9F4B" w:rsidR="00BB7090" w:rsidRPr="00BB7090" w:rsidDel="00CE24DF" w:rsidRDefault="00BB7090">
                  <w:pPr>
                    <w:pStyle w:val="ListBullet"/>
                    <w:numPr>
                      <w:ilvl w:val="0"/>
                      <w:numId w:val="0"/>
                    </w:numPr>
                    <w:ind w:left="216" w:hanging="216"/>
                    <w:rPr>
                      <w:del w:id="4817" w:author="King, Darryl" w:date="2021-09-23T10:37:00Z"/>
                      <w:rFonts w:asciiTheme="majorHAnsi" w:hAnsiTheme="majorHAnsi" w:cstheme="majorHAnsi"/>
                      <w:color w:val="000000"/>
                      <w:sz w:val="16"/>
                      <w:szCs w:val="16"/>
                    </w:rPr>
                    <w:pPrChange w:id="4818" w:author="King, Darryl" w:date="2021-09-23T10:38:00Z">
                      <w:pPr>
                        <w:autoSpaceDE w:val="0"/>
                        <w:autoSpaceDN w:val="0"/>
                        <w:adjustRightInd w:val="0"/>
                        <w:spacing w:after="0" w:line="240" w:lineRule="auto"/>
                        <w:jc w:val="center"/>
                      </w:pPr>
                    </w:pPrChange>
                  </w:pPr>
                  <w:del w:id="4819" w:author="King, Darryl" w:date="2021-09-23T10:37:00Z">
                    <w:r w:rsidRPr="00BB7090" w:rsidDel="00CE24DF">
                      <w:rPr>
                        <w:rFonts w:asciiTheme="majorHAnsi" w:hAnsiTheme="majorHAnsi" w:cstheme="majorHAnsi"/>
                        <w:color w:val="000000"/>
                        <w:sz w:val="16"/>
                        <w:szCs w:val="16"/>
                      </w:rPr>
                      <w:delText>S(20)</w:delText>
                    </w:r>
                  </w:del>
                </w:p>
              </w:tc>
              <w:tc>
                <w:tcPr>
                  <w:tcW w:w="1103" w:type="dxa"/>
                  <w:tcBorders>
                    <w:top w:val="nil"/>
                    <w:left w:val="nil"/>
                    <w:bottom w:val="nil"/>
                    <w:right w:val="nil"/>
                  </w:tcBorders>
                  <w:vAlign w:val="bottom"/>
                </w:tcPr>
                <w:p w14:paraId="0DEDDF3A" w14:textId="02B40A2E" w:rsidR="00BB7090" w:rsidRPr="00BB7090" w:rsidDel="00CE24DF" w:rsidRDefault="00BB7090">
                  <w:pPr>
                    <w:pStyle w:val="ListBullet"/>
                    <w:numPr>
                      <w:ilvl w:val="0"/>
                      <w:numId w:val="0"/>
                    </w:numPr>
                    <w:ind w:left="216" w:hanging="216"/>
                    <w:rPr>
                      <w:del w:id="4820" w:author="King, Darryl" w:date="2021-09-23T10:37:00Z"/>
                      <w:rFonts w:asciiTheme="majorHAnsi" w:hAnsiTheme="majorHAnsi" w:cstheme="majorHAnsi"/>
                      <w:color w:val="000000"/>
                      <w:sz w:val="16"/>
                      <w:szCs w:val="16"/>
                    </w:rPr>
                    <w:pPrChange w:id="4821" w:author="King, Darryl" w:date="2021-09-23T10:38:00Z">
                      <w:pPr>
                        <w:autoSpaceDE w:val="0"/>
                        <w:autoSpaceDN w:val="0"/>
                        <w:adjustRightInd w:val="0"/>
                        <w:spacing w:after="0" w:line="240" w:lineRule="auto"/>
                        <w:ind w:right="10"/>
                        <w:jc w:val="right"/>
                      </w:pPr>
                    </w:pPrChange>
                  </w:pPr>
                  <w:del w:id="4822" w:author="King, Darryl" w:date="2021-09-23T10:37:00Z">
                    <w:r w:rsidRPr="00BB7090" w:rsidDel="00CE24DF">
                      <w:rPr>
                        <w:rFonts w:asciiTheme="majorHAnsi" w:hAnsiTheme="majorHAnsi" w:cstheme="majorHAnsi"/>
                        <w:color w:val="000000"/>
                        <w:sz w:val="16"/>
                        <w:szCs w:val="16"/>
                      </w:rPr>
                      <w:delText>1785731.</w:delText>
                    </w:r>
                  </w:del>
                </w:p>
              </w:tc>
              <w:tc>
                <w:tcPr>
                  <w:tcW w:w="1207" w:type="dxa"/>
                  <w:tcBorders>
                    <w:top w:val="nil"/>
                    <w:left w:val="nil"/>
                    <w:bottom w:val="nil"/>
                    <w:right w:val="nil"/>
                  </w:tcBorders>
                  <w:vAlign w:val="bottom"/>
                </w:tcPr>
                <w:p w14:paraId="7999788D" w14:textId="5A8E7477" w:rsidR="00BB7090" w:rsidRPr="00BB7090" w:rsidDel="00CE24DF" w:rsidRDefault="00BB7090">
                  <w:pPr>
                    <w:pStyle w:val="ListBullet"/>
                    <w:numPr>
                      <w:ilvl w:val="0"/>
                      <w:numId w:val="0"/>
                    </w:numPr>
                    <w:ind w:left="216" w:hanging="216"/>
                    <w:rPr>
                      <w:del w:id="4823" w:author="King, Darryl" w:date="2021-09-23T10:37:00Z"/>
                      <w:rFonts w:asciiTheme="majorHAnsi" w:hAnsiTheme="majorHAnsi" w:cstheme="majorHAnsi"/>
                      <w:color w:val="000000"/>
                      <w:sz w:val="16"/>
                      <w:szCs w:val="16"/>
                    </w:rPr>
                    <w:pPrChange w:id="4824" w:author="King, Darryl" w:date="2021-09-23T10:38:00Z">
                      <w:pPr>
                        <w:autoSpaceDE w:val="0"/>
                        <w:autoSpaceDN w:val="0"/>
                        <w:adjustRightInd w:val="0"/>
                        <w:spacing w:after="0" w:line="240" w:lineRule="auto"/>
                        <w:ind w:right="10"/>
                        <w:jc w:val="right"/>
                      </w:pPr>
                    </w:pPrChange>
                  </w:pPr>
                  <w:del w:id="4825" w:author="King, Darryl" w:date="2021-09-23T10:37:00Z">
                    <w:r w:rsidRPr="00BB7090" w:rsidDel="00CE24DF">
                      <w:rPr>
                        <w:rFonts w:asciiTheme="majorHAnsi" w:hAnsiTheme="majorHAnsi" w:cstheme="majorHAnsi"/>
                        <w:color w:val="000000"/>
                        <w:sz w:val="16"/>
                        <w:szCs w:val="16"/>
                      </w:rPr>
                      <w:delText>157252.1</w:delText>
                    </w:r>
                  </w:del>
                </w:p>
              </w:tc>
              <w:tc>
                <w:tcPr>
                  <w:tcW w:w="1208" w:type="dxa"/>
                  <w:tcBorders>
                    <w:top w:val="nil"/>
                    <w:left w:val="nil"/>
                    <w:bottom w:val="nil"/>
                    <w:right w:val="nil"/>
                  </w:tcBorders>
                  <w:vAlign w:val="bottom"/>
                </w:tcPr>
                <w:p w14:paraId="0FB2BA2D" w14:textId="54F6E7D9" w:rsidR="00BB7090" w:rsidRPr="00BB7090" w:rsidDel="00CE24DF" w:rsidRDefault="00BB7090">
                  <w:pPr>
                    <w:pStyle w:val="ListBullet"/>
                    <w:numPr>
                      <w:ilvl w:val="0"/>
                      <w:numId w:val="0"/>
                    </w:numPr>
                    <w:ind w:left="216" w:hanging="216"/>
                    <w:rPr>
                      <w:del w:id="4826" w:author="King, Darryl" w:date="2021-09-23T10:37:00Z"/>
                      <w:rFonts w:asciiTheme="majorHAnsi" w:hAnsiTheme="majorHAnsi" w:cstheme="majorHAnsi"/>
                      <w:color w:val="000000"/>
                      <w:sz w:val="16"/>
                      <w:szCs w:val="16"/>
                    </w:rPr>
                    <w:pPrChange w:id="4827" w:author="King, Darryl" w:date="2021-09-23T10:38:00Z">
                      <w:pPr>
                        <w:autoSpaceDE w:val="0"/>
                        <w:autoSpaceDN w:val="0"/>
                        <w:adjustRightInd w:val="0"/>
                        <w:spacing w:after="0" w:line="240" w:lineRule="auto"/>
                        <w:ind w:right="10"/>
                        <w:jc w:val="right"/>
                      </w:pPr>
                    </w:pPrChange>
                  </w:pPr>
                  <w:del w:id="4828" w:author="King, Darryl" w:date="2021-09-23T10:37:00Z">
                    <w:r w:rsidRPr="00BB7090" w:rsidDel="00CE24DF">
                      <w:rPr>
                        <w:rFonts w:asciiTheme="majorHAnsi" w:hAnsiTheme="majorHAnsi" w:cstheme="majorHAnsi"/>
                        <w:color w:val="000000"/>
                        <w:sz w:val="16"/>
                        <w:szCs w:val="16"/>
                      </w:rPr>
                      <w:delText>11.35585</w:delText>
                    </w:r>
                  </w:del>
                </w:p>
              </w:tc>
              <w:tc>
                <w:tcPr>
                  <w:tcW w:w="997" w:type="dxa"/>
                  <w:tcBorders>
                    <w:top w:val="nil"/>
                    <w:left w:val="nil"/>
                    <w:bottom w:val="nil"/>
                    <w:right w:val="nil"/>
                  </w:tcBorders>
                  <w:vAlign w:val="bottom"/>
                </w:tcPr>
                <w:p w14:paraId="569D1B0D" w14:textId="0F1B903A" w:rsidR="00BB7090" w:rsidRPr="00BB7090" w:rsidDel="00CE24DF" w:rsidRDefault="00BB7090">
                  <w:pPr>
                    <w:pStyle w:val="ListBullet"/>
                    <w:numPr>
                      <w:ilvl w:val="0"/>
                      <w:numId w:val="0"/>
                    </w:numPr>
                    <w:ind w:left="216" w:hanging="216"/>
                    <w:rPr>
                      <w:del w:id="4829" w:author="King, Darryl" w:date="2021-09-23T10:37:00Z"/>
                      <w:rFonts w:asciiTheme="majorHAnsi" w:hAnsiTheme="majorHAnsi" w:cstheme="majorHAnsi"/>
                      <w:color w:val="000000"/>
                      <w:sz w:val="16"/>
                      <w:szCs w:val="16"/>
                    </w:rPr>
                    <w:pPrChange w:id="4830" w:author="King, Darryl" w:date="2021-09-23T10:38:00Z">
                      <w:pPr>
                        <w:autoSpaceDE w:val="0"/>
                        <w:autoSpaceDN w:val="0"/>
                        <w:adjustRightInd w:val="0"/>
                        <w:spacing w:after="0" w:line="240" w:lineRule="auto"/>
                        <w:ind w:right="10"/>
                        <w:jc w:val="right"/>
                      </w:pPr>
                    </w:pPrChange>
                  </w:pPr>
                  <w:del w:id="483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27B00E1" w14:textId="33B1CAB7" w:rsidTr="00065FB3">
              <w:trPr>
                <w:trHeight w:val="66"/>
                <w:jc w:val="center"/>
                <w:del w:id="4832" w:author="King, Darryl" w:date="2021-09-23T10:37:00Z"/>
              </w:trPr>
              <w:tc>
                <w:tcPr>
                  <w:tcW w:w="2017" w:type="dxa"/>
                  <w:tcBorders>
                    <w:top w:val="nil"/>
                    <w:left w:val="nil"/>
                    <w:bottom w:val="nil"/>
                    <w:right w:val="nil"/>
                  </w:tcBorders>
                  <w:vAlign w:val="bottom"/>
                </w:tcPr>
                <w:p w14:paraId="45A08EA6" w14:textId="7001C904" w:rsidR="00BB7090" w:rsidRPr="00BB7090" w:rsidDel="00CE24DF" w:rsidRDefault="00BB7090">
                  <w:pPr>
                    <w:pStyle w:val="ListBullet"/>
                    <w:numPr>
                      <w:ilvl w:val="0"/>
                      <w:numId w:val="0"/>
                    </w:numPr>
                    <w:ind w:left="216" w:hanging="216"/>
                    <w:rPr>
                      <w:del w:id="4833" w:author="King, Darryl" w:date="2021-09-23T10:37:00Z"/>
                      <w:rFonts w:asciiTheme="majorHAnsi" w:hAnsiTheme="majorHAnsi" w:cstheme="majorHAnsi"/>
                      <w:color w:val="000000"/>
                      <w:sz w:val="16"/>
                      <w:szCs w:val="16"/>
                    </w:rPr>
                    <w:pPrChange w:id="4834" w:author="King, Darryl" w:date="2021-09-23T10:38:00Z">
                      <w:pPr>
                        <w:autoSpaceDE w:val="0"/>
                        <w:autoSpaceDN w:val="0"/>
                        <w:adjustRightInd w:val="0"/>
                        <w:spacing w:after="0" w:line="240" w:lineRule="auto"/>
                        <w:jc w:val="center"/>
                      </w:pPr>
                    </w:pPrChange>
                  </w:pPr>
                  <w:del w:id="4835" w:author="King, Darryl" w:date="2021-09-23T10:37:00Z">
                    <w:r w:rsidRPr="00BB7090" w:rsidDel="00CE24DF">
                      <w:rPr>
                        <w:rFonts w:asciiTheme="majorHAnsi" w:hAnsiTheme="majorHAnsi" w:cstheme="majorHAnsi"/>
                        <w:color w:val="000000"/>
                        <w:sz w:val="16"/>
                        <w:szCs w:val="16"/>
                      </w:rPr>
                      <w:delText>S(21)</w:delText>
                    </w:r>
                  </w:del>
                </w:p>
              </w:tc>
              <w:tc>
                <w:tcPr>
                  <w:tcW w:w="1103" w:type="dxa"/>
                  <w:tcBorders>
                    <w:top w:val="nil"/>
                    <w:left w:val="nil"/>
                    <w:bottom w:val="nil"/>
                    <w:right w:val="nil"/>
                  </w:tcBorders>
                  <w:vAlign w:val="bottom"/>
                </w:tcPr>
                <w:p w14:paraId="3B8D4594" w14:textId="5A349891" w:rsidR="00BB7090" w:rsidRPr="00BB7090" w:rsidDel="00CE24DF" w:rsidRDefault="00BB7090">
                  <w:pPr>
                    <w:pStyle w:val="ListBullet"/>
                    <w:numPr>
                      <w:ilvl w:val="0"/>
                      <w:numId w:val="0"/>
                    </w:numPr>
                    <w:ind w:left="216" w:hanging="216"/>
                    <w:rPr>
                      <w:del w:id="4836" w:author="King, Darryl" w:date="2021-09-23T10:37:00Z"/>
                      <w:rFonts w:asciiTheme="majorHAnsi" w:hAnsiTheme="majorHAnsi" w:cstheme="majorHAnsi"/>
                      <w:color w:val="000000"/>
                      <w:sz w:val="16"/>
                      <w:szCs w:val="16"/>
                    </w:rPr>
                    <w:pPrChange w:id="4837" w:author="King, Darryl" w:date="2021-09-23T10:38:00Z">
                      <w:pPr>
                        <w:autoSpaceDE w:val="0"/>
                        <w:autoSpaceDN w:val="0"/>
                        <w:adjustRightInd w:val="0"/>
                        <w:spacing w:after="0" w:line="240" w:lineRule="auto"/>
                        <w:ind w:right="10"/>
                        <w:jc w:val="right"/>
                      </w:pPr>
                    </w:pPrChange>
                  </w:pPr>
                  <w:del w:id="4838" w:author="King, Darryl" w:date="2021-09-23T10:37:00Z">
                    <w:r w:rsidRPr="00BB7090" w:rsidDel="00CE24DF">
                      <w:rPr>
                        <w:rFonts w:asciiTheme="majorHAnsi" w:hAnsiTheme="majorHAnsi" w:cstheme="majorHAnsi"/>
                        <w:color w:val="000000"/>
                        <w:sz w:val="16"/>
                        <w:szCs w:val="16"/>
                      </w:rPr>
                      <w:delText>1081496.</w:delText>
                    </w:r>
                  </w:del>
                </w:p>
              </w:tc>
              <w:tc>
                <w:tcPr>
                  <w:tcW w:w="1207" w:type="dxa"/>
                  <w:tcBorders>
                    <w:top w:val="nil"/>
                    <w:left w:val="nil"/>
                    <w:bottom w:val="nil"/>
                    <w:right w:val="nil"/>
                  </w:tcBorders>
                  <w:vAlign w:val="bottom"/>
                </w:tcPr>
                <w:p w14:paraId="35B31F59" w14:textId="28DDED9C" w:rsidR="00BB7090" w:rsidRPr="00BB7090" w:rsidDel="00CE24DF" w:rsidRDefault="00BB7090">
                  <w:pPr>
                    <w:pStyle w:val="ListBullet"/>
                    <w:numPr>
                      <w:ilvl w:val="0"/>
                      <w:numId w:val="0"/>
                    </w:numPr>
                    <w:ind w:left="216" w:hanging="216"/>
                    <w:rPr>
                      <w:del w:id="4839" w:author="King, Darryl" w:date="2021-09-23T10:37:00Z"/>
                      <w:rFonts w:asciiTheme="majorHAnsi" w:hAnsiTheme="majorHAnsi" w:cstheme="majorHAnsi"/>
                      <w:color w:val="000000"/>
                      <w:sz w:val="16"/>
                      <w:szCs w:val="16"/>
                    </w:rPr>
                    <w:pPrChange w:id="4840" w:author="King, Darryl" w:date="2021-09-23T10:38:00Z">
                      <w:pPr>
                        <w:autoSpaceDE w:val="0"/>
                        <w:autoSpaceDN w:val="0"/>
                        <w:adjustRightInd w:val="0"/>
                        <w:spacing w:after="0" w:line="240" w:lineRule="auto"/>
                        <w:ind w:right="10"/>
                        <w:jc w:val="right"/>
                      </w:pPr>
                    </w:pPrChange>
                  </w:pPr>
                  <w:del w:id="4841" w:author="King, Darryl" w:date="2021-09-23T10:37:00Z">
                    <w:r w:rsidRPr="00BB7090" w:rsidDel="00CE24DF">
                      <w:rPr>
                        <w:rFonts w:asciiTheme="majorHAnsi" w:hAnsiTheme="majorHAnsi" w:cstheme="majorHAnsi"/>
                        <w:color w:val="000000"/>
                        <w:sz w:val="16"/>
                        <w:szCs w:val="16"/>
                      </w:rPr>
                      <w:delText>173378.9</w:delText>
                    </w:r>
                  </w:del>
                </w:p>
              </w:tc>
              <w:tc>
                <w:tcPr>
                  <w:tcW w:w="1208" w:type="dxa"/>
                  <w:tcBorders>
                    <w:top w:val="nil"/>
                    <w:left w:val="nil"/>
                    <w:bottom w:val="nil"/>
                    <w:right w:val="nil"/>
                  </w:tcBorders>
                  <w:vAlign w:val="bottom"/>
                </w:tcPr>
                <w:p w14:paraId="33C67858" w14:textId="1540C6C1" w:rsidR="00BB7090" w:rsidRPr="00BB7090" w:rsidDel="00CE24DF" w:rsidRDefault="00BB7090">
                  <w:pPr>
                    <w:pStyle w:val="ListBullet"/>
                    <w:numPr>
                      <w:ilvl w:val="0"/>
                      <w:numId w:val="0"/>
                    </w:numPr>
                    <w:ind w:left="216" w:hanging="216"/>
                    <w:rPr>
                      <w:del w:id="4842" w:author="King, Darryl" w:date="2021-09-23T10:37:00Z"/>
                      <w:rFonts w:asciiTheme="majorHAnsi" w:hAnsiTheme="majorHAnsi" w:cstheme="majorHAnsi"/>
                      <w:color w:val="000000"/>
                      <w:sz w:val="16"/>
                      <w:szCs w:val="16"/>
                    </w:rPr>
                    <w:pPrChange w:id="4843" w:author="King, Darryl" w:date="2021-09-23T10:38:00Z">
                      <w:pPr>
                        <w:autoSpaceDE w:val="0"/>
                        <w:autoSpaceDN w:val="0"/>
                        <w:adjustRightInd w:val="0"/>
                        <w:spacing w:after="0" w:line="240" w:lineRule="auto"/>
                        <w:ind w:right="10"/>
                        <w:jc w:val="right"/>
                      </w:pPr>
                    </w:pPrChange>
                  </w:pPr>
                  <w:del w:id="4844" w:author="King, Darryl" w:date="2021-09-23T10:37:00Z">
                    <w:r w:rsidRPr="00BB7090" w:rsidDel="00CE24DF">
                      <w:rPr>
                        <w:rFonts w:asciiTheme="majorHAnsi" w:hAnsiTheme="majorHAnsi" w:cstheme="majorHAnsi"/>
                        <w:color w:val="000000"/>
                        <w:sz w:val="16"/>
                        <w:szCs w:val="16"/>
                      </w:rPr>
                      <w:delText>6.237761</w:delText>
                    </w:r>
                  </w:del>
                </w:p>
              </w:tc>
              <w:tc>
                <w:tcPr>
                  <w:tcW w:w="997" w:type="dxa"/>
                  <w:tcBorders>
                    <w:top w:val="nil"/>
                    <w:left w:val="nil"/>
                    <w:bottom w:val="nil"/>
                    <w:right w:val="nil"/>
                  </w:tcBorders>
                  <w:vAlign w:val="bottom"/>
                </w:tcPr>
                <w:p w14:paraId="600387BB" w14:textId="628F6F68" w:rsidR="00BB7090" w:rsidRPr="00BB7090" w:rsidDel="00CE24DF" w:rsidRDefault="00BB7090">
                  <w:pPr>
                    <w:pStyle w:val="ListBullet"/>
                    <w:numPr>
                      <w:ilvl w:val="0"/>
                      <w:numId w:val="0"/>
                    </w:numPr>
                    <w:ind w:left="216" w:hanging="216"/>
                    <w:rPr>
                      <w:del w:id="4845" w:author="King, Darryl" w:date="2021-09-23T10:37:00Z"/>
                      <w:rFonts w:asciiTheme="majorHAnsi" w:hAnsiTheme="majorHAnsi" w:cstheme="majorHAnsi"/>
                      <w:color w:val="000000"/>
                      <w:sz w:val="16"/>
                      <w:szCs w:val="16"/>
                    </w:rPr>
                    <w:pPrChange w:id="4846" w:author="King, Darryl" w:date="2021-09-23T10:38:00Z">
                      <w:pPr>
                        <w:autoSpaceDE w:val="0"/>
                        <w:autoSpaceDN w:val="0"/>
                        <w:adjustRightInd w:val="0"/>
                        <w:spacing w:after="0" w:line="240" w:lineRule="auto"/>
                        <w:ind w:right="10"/>
                        <w:jc w:val="right"/>
                      </w:pPr>
                    </w:pPrChange>
                  </w:pPr>
                  <w:del w:id="484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2E07FC3" w14:textId="6FD18E7C" w:rsidTr="00065FB3">
              <w:trPr>
                <w:trHeight w:val="66"/>
                <w:jc w:val="center"/>
                <w:del w:id="4848" w:author="King, Darryl" w:date="2021-09-23T10:37:00Z"/>
              </w:trPr>
              <w:tc>
                <w:tcPr>
                  <w:tcW w:w="2017" w:type="dxa"/>
                  <w:tcBorders>
                    <w:top w:val="nil"/>
                    <w:left w:val="nil"/>
                    <w:bottom w:val="nil"/>
                    <w:right w:val="nil"/>
                  </w:tcBorders>
                  <w:vAlign w:val="bottom"/>
                </w:tcPr>
                <w:p w14:paraId="43DD7973" w14:textId="7E6B6AE7" w:rsidR="00BB7090" w:rsidRPr="00BB7090" w:rsidDel="00CE24DF" w:rsidRDefault="00BB7090">
                  <w:pPr>
                    <w:pStyle w:val="ListBullet"/>
                    <w:numPr>
                      <w:ilvl w:val="0"/>
                      <w:numId w:val="0"/>
                    </w:numPr>
                    <w:ind w:left="216" w:hanging="216"/>
                    <w:rPr>
                      <w:del w:id="4849" w:author="King, Darryl" w:date="2021-09-23T10:37:00Z"/>
                      <w:rFonts w:asciiTheme="majorHAnsi" w:hAnsiTheme="majorHAnsi" w:cstheme="majorHAnsi"/>
                      <w:color w:val="000000"/>
                      <w:sz w:val="16"/>
                      <w:szCs w:val="16"/>
                    </w:rPr>
                    <w:pPrChange w:id="4850" w:author="King, Darryl" w:date="2021-09-23T10:38:00Z">
                      <w:pPr>
                        <w:autoSpaceDE w:val="0"/>
                        <w:autoSpaceDN w:val="0"/>
                        <w:adjustRightInd w:val="0"/>
                        <w:spacing w:after="0" w:line="240" w:lineRule="auto"/>
                        <w:jc w:val="center"/>
                      </w:pPr>
                    </w:pPrChange>
                  </w:pPr>
                  <w:del w:id="4851" w:author="King, Darryl" w:date="2021-09-23T10:37:00Z">
                    <w:r w:rsidRPr="00BB7090" w:rsidDel="00CE24DF">
                      <w:rPr>
                        <w:rFonts w:asciiTheme="majorHAnsi" w:hAnsiTheme="majorHAnsi" w:cstheme="majorHAnsi"/>
                        <w:color w:val="000000"/>
                        <w:sz w:val="16"/>
                        <w:szCs w:val="16"/>
                      </w:rPr>
                      <w:delText>S(22)</w:delText>
                    </w:r>
                  </w:del>
                </w:p>
              </w:tc>
              <w:tc>
                <w:tcPr>
                  <w:tcW w:w="1103" w:type="dxa"/>
                  <w:tcBorders>
                    <w:top w:val="nil"/>
                    <w:left w:val="nil"/>
                    <w:bottom w:val="nil"/>
                    <w:right w:val="nil"/>
                  </w:tcBorders>
                  <w:vAlign w:val="bottom"/>
                </w:tcPr>
                <w:p w14:paraId="22891616" w14:textId="30FD075C" w:rsidR="00BB7090" w:rsidRPr="00BB7090" w:rsidDel="00CE24DF" w:rsidRDefault="00BB7090">
                  <w:pPr>
                    <w:pStyle w:val="ListBullet"/>
                    <w:numPr>
                      <w:ilvl w:val="0"/>
                      <w:numId w:val="0"/>
                    </w:numPr>
                    <w:ind w:left="216" w:hanging="216"/>
                    <w:rPr>
                      <w:del w:id="4852" w:author="King, Darryl" w:date="2021-09-23T10:37:00Z"/>
                      <w:rFonts w:asciiTheme="majorHAnsi" w:hAnsiTheme="majorHAnsi" w:cstheme="majorHAnsi"/>
                      <w:color w:val="000000"/>
                      <w:sz w:val="16"/>
                      <w:szCs w:val="16"/>
                    </w:rPr>
                    <w:pPrChange w:id="4853" w:author="King, Darryl" w:date="2021-09-23T10:38:00Z">
                      <w:pPr>
                        <w:autoSpaceDE w:val="0"/>
                        <w:autoSpaceDN w:val="0"/>
                        <w:adjustRightInd w:val="0"/>
                        <w:spacing w:after="0" w:line="240" w:lineRule="auto"/>
                        <w:ind w:right="10"/>
                        <w:jc w:val="right"/>
                      </w:pPr>
                    </w:pPrChange>
                  </w:pPr>
                  <w:del w:id="4854" w:author="King, Darryl" w:date="2021-09-23T10:37:00Z">
                    <w:r w:rsidRPr="00BB7090" w:rsidDel="00CE24DF">
                      <w:rPr>
                        <w:rFonts w:asciiTheme="majorHAnsi" w:hAnsiTheme="majorHAnsi" w:cstheme="majorHAnsi"/>
                        <w:color w:val="000000"/>
                        <w:sz w:val="16"/>
                        <w:szCs w:val="16"/>
                      </w:rPr>
                      <w:delText>2631228.</w:delText>
                    </w:r>
                  </w:del>
                </w:p>
              </w:tc>
              <w:tc>
                <w:tcPr>
                  <w:tcW w:w="1207" w:type="dxa"/>
                  <w:tcBorders>
                    <w:top w:val="nil"/>
                    <w:left w:val="nil"/>
                    <w:bottom w:val="nil"/>
                    <w:right w:val="nil"/>
                  </w:tcBorders>
                  <w:vAlign w:val="bottom"/>
                </w:tcPr>
                <w:p w14:paraId="0021044A" w14:textId="63AF2A53" w:rsidR="00BB7090" w:rsidRPr="00BB7090" w:rsidDel="00CE24DF" w:rsidRDefault="00BB7090">
                  <w:pPr>
                    <w:pStyle w:val="ListBullet"/>
                    <w:numPr>
                      <w:ilvl w:val="0"/>
                      <w:numId w:val="0"/>
                    </w:numPr>
                    <w:ind w:left="216" w:hanging="216"/>
                    <w:rPr>
                      <w:del w:id="4855" w:author="King, Darryl" w:date="2021-09-23T10:37:00Z"/>
                      <w:rFonts w:asciiTheme="majorHAnsi" w:hAnsiTheme="majorHAnsi" w:cstheme="majorHAnsi"/>
                      <w:color w:val="000000"/>
                      <w:sz w:val="16"/>
                      <w:szCs w:val="16"/>
                    </w:rPr>
                    <w:pPrChange w:id="4856" w:author="King, Darryl" w:date="2021-09-23T10:38:00Z">
                      <w:pPr>
                        <w:autoSpaceDE w:val="0"/>
                        <w:autoSpaceDN w:val="0"/>
                        <w:adjustRightInd w:val="0"/>
                        <w:spacing w:after="0" w:line="240" w:lineRule="auto"/>
                        <w:ind w:right="10"/>
                        <w:jc w:val="right"/>
                      </w:pPr>
                    </w:pPrChange>
                  </w:pPr>
                  <w:del w:id="4857" w:author="King, Darryl" w:date="2021-09-23T10:37:00Z">
                    <w:r w:rsidRPr="00BB7090" w:rsidDel="00CE24DF">
                      <w:rPr>
                        <w:rFonts w:asciiTheme="majorHAnsi" w:hAnsiTheme="majorHAnsi" w:cstheme="majorHAnsi"/>
                        <w:color w:val="000000"/>
                        <w:sz w:val="16"/>
                        <w:szCs w:val="16"/>
                      </w:rPr>
                      <w:delText>153971.9</w:delText>
                    </w:r>
                  </w:del>
                </w:p>
              </w:tc>
              <w:tc>
                <w:tcPr>
                  <w:tcW w:w="1208" w:type="dxa"/>
                  <w:tcBorders>
                    <w:top w:val="nil"/>
                    <w:left w:val="nil"/>
                    <w:bottom w:val="nil"/>
                    <w:right w:val="nil"/>
                  </w:tcBorders>
                  <w:vAlign w:val="bottom"/>
                </w:tcPr>
                <w:p w14:paraId="0DAE4A80" w14:textId="21D65488" w:rsidR="00BB7090" w:rsidRPr="00BB7090" w:rsidDel="00CE24DF" w:rsidRDefault="00BB7090">
                  <w:pPr>
                    <w:pStyle w:val="ListBullet"/>
                    <w:numPr>
                      <w:ilvl w:val="0"/>
                      <w:numId w:val="0"/>
                    </w:numPr>
                    <w:ind w:left="216" w:hanging="216"/>
                    <w:rPr>
                      <w:del w:id="4858" w:author="King, Darryl" w:date="2021-09-23T10:37:00Z"/>
                      <w:rFonts w:asciiTheme="majorHAnsi" w:hAnsiTheme="majorHAnsi" w:cstheme="majorHAnsi"/>
                      <w:color w:val="000000"/>
                      <w:sz w:val="16"/>
                      <w:szCs w:val="16"/>
                    </w:rPr>
                    <w:pPrChange w:id="4859" w:author="King, Darryl" w:date="2021-09-23T10:38:00Z">
                      <w:pPr>
                        <w:autoSpaceDE w:val="0"/>
                        <w:autoSpaceDN w:val="0"/>
                        <w:adjustRightInd w:val="0"/>
                        <w:spacing w:after="0" w:line="240" w:lineRule="auto"/>
                        <w:ind w:right="10"/>
                        <w:jc w:val="right"/>
                      </w:pPr>
                    </w:pPrChange>
                  </w:pPr>
                  <w:del w:id="4860" w:author="King, Darryl" w:date="2021-09-23T10:37:00Z">
                    <w:r w:rsidRPr="00BB7090" w:rsidDel="00CE24DF">
                      <w:rPr>
                        <w:rFonts w:asciiTheme="majorHAnsi" w:hAnsiTheme="majorHAnsi" w:cstheme="majorHAnsi"/>
                        <w:color w:val="000000"/>
                        <w:sz w:val="16"/>
                        <w:szCs w:val="16"/>
                      </w:rPr>
                      <w:delText>17.08902</w:delText>
                    </w:r>
                  </w:del>
                </w:p>
              </w:tc>
              <w:tc>
                <w:tcPr>
                  <w:tcW w:w="997" w:type="dxa"/>
                  <w:tcBorders>
                    <w:top w:val="nil"/>
                    <w:left w:val="nil"/>
                    <w:bottom w:val="nil"/>
                    <w:right w:val="nil"/>
                  </w:tcBorders>
                  <w:vAlign w:val="bottom"/>
                </w:tcPr>
                <w:p w14:paraId="726CCC24" w14:textId="5C597B06" w:rsidR="00BB7090" w:rsidRPr="00BB7090" w:rsidDel="00CE24DF" w:rsidRDefault="00BB7090">
                  <w:pPr>
                    <w:pStyle w:val="ListBullet"/>
                    <w:numPr>
                      <w:ilvl w:val="0"/>
                      <w:numId w:val="0"/>
                    </w:numPr>
                    <w:ind w:left="216" w:hanging="216"/>
                    <w:rPr>
                      <w:del w:id="4861" w:author="King, Darryl" w:date="2021-09-23T10:37:00Z"/>
                      <w:rFonts w:asciiTheme="majorHAnsi" w:hAnsiTheme="majorHAnsi" w:cstheme="majorHAnsi"/>
                      <w:color w:val="000000"/>
                      <w:sz w:val="16"/>
                      <w:szCs w:val="16"/>
                    </w:rPr>
                    <w:pPrChange w:id="4862" w:author="King, Darryl" w:date="2021-09-23T10:38:00Z">
                      <w:pPr>
                        <w:autoSpaceDE w:val="0"/>
                        <w:autoSpaceDN w:val="0"/>
                        <w:adjustRightInd w:val="0"/>
                        <w:spacing w:after="0" w:line="240" w:lineRule="auto"/>
                        <w:ind w:right="10"/>
                        <w:jc w:val="right"/>
                      </w:pPr>
                    </w:pPrChange>
                  </w:pPr>
                  <w:del w:id="486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CE7915F" w14:textId="6FC0F046" w:rsidTr="00065FB3">
              <w:trPr>
                <w:trHeight w:val="66"/>
                <w:jc w:val="center"/>
                <w:del w:id="4864" w:author="King, Darryl" w:date="2021-09-23T10:37:00Z"/>
              </w:trPr>
              <w:tc>
                <w:tcPr>
                  <w:tcW w:w="2017" w:type="dxa"/>
                  <w:tcBorders>
                    <w:top w:val="nil"/>
                    <w:left w:val="nil"/>
                    <w:bottom w:val="nil"/>
                    <w:right w:val="nil"/>
                  </w:tcBorders>
                  <w:vAlign w:val="bottom"/>
                </w:tcPr>
                <w:p w14:paraId="09924378" w14:textId="197C2308" w:rsidR="00BB7090" w:rsidRPr="00BB7090" w:rsidDel="00CE24DF" w:rsidRDefault="00BB7090">
                  <w:pPr>
                    <w:pStyle w:val="ListBullet"/>
                    <w:numPr>
                      <w:ilvl w:val="0"/>
                      <w:numId w:val="0"/>
                    </w:numPr>
                    <w:ind w:left="216" w:hanging="216"/>
                    <w:rPr>
                      <w:del w:id="4865" w:author="King, Darryl" w:date="2021-09-23T10:37:00Z"/>
                      <w:rFonts w:asciiTheme="majorHAnsi" w:hAnsiTheme="majorHAnsi" w:cstheme="majorHAnsi"/>
                      <w:color w:val="000000"/>
                      <w:sz w:val="16"/>
                      <w:szCs w:val="16"/>
                    </w:rPr>
                    <w:pPrChange w:id="4866" w:author="King, Darryl" w:date="2021-09-23T10:38:00Z">
                      <w:pPr>
                        <w:autoSpaceDE w:val="0"/>
                        <w:autoSpaceDN w:val="0"/>
                        <w:adjustRightInd w:val="0"/>
                        <w:spacing w:after="0" w:line="240" w:lineRule="auto"/>
                        <w:jc w:val="center"/>
                      </w:pPr>
                    </w:pPrChange>
                  </w:pPr>
                  <w:del w:id="4867" w:author="King, Darryl" w:date="2021-09-23T10:37:00Z">
                    <w:r w:rsidRPr="00BB7090" w:rsidDel="00CE24DF">
                      <w:rPr>
                        <w:rFonts w:asciiTheme="majorHAnsi" w:hAnsiTheme="majorHAnsi" w:cstheme="majorHAnsi"/>
                        <w:color w:val="000000"/>
                        <w:sz w:val="16"/>
                        <w:szCs w:val="16"/>
                      </w:rPr>
                      <w:delText>S(23)</w:delText>
                    </w:r>
                  </w:del>
                </w:p>
              </w:tc>
              <w:tc>
                <w:tcPr>
                  <w:tcW w:w="1103" w:type="dxa"/>
                  <w:tcBorders>
                    <w:top w:val="nil"/>
                    <w:left w:val="nil"/>
                    <w:bottom w:val="nil"/>
                    <w:right w:val="nil"/>
                  </w:tcBorders>
                  <w:vAlign w:val="bottom"/>
                </w:tcPr>
                <w:p w14:paraId="4B330E16" w14:textId="45891F8A" w:rsidR="00BB7090" w:rsidRPr="00BB7090" w:rsidDel="00CE24DF" w:rsidRDefault="00BB7090">
                  <w:pPr>
                    <w:pStyle w:val="ListBullet"/>
                    <w:numPr>
                      <w:ilvl w:val="0"/>
                      <w:numId w:val="0"/>
                    </w:numPr>
                    <w:ind w:left="216" w:hanging="216"/>
                    <w:rPr>
                      <w:del w:id="4868" w:author="King, Darryl" w:date="2021-09-23T10:37:00Z"/>
                      <w:rFonts w:asciiTheme="majorHAnsi" w:hAnsiTheme="majorHAnsi" w:cstheme="majorHAnsi"/>
                      <w:color w:val="000000"/>
                      <w:sz w:val="16"/>
                      <w:szCs w:val="16"/>
                    </w:rPr>
                    <w:pPrChange w:id="4869" w:author="King, Darryl" w:date="2021-09-23T10:38:00Z">
                      <w:pPr>
                        <w:autoSpaceDE w:val="0"/>
                        <w:autoSpaceDN w:val="0"/>
                        <w:adjustRightInd w:val="0"/>
                        <w:spacing w:after="0" w:line="240" w:lineRule="auto"/>
                        <w:ind w:right="10"/>
                        <w:jc w:val="right"/>
                      </w:pPr>
                    </w:pPrChange>
                  </w:pPr>
                  <w:del w:id="4870" w:author="King, Darryl" w:date="2021-09-23T10:37:00Z">
                    <w:r w:rsidRPr="00BB7090" w:rsidDel="00CE24DF">
                      <w:rPr>
                        <w:rFonts w:asciiTheme="majorHAnsi" w:hAnsiTheme="majorHAnsi" w:cstheme="majorHAnsi"/>
                        <w:color w:val="000000"/>
                        <w:sz w:val="16"/>
                        <w:szCs w:val="16"/>
                      </w:rPr>
                      <w:delText>2640102.</w:delText>
                    </w:r>
                  </w:del>
                </w:p>
              </w:tc>
              <w:tc>
                <w:tcPr>
                  <w:tcW w:w="1207" w:type="dxa"/>
                  <w:tcBorders>
                    <w:top w:val="nil"/>
                    <w:left w:val="nil"/>
                    <w:bottom w:val="nil"/>
                    <w:right w:val="nil"/>
                  </w:tcBorders>
                  <w:vAlign w:val="bottom"/>
                </w:tcPr>
                <w:p w14:paraId="00B04461" w14:textId="6660DF57" w:rsidR="00BB7090" w:rsidRPr="00BB7090" w:rsidDel="00CE24DF" w:rsidRDefault="00BB7090">
                  <w:pPr>
                    <w:pStyle w:val="ListBullet"/>
                    <w:numPr>
                      <w:ilvl w:val="0"/>
                      <w:numId w:val="0"/>
                    </w:numPr>
                    <w:ind w:left="216" w:hanging="216"/>
                    <w:rPr>
                      <w:del w:id="4871" w:author="King, Darryl" w:date="2021-09-23T10:37:00Z"/>
                      <w:rFonts w:asciiTheme="majorHAnsi" w:hAnsiTheme="majorHAnsi" w:cstheme="majorHAnsi"/>
                      <w:color w:val="000000"/>
                      <w:sz w:val="16"/>
                      <w:szCs w:val="16"/>
                    </w:rPr>
                    <w:pPrChange w:id="4872" w:author="King, Darryl" w:date="2021-09-23T10:38:00Z">
                      <w:pPr>
                        <w:autoSpaceDE w:val="0"/>
                        <w:autoSpaceDN w:val="0"/>
                        <w:adjustRightInd w:val="0"/>
                        <w:spacing w:after="0" w:line="240" w:lineRule="auto"/>
                        <w:ind w:right="10"/>
                        <w:jc w:val="right"/>
                      </w:pPr>
                    </w:pPrChange>
                  </w:pPr>
                  <w:del w:id="4873" w:author="King, Darryl" w:date="2021-09-23T10:37:00Z">
                    <w:r w:rsidRPr="00BB7090" w:rsidDel="00CE24DF">
                      <w:rPr>
                        <w:rFonts w:asciiTheme="majorHAnsi" w:hAnsiTheme="majorHAnsi" w:cstheme="majorHAnsi"/>
                        <w:color w:val="000000"/>
                        <w:sz w:val="16"/>
                        <w:szCs w:val="16"/>
                      </w:rPr>
                      <w:delText>141413.4</w:delText>
                    </w:r>
                  </w:del>
                </w:p>
              </w:tc>
              <w:tc>
                <w:tcPr>
                  <w:tcW w:w="1208" w:type="dxa"/>
                  <w:tcBorders>
                    <w:top w:val="nil"/>
                    <w:left w:val="nil"/>
                    <w:bottom w:val="nil"/>
                    <w:right w:val="nil"/>
                  </w:tcBorders>
                  <w:vAlign w:val="bottom"/>
                </w:tcPr>
                <w:p w14:paraId="053BDD50" w14:textId="18BD51F8" w:rsidR="00BB7090" w:rsidRPr="00BB7090" w:rsidDel="00CE24DF" w:rsidRDefault="00BB7090">
                  <w:pPr>
                    <w:pStyle w:val="ListBullet"/>
                    <w:numPr>
                      <w:ilvl w:val="0"/>
                      <w:numId w:val="0"/>
                    </w:numPr>
                    <w:ind w:left="216" w:hanging="216"/>
                    <w:rPr>
                      <w:del w:id="4874" w:author="King, Darryl" w:date="2021-09-23T10:37:00Z"/>
                      <w:rFonts w:asciiTheme="majorHAnsi" w:hAnsiTheme="majorHAnsi" w:cstheme="majorHAnsi"/>
                      <w:color w:val="000000"/>
                      <w:sz w:val="16"/>
                      <w:szCs w:val="16"/>
                    </w:rPr>
                    <w:pPrChange w:id="4875" w:author="King, Darryl" w:date="2021-09-23T10:38:00Z">
                      <w:pPr>
                        <w:autoSpaceDE w:val="0"/>
                        <w:autoSpaceDN w:val="0"/>
                        <w:adjustRightInd w:val="0"/>
                        <w:spacing w:after="0" w:line="240" w:lineRule="auto"/>
                        <w:ind w:right="10"/>
                        <w:jc w:val="right"/>
                      </w:pPr>
                    </w:pPrChange>
                  </w:pPr>
                  <w:del w:id="4876" w:author="King, Darryl" w:date="2021-09-23T10:37:00Z">
                    <w:r w:rsidRPr="00BB7090" w:rsidDel="00CE24DF">
                      <w:rPr>
                        <w:rFonts w:asciiTheme="majorHAnsi" w:hAnsiTheme="majorHAnsi" w:cstheme="majorHAnsi"/>
                        <w:color w:val="000000"/>
                        <w:sz w:val="16"/>
                        <w:szCs w:val="16"/>
                      </w:rPr>
                      <w:delText>18.66940</w:delText>
                    </w:r>
                  </w:del>
                </w:p>
              </w:tc>
              <w:tc>
                <w:tcPr>
                  <w:tcW w:w="997" w:type="dxa"/>
                  <w:tcBorders>
                    <w:top w:val="nil"/>
                    <w:left w:val="nil"/>
                    <w:bottom w:val="nil"/>
                    <w:right w:val="nil"/>
                  </w:tcBorders>
                  <w:vAlign w:val="bottom"/>
                </w:tcPr>
                <w:p w14:paraId="64A5EFA6" w14:textId="04DB6511" w:rsidR="00BB7090" w:rsidRPr="00BB7090" w:rsidDel="00CE24DF" w:rsidRDefault="00BB7090">
                  <w:pPr>
                    <w:pStyle w:val="ListBullet"/>
                    <w:numPr>
                      <w:ilvl w:val="0"/>
                      <w:numId w:val="0"/>
                    </w:numPr>
                    <w:ind w:left="216" w:hanging="216"/>
                    <w:rPr>
                      <w:del w:id="4877" w:author="King, Darryl" w:date="2021-09-23T10:37:00Z"/>
                      <w:rFonts w:asciiTheme="majorHAnsi" w:hAnsiTheme="majorHAnsi" w:cstheme="majorHAnsi"/>
                      <w:color w:val="000000"/>
                      <w:sz w:val="16"/>
                      <w:szCs w:val="16"/>
                    </w:rPr>
                    <w:pPrChange w:id="4878" w:author="King, Darryl" w:date="2021-09-23T10:38:00Z">
                      <w:pPr>
                        <w:autoSpaceDE w:val="0"/>
                        <w:autoSpaceDN w:val="0"/>
                        <w:adjustRightInd w:val="0"/>
                        <w:spacing w:after="0" w:line="240" w:lineRule="auto"/>
                        <w:ind w:right="10"/>
                        <w:jc w:val="right"/>
                      </w:pPr>
                    </w:pPrChange>
                  </w:pPr>
                  <w:del w:id="487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DCC3CCB" w14:textId="091BF045" w:rsidTr="00065FB3">
              <w:trPr>
                <w:trHeight w:val="66"/>
                <w:jc w:val="center"/>
                <w:del w:id="4880" w:author="King, Darryl" w:date="2021-09-23T10:37:00Z"/>
              </w:trPr>
              <w:tc>
                <w:tcPr>
                  <w:tcW w:w="2017" w:type="dxa"/>
                  <w:tcBorders>
                    <w:top w:val="nil"/>
                    <w:left w:val="nil"/>
                    <w:bottom w:val="nil"/>
                    <w:right w:val="nil"/>
                  </w:tcBorders>
                  <w:vAlign w:val="bottom"/>
                </w:tcPr>
                <w:p w14:paraId="6AC0D0D6" w14:textId="2E35B99E" w:rsidR="00BB7090" w:rsidRPr="00BB7090" w:rsidDel="00CE24DF" w:rsidRDefault="00BB7090">
                  <w:pPr>
                    <w:pStyle w:val="ListBullet"/>
                    <w:numPr>
                      <w:ilvl w:val="0"/>
                      <w:numId w:val="0"/>
                    </w:numPr>
                    <w:ind w:left="216" w:hanging="216"/>
                    <w:rPr>
                      <w:del w:id="4881" w:author="King, Darryl" w:date="2021-09-23T10:37:00Z"/>
                      <w:rFonts w:asciiTheme="majorHAnsi" w:hAnsiTheme="majorHAnsi" w:cstheme="majorHAnsi"/>
                      <w:color w:val="000000"/>
                      <w:sz w:val="16"/>
                      <w:szCs w:val="16"/>
                    </w:rPr>
                    <w:pPrChange w:id="4882" w:author="King, Darryl" w:date="2021-09-23T10:38:00Z">
                      <w:pPr>
                        <w:autoSpaceDE w:val="0"/>
                        <w:autoSpaceDN w:val="0"/>
                        <w:adjustRightInd w:val="0"/>
                        <w:spacing w:after="0" w:line="240" w:lineRule="auto"/>
                        <w:jc w:val="center"/>
                      </w:pPr>
                    </w:pPrChange>
                  </w:pPr>
                  <w:del w:id="4883" w:author="King, Darryl" w:date="2021-09-23T10:37:00Z">
                    <w:r w:rsidRPr="00BB7090" w:rsidDel="00CE24DF">
                      <w:rPr>
                        <w:rFonts w:asciiTheme="majorHAnsi" w:hAnsiTheme="majorHAnsi" w:cstheme="majorHAnsi"/>
                        <w:color w:val="000000"/>
                        <w:sz w:val="16"/>
                        <w:szCs w:val="16"/>
                      </w:rPr>
                      <w:delText>S(24)</w:delText>
                    </w:r>
                  </w:del>
                </w:p>
              </w:tc>
              <w:tc>
                <w:tcPr>
                  <w:tcW w:w="1103" w:type="dxa"/>
                  <w:tcBorders>
                    <w:top w:val="nil"/>
                    <w:left w:val="nil"/>
                    <w:bottom w:val="nil"/>
                    <w:right w:val="nil"/>
                  </w:tcBorders>
                  <w:vAlign w:val="bottom"/>
                </w:tcPr>
                <w:p w14:paraId="02188E18" w14:textId="5B2E2D15" w:rsidR="00BB7090" w:rsidRPr="00BB7090" w:rsidDel="00CE24DF" w:rsidRDefault="00BB7090">
                  <w:pPr>
                    <w:pStyle w:val="ListBullet"/>
                    <w:numPr>
                      <w:ilvl w:val="0"/>
                      <w:numId w:val="0"/>
                    </w:numPr>
                    <w:ind w:left="216" w:hanging="216"/>
                    <w:rPr>
                      <w:del w:id="4884" w:author="King, Darryl" w:date="2021-09-23T10:37:00Z"/>
                      <w:rFonts w:asciiTheme="majorHAnsi" w:hAnsiTheme="majorHAnsi" w:cstheme="majorHAnsi"/>
                      <w:color w:val="000000"/>
                      <w:sz w:val="16"/>
                      <w:szCs w:val="16"/>
                    </w:rPr>
                    <w:pPrChange w:id="4885" w:author="King, Darryl" w:date="2021-09-23T10:38:00Z">
                      <w:pPr>
                        <w:autoSpaceDE w:val="0"/>
                        <w:autoSpaceDN w:val="0"/>
                        <w:adjustRightInd w:val="0"/>
                        <w:spacing w:after="0" w:line="240" w:lineRule="auto"/>
                        <w:ind w:right="10"/>
                        <w:jc w:val="right"/>
                      </w:pPr>
                    </w:pPrChange>
                  </w:pPr>
                  <w:del w:id="4886" w:author="King, Darryl" w:date="2021-09-23T10:37:00Z">
                    <w:r w:rsidRPr="00BB7090" w:rsidDel="00CE24DF">
                      <w:rPr>
                        <w:rFonts w:asciiTheme="majorHAnsi" w:hAnsiTheme="majorHAnsi" w:cstheme="majorHAnsi"/>
                        <w:color w:val="000000"/>
                        <w:sz w:val="16"/>
                        <w:szCs w:val="16"/>
                      </w:rPr>
                      <w:delText>1715511.</w:delText>
                    </w:r>
                  </w:del>
                </w:p>
              </w:tc>
              <w:tc>
                <w:tcPr>
                  <w:tcW w:w="1207" w:type="dxa"/>
                  <w:tcBorders>
                    <w:top w:val="nil"/>
                    <w:left w:val="nil"/>
                    <w:bottom w:val="nil"/>
                    <w:right w:val="nil"/>
                  </w:tcBorders>
                  <w:vAlign w:val="bottom"/>
                </w:tcPr>
                <w:p w14:paraId="030FD4DC" w14:textId="132E4F27" w:rsidR="00BB7090" w:rsidRPr="00BB7090" w:rsidDel="00CE24DF" w:rsidRDefault="00BB7090">
                  <w:pPr>
                    <w:pStyle w:val="ListBullet"/>
                    <w:numPr>
                      <w:ilvl w:val="0"/>
                      <w:numId w:val="0"/>
                    </w:numPr>
                    <w:ind w:left="216" w:hanging="216"/>
                    <w:rPr>
                      <w:del w:id="4887" w:author="King, Darryl" w:date="2021-09-23T10:37:00Z"/>
                      <w:rFonts w:asciiTheme="majorHAnsi" w:hAnsiTheme="majorHAnsi" w:cstheme="majorHAnsi"/>
                      <w:color w:val="000000"/>
                      <w:sz w:val="16"/>
                      <w:szCs w:val="16"/>
                    </w:rPr>
                    <w:pPrChange w:id="4888" w:author="King, Darryl" w:date="2021-09-23T10:38:00Z">
                      <w:pPr>
                        <w:autoSpaceDE w:val="0"/>
                        <w:autoSpaceDN w:val="0"/>
                        <w:adjustRightInd w:val="0"/>
                        <w:spacing w:after="0" w:line="240" w:lineRule="auto"/>
                        <w:ind w:right="10"/>
                        <w:jc w:val="right"/>
                      </w:pPr>
                    </w:pPrChange>
                  </w:pPr>
                  <w:del w:id="4889" w:author="King, Darryl" w:date="2021-09-23T10:37:00Z">
                    <w:r w:rsidRPr="00BB7090" w:rsidDel="00CE24DF">
                      <w:rPr>
                        <w:rFonts w:asciiTheme="majorHAnsi" w:hAnsiTheme="majorHAnsi" w:cstheme="majorHAnsi"/>
                        <w:color w:val="000000"/>
                        <w:sz w:val="16"/>
                        <w:szCs w:val="16"/>
                      </w:rPr>
                      <w:delText>146110.9</w:delText>
                    </w:r>
                  </w:del>
                </w:p>
              </w:tc>
              <w:tc>
                <w:tcPr>
                  <w:tcW w:w="1208" w:type="dxa"/>
                  <w:tcBorders>
                    <w:top w:val="nil"/>
                    <w:left w:val="nil"/>
                    <w:bottom w:val="nil"/>
                    <w:right w:val="nil"/>
                  </w:tcBorders>
                  <w:vAlign w:val="bottom"/>
                </w:tcPr>
                <w:p w14:paraId="1165C0DD" w14:textId="65C2489D" w:rsidR="00BB7090" w:rsidRPr="00BB7090" w:rsidDel="00CE24DF" w:rsidRDefault="00BB7090">
                  <w:pPr>
                    <w:pStyle w:val="ListBullet"/>
                    <w:numPr>
                      <w:ilvl w:val="0"/>
                      <w:numId w:val="0"/>
                    </w:numPr>
                    <w:ind w:left="216" w:hanging="216"/>
                    <w:rPr>
                      <w:del w:id="4890" w:author="King, Darryl" w:date="2021-09-23T10:37:00Z"/>
                      <w:rFonts w:asciiTheme="majorHAnsi" w:hAnsiTheme="majorHAnsi" w:cstheme="majorHAnsi"/>
                      <w:color w:val="000000"/>
                      <w:sz w:val="16"/>
                      <w:szCs w:val="16"/>
                    </w:rPr>
                    <w:pPrChange w:id="4891" w:author="King, Darryl" w:date="2021-09-23T10:38:00Z">
                      <w:pPr>
                        <w:autoSpaceDE w:val="0"/>
                        <w:autoSpaceDN w:val="0"/>
                        <w:adjustRightInd w:val="0"/>
                        <w:spacing w:after="0" w:line="240" w:lineRule="auto"/>
                        <w:ind w:right="10"/>
                        <w:jc w:val="right"/>
                      </w:pPr>
                    </w:pPrChange>
                  </w:pPr>
                  <w:del w:id="4892" w:author="King, Darryl" w:date="2021-09-23T10:37:00Z">
                    <w:r w:rsidRPr="00BB7090" w:rsidDel="00CE24DF">
                      <w:rPr>
                        <w:rFonts w:asciiTheme="majorHAnsi" w:hAnsiTheme="majorHAnsi" w:cstheme="majorHAnsi"/>
                        <w:color w:val="000000"/>
                        <w:sz w:val="16"/>
                        <w:szCs w:val="16"/>
                      </w:rPr>
                      <w:delText>11.74115</w:delText>
                    </w:r>
                  </w:del>
                </w:p>
              </w:tc>
              <w:tc>
                <w:tcPr>
                  <w:tcW w:w="997" w:type="dxa"/>
                  <w:tcBorders>
                    <w:top w:val="nil"/>
                    <w:left w:val="nil"/>
                    <w:bottom w:val="nil"/>
                    <w:right w:val="nil"/>
                  </w:tcBorders>
                  <w:vAlign w:val="bottom"/>
                </w:tcPr>
                <w:p w14:paraId="07A48698" w14:textId="6FBB8CF8" w:rsidR="00BB7090" w:rsidRPr="00BB7090" w:rsidDel="00CE24DF" w:rsidRDefault="00BB7090">
                  <w:pPr>
                    <w:pStyle w:val="ListBullet"/>
                    <w:numPr>
                      <w:ilvl w:val="0"/>
                      <w:numId w:val="0"/>
                    </w:numPr>
                    <w:ind w:left="216" w:hanging="216"/>
                    <w:rPr>
                      <w:del w:id="4893" w:author="King, Darryl" w:date="2021-09-23T10:37:00Z"/>
                      <w:rFonts w:asciiTheme="majorHAnsi" w:hAnsiTheme="majorHAnsi" w:cstheme="majorHAnsi"/>
                      <w:color w:val="000000"/>
                      <w:sz w:val="16"/>
                      <w:szCs w:val="16"/>
                    </w:rPr>
                    <w:pPrChange w:id="4894" w:author="King, Darryl" w:date="2021-09-23T10:38:00Z">
                      <w:pPr>
                        <w:autoSpaceDE w:val="0"/>
                        <w:autoSpaceDN w:val="0"/>
                        <w:adjustRightInd w:val="0"/>
                        <w:spacing w:after="0" w:line="240" w:lineRule="auto"/>
                        <w:ind w:right="10"/>
                        <w:jc w:val="right"/>
                      </w:pPr>
                    </w:pPrChange>
                  </w:pPr>
                  <w:del w:id="489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923C538" w14:textId="4E312D11" w:rsidTr="00065FB3">
              <w:trPr>
                <w:trHeight w:val="66"/>
                <w:jc w:val="center"/>
                <w:del w:id="4896" w:author="King, Darryl" w:date="2021-09-23T10:37:00Z"/>
              </w:trPr>
              <w:tc>
                <w:tcPr>
                  <w:tcW w:w="2017" w:type="dxa"/>
                  <w:tcBorders>
                    <w:top w:val="nil"/>
                    <w:left w:val="nil"/>
                    <w:bottom w:val="nil"/>
                    <w:right w:val="nil"/>
                  </w:tcBorders>
                  <w:vAlign w:val="bottom"/>
                </w:tcPr>
                <w:p w14:paraId="2F451BA5" w14:textId="3754DE90" w:rsidR="00BB7090" w:rsidRPr="00BB7090" w:rsidDel="00CE24DF" w:rsidRDefault="00BB7090">
                  <w:pPr>
                    <w:pStyle w:val="ListBullet"/>
                    <w:numPr>
                      <w:ilvl w:val="0"/>
                      <w:numId w:val="0"/>
                    </w:numPr>
                    <w:ind w:left="216" w:hanging="216"/>
                    <w:rPr>
                      <w:del w:id="4897" w:author="King, Darryl" w:date="2021-09-23T10:37:00Z"/>
                      <w:rFonts w:asciiTheme="majorHAnsi" w:hAnsiTheme="majorHAnsi" w:cstheme="majorHAnsi"/>
                      <w:color w:val="000000"/>
                      <w:sz w:val="16"/>
                      <w:szCs w:val="16"/>
                    </w:rPr>
                    <w:pPrChange w:id="4898" w:author="King, Darryl" w:date="2021-09-23T10:38:00Z">
                      <w:pPr>
                        <w:autoSpaceDE w:val="0"/>
                        <w:autoSpaceDN w:val="0"/>
                        <w:adjustRightInd w:val="0"/>
                        <w:spacing w:after="0" w:line="240" w:lineRule="auto"/>
                        <w:jc w:val="center"/>
                      </w:pPr>
                    </w:pPrChange>
                  </w:pPr>
                  <w:del w:id="4899" w:author="King, Darryl" w:date="2021-09-23T10:37:00Z">
                    <w:r w:rsidRPr="00BB7090" w:rsidDel="00CE24DF">
                      <w:rPr>
                        <w:rFonts w:asciiTheme="majorHAnsi" w:hAnsiTheme="majorHAnsi" w:cstheme="majorHAnsi"/>
                        <w:color w:val="000000"/>
                        <w:sz w:val="16"/>
                        <w:szCs w:val="16"/>
                      </w:rPr>
                      <w:delText>S(25)</w:delText>
                    </w:r>
                  </w:del>
                </w:p>
              </w:tc>
              <w:tc>
                <w:tcPr>
                  <w:tcW w:w="1103" w:type="dxa"/>
                  <w:tcBorders>
                    <w:top w:val="nil"/>
                    <w:left w:val="nil"/>
                    <w:bottom w:val="nil"/>
                    <w:right w:val="nil"/>
                  </w:tcBorders>
                  <w:vAlign w:val="bottom"/>
                </w:tcPr>
                <w:p w14:paraId="09425FC9" w14:textId="4CD30076" w:rsidR="00BB7090" w:rsidRPr="00BB7090" w:rsidDel="00CE24DF" w:rsidRDefault="00BB7090">
                  <w:pPr>
                    <w:pStyle w:val="ListBullet"/>
                    <w:numPr>
                      <w:ilvl w:val="0"/>
                      <w:numId w:val="0"/>
                    </w:numPr>
                    <w:ind w:left="216" w:hanging="216"/>
                    <w:rPr>
                      <w:del w:id="4900" w:author="King, Darryl" w:date="2021-09-23T10:37:00Z"/>
                      <w:rFonts w:asciiTheme="majorHAnsi" w:hAnsiTheme="majorHAnsi" w:cstheme="majorHAnsi"/>
                      <w:color w:val="000000"/>
                      <w:sz w:val="16"/>
                      <w:szCs w:val="16"/>
                    </w:rPr>
                    <w:pPrChange w:id="4901" w:author="King, Darryl" w:date="2021-09-23T10:38:00Z">
                      <w:pPr>
                        <w:autoSpaceDE w:val="0"/>
                        <w:autoSpaceDN w:val="0"/>
                        <w:adjustRightInd w:val="0"/>
                        <w:spacing w:after="0" w:line="240" w:lineRule="auto"/>
                        <w:ind w:right="10"/>
                        <w:jc w:val="right"/>
                      </w:pPr>
                    </w:pPrChange>
                  </w:pPr>
                  <w:del w:id="4902" w:author="King, Darryl" w:date="2021-09-23T10:37:00Z">
                    <w:r w:rsidRPr="00BB7090" w:rsidDel="00CE24DF">
                      <w:rPr>
                        <w:rFonts w:asciiTheme="majorHAnsi" w:hAnsiTheme="majorHAnsi" w:cstheme="majorHAnsi"/>
                        <w:color w:val="000000"/>
                        <w:sz w:val="16"/>
                        <w:szCs w:val="16"/>
                      </w:rPr>
                      <w:delText>346289.2</w:delText>
                    </w:r>
                  </w:del>
                </w:p>
              </w:tc>
              <w:tc>
                <w:tcPr>
                  <w:tcW w:w="1207" w:type="dxa"/>
                  <w:tcBorders>
                    <w:top w:val="nil"/>
                    <w:left w:val="nil"/>
                    <w:bottom w:val="nil"/>
                    <w:right w:val="nil"/>
                  </w:tcBorders>
                  <w:vAlign w:val="bottom"/>
                </w:tcPr>
                <w:p w14:paraId="52616980" w14:textId="18BAFB2B" w:rsidR="00BB7090" w:rsidRPr="00BB7090" w:rsidDel="00CE24DF" w:rsidRDefault="00BB7090">
                  <w:pPr>
                    <w:pStyle w:val="ListBullet"/>
                    <w:numPr>
                      <w:ilvl w:val="0"/>
                      <w:numId w:val="0"/>
                    </w:numPr>
                    <w:ind w:left="216" w:hanging="216"/>
                    <w:rPr>
                      <w:del w:id="4903" w:author="King, Darryl" w:date="2021-09-23T10:37:00Z"/>
                      <w:rFonts w:asciiTheme="majorHAnsi" w:hAnsiTheme="majorHAnsi" w:cstheme="majorHAnsi"/>
                      <w:color w:val="000000"/>
                      <w:sz w:val="16"/>
                      <w:szCs w:val="16"/>
                    </w:rPr>
                    <w:pPrChange w:id="4904" w:author="King, Darryl" w:date="2021-09-23T10:38:00Z">
                      <w:pPr>
                        <w:autoSpaceDE w:val="0"/>
                        <w:autoSpaceDN w:val="0"/>
                        <w:adjustRightInd w:val="0"/>
                        <w:spacing w:after="0" w:line="240" w:lineRule="auto"/>
                        <w:ind w:right="10"/>
                        <w:jc w:val="right"/>
                      </w:pPr>
                    </w:pPrChange>
                  </w:pPr>
                  <w:del w:id="4905" w:author="King, Darryl" w:date="2021-09-23T10:37:00Z">
                    <w:r w:rsidRPr="00BB7090" w:rsidDel="00CE24DF">
                      <w:rPr>
                        <w:rFonts w:asciiTheme="majorHAnsi" w:hAnsiTheme="majorHAnsi" w:cstheme="majorHAnsi"/>
                        <w:color w:val="000000"/>
                        <w:sz w:val="16"/>
                        <w:szCs w:val="16"/>
                      </w:rPr>
                      <w:delText>138089.1</w:delText>
                    </w:r>
                  </w:del>
                </w:p>
              </w:tc>
              <w:tc>
                <w:tcPr>
                  <w:tcW w:w="1208" w:type="dxa"/>
                  <w:tcBorders>
                    <w:top w:val="nil"/>
                    <w:left w:val="nil"/>
                    <w:bottom w:val="nil"/>
                    <w:right w:val="nil"/>
                  </w:tcBorders>
                  <w:vAlign w:val="bottom"/>
                </w:tcPr>
                <w:p w14:paraId="7E193846" w14:textId="02C69E96" w:rsidR="00BB7090" w:rsidRPr="00BB7090" w:rsidDel="00CE24DF" w:rsidRDefault="00BB7090">
                  <w:pPr>
                    <w:pStyle w:val="ListBullet"/>
                    <w:numPr>
                      <w:ilvl w:val="0"/>
                      <w:numId w:val="0"/>
                    </w:numPr>
                    <w:ind w:left="216" w:hanging="216"/>
                    <w:rPr>
                      <w:del w:id="4906" w:author="King, Darryl" w:date="2021-09-23T10:37:00Z"/>
                      <w:rFonts w:asciiTheme="majorHAnsi" w:hAnsiTheme="majorHAnsi" w:cstheme="majorHAnsi"/>
                      <w:color w:val="000000"/>
                      <w:sz w:val="16"/>
                      <w:szCs w:val="16"/>
                    </w:rPr>
                    <w:pPrChange w:id="4907" w:author="King, Darryl" w:date="2021-09-23T10:38:00Z">
                      <w:pPr>
                        <w:autoSpaceDE w:val="0"/>
                        <w:autoSpaceDN w:val="0"/>
                        <w:adjustRightInd w:val="0"/>
                        <w:spacing w:after="0" w:line="240" w:lineRule="auto"/>
                        <w:ind w:right="10"/>
                        <w:jc w:val="right"/>
                      </w:pPr>
                    </w:pPrChange>
                  </w:pPr>
                  <w:del w:id="4908" w:author="King, Darryl" w:date="2021-09-23T10:37:00Z">
                    <w:r w:rsidRPr="00BB7090" w:rsidDel="00CE24DF">
                      <w:rPr>
                        <w:rFonts w:asciiTheme="majorHAnsi" w:hAnsiTheme="majorHAnsi" w:cstheme="majorHAnsi"/>
                        <w:color w:val="000000"/>
                        <w:sz w:val="16"/>
                        <w:szCs w:val="16"/>
                      </w:rPr>
                      <w:delText>2.507723</w:delText>
                    </w:r>
                  </w:del>
                </w:p>
              </w:tc>
              <w:tc>
                <w:tcPr>
                  <w:tcW w:w="997" w:type="dxa"/>
                  <w:tcBorders>
                    <w:top w:val="nil"/>
                    <w:left w:val="nil"/>
                    <w:bottom w:val="nil"/>
                    <w:right w:val="nil"/>
                  </w:tcBorders>
                  <w:vAlign w:val="bottom"/>
                </w:tcPr>
                <w:p w14:paraId="2890E166" w14:textId="631F98AE" w:rsidR="00BB7090" w:rsidRPr="00BB7090" w:rsidDel="00CE24DF" w:rsidRDefault="00BB7090">
                  <w:pPr>
                    <w:pStyle w:val="ListBullet"/>
                    <w:numPr>
                      <w:ilvl w:val="0"/>
                      <w:numId w:val="0"/>
                    </w:numPr>
                    <w:ind w:left="216" w:hanging="216"/>
                    <w:rPr>
                      <w:del w:id="4909" w:author="King, Darryl" w:date="2021-09-23T10:37:00Z"/>
                      <w:rFonts w:asciiTheme="majorHAnsi" w:hAnsiTheme="majorHAnsi" w:cstheme="majorHAnsi"/>
                      <w:color w:val="000000"/>
                      <w:sz w:val="16"/>
                      <w:szCs w:val="16"/>
                    </w:rPr>
                    <w:pPrChange w:id="4910" w:author="King, Darryl" w:date="2021-09-23T10:38:00Z">
                      <w:pPr>
                        <w:autoSpaceDE w:val="0"/>
                        <w:autoSpaceDN w:val="0"/>
                        <w:adjustRightInd w:val="0"/>
                        <w:spacing w:after="0" w:line="240" w:lineRule="auto"/>
                        <w:ind w:right="10"/>
                        <w:jc w:val="right"/>
                      </w:pPr>
                    </w:pPrChange>
                  </w:pPr>
                  <w:del w:id="4911" w:author="King, Darryl" w:date="2021-09-23T10:37:00Z">
                    <w:r w:rsidRPr="00BB7090" w:rsidDel="00CE24DF">
                      <w:rPr>
                        <w:rFonts w:asciiTheme="majorHAnsi" w:hAnsiTheme="majorHAnsi" w:cstheme="majorHAnsi"/>
                        <w:color w:val="000000"/>
                        <w:sz w:val="16"/>
                        <w:szCs w:val="16"/>
                      </w:rPr>
                      <w:delText>0.0123</w:delText>
                    </w:r>
                  </w:del>
                </w:p>
              </w:tc>
            </w:tr>
            <w:tr w:rsidR="00BB7090" w:rsidRPr="00BB7090" w:rsidDel="00CE24DF" w14:paraId="2B5BBEA0" w14:textId="5B0028FD" w:rsidTr="00065FB3">
              <w:trPr>
                <w:trHeight w:val="66"/>
                <w:jc w:val="center"/>
                <w:del w:id="4912" w:author="King, Darryl" w:date="2021-09-23T10:37:00Z"/>
              </w:trPr>
              <w:tc>
                <w:tcPr>
                  <w:tcW w:w="2017" w:type="dxa"/>
                  <w:tcBorders>
                    <w:top w:val="nil"/>
                    <w:left w:val="nil"/>
                    <w:bottom w:val="nil"/>
                    <w:right w:val="nil"/>
                  </w:tcBorders>
                  <w:vAlign w:val="bottom"/>
                </w:tcPr>
                <w:p w14:paraId="4C51D3E7" w14:textId="7FE67F61" w:rsidR="00BB7090" w:rsidRPr="00BB7090" w:rsidDel="00CE24DF" w:rsidRDefault="00BB7090">
                  <w:pPr>
                    <w:pStyle w:val="ListBullet"/>
                    <w:numPr>
                      <w:ilvl w:val="0"/>
                      <w:numId w:val="0"/>
                    </w:numPr>
                    <w:ind w:left="216" w:hanging="216"/>
                    <w:rPr>
                      <w:del w:id="4913" w:author="King, Darryl" w:date="2021-09-23T10:37:00Z"/>
                      <w:rFonts w:asciiTheme="majorHAnsi" w:hAnsiTheme="majorHAnsi" w:cstheme="majorHAnsi"/>
                      <w:color w:val="000000"/>
                      <w:sz w:val="16"/>
                      <w:szCs w:val="16"/>
                    </w:rPr>
                    <w:pPrChange w:id="4914" w:author="King, Darryl" w:date="2021-09-23T10:38:00Z">
                      <w:pPr>
                        <w:autoSpaceDE w:val="0"/>
                        <w:autoSpaceDN w:val="0"/>
                        <w:adjustRightInd w:val="0"/>
                        <w:spacing w:after="0" w:line="240" w:lineRule="auto"/>
                        <w:jc w:val="center"/>
                      </w:pPr>
                    </w:pPrChange>
                  </w:pPr>
                  <w:del w:id="4915" w:author="King, Darryl" w:date="2021-09-23T10:37:00Z">
                    <w:r w:rsidRPr="00BB7090" w:rsidDel="00CE24DF">
                      <w:rPr>
                        <w:rFonts w:asciiTheme="majorHAnsi" w:hAnsiTheme="majorHAnsi" w:cstheme="majorHAnsi"/>
                        <w:color w:val="000000"/>
                        <w:sz w:val="16"/>
                        <w:szCs w:val="16"/>
                      </w:rPr>
                      <w:delText>S(27)</w:delText>
                    </w:r>
                  </w:del>
                </w:p>
              </w:tc>
              <w:tc>
                <w:tcPr>
                  <w:tcW w:w="1103" w:type="dxa"/>
                  <w:tcBorders>
                    <w:top w:val="nil"/>
                    <w:left w:val="nil"/>
                    <w:bottom w:val="nil"/>
                    <w:right w:val="nil"/>
                  </w:tcBorders>
                  <w:vAlign w:val="bottom"/>
                </w:tcPr>
                <w:p w14:paraId="7A3B2798" w14:textId="61B5CDDE" w:rsidR="00BB7090" w:rsidRPr="00BB7090" w:rsidDel="00CE24DF" w:rsidRDefault="00BB7090">
                  <w:pPr>
                    <w:pStyle w:val="ListBullet"/>
                    <w:numPr>
                      <w:ilvl w:val="0"/>
                      <w:numId w:val="0"/>
                    </w:numPr>
                    <w:ind w:left="216" w:hanging="216"/>
                    <w:rPr>
                      <w:del w:id="4916" w:author="King, Darryl" w:date="2021-09-23T10:37:00Z"/>
                      <w:rFonts w:asciiTheme="majorHAnsi" w:hAnsiTheme="majorHAnsi" w:cstheme="majorHAnsi"/>
                      <w:color w:val="000000"/>
                      <w:sz w:val="16"/>
                      <w:szCs w:val="16"/>
                    </w:rPr>
                    <w:pPrChange w:id="4917" w:author="King, Darryl" w:date="2021-09-23T10:38:00Z">
                      <w:pPr>
                        <w:autoSpaceDE w:val="0"/>
                        <w:autoSpaceDN w:val="0"/>
                        <w:adjustRightInd w:val="0"/>
                        <w:spacing w:after="0" w:line="240" w:lineRule="auto"/>
                        <w:ind w:right="10"/>
                        <w:jc w:val="right"/>
                      </w:pPr>
                    </w:pPrChange>
                  </w:pPr>
                  <w:del w:id="4918" w:author="King, Darryl" w:date="2021-09-23T10:37:00Z">
                    <w:r w:rsidRPr="00BB7090" w:rsidDel="00CE24DF">
                      <w:rPr>
                        <w:rFonts w:asciiTheme="majorHAnsi" w:hAnsiTheme="majorHAnsi" w:cstheme="majorHAnsi"/>
                        <w:color w:val="000000"/>
                        <w:sz w:val="16"/>
                        <w:szCs w:val="16"/>
                      </w:rPr>
                      <w:delText>-528189.9</w:delText>
                    </w:r>
                  </w:del>
                </w:p>
              </w:tc>
              <w:tc>
                <w:tcPr>
                  <w:tcW w:w="1207" w:type="dxa"/>
                  <w:tcBorders>
                    <w:top w:val="nil"/>
                    <w:left w:val="nil"/>
                    <w:bottom w:val="nil"/>
                    <w:right w:val="nil"/>
                  </w:tcBorders>
                  <w:vAlign w:val="bottom"/>
                </w:tcPr>
                <w:p w14:paraId="4A6AFAE3" w14:textId="386DF0EF" w:rsidR="00BB7090" w:rsidRPr="00BB7090" w:rsidDel="00CE24DF" w:rsidRDefault="00BB7090">
                  <w:pPr>
                    <w:pStyle w:val="ListBullet"/>
                    <w:numPr>
                      <w:ilvl w:val="0"/>
                      <w:numId w:val="0"/>
                    </w:numPr>
                    <w:ind w:left="216" w:hanging="216"/>
                    <w:rPr>
                      <w:del w:id="4919" w:author="King, Darryl" w:date="2021-09-23T10:37:00Z"/>
                      <w:rFonts w:asciiTheme="majorHAnsi" w:hAnsiTheme="majorHAnsi" w:cstheme="majorHAnsi"/>
                      <w:color w:val="000000"/>
                      <w:sz w:val="16"/>
                      <w:szCs w:val="16"/>
                    </w:rPr>
                    <w:pPrChange w:id="4920" w:author="King, Darryl" w:date="2021-09-23T10:38:00Z">
                      <w:pPr>
                        <w:autoSpaceDE w:val="0"/>
                        <w:autoSpaceDN w:val="0"/>
                        <w:adjustRightInd w:val="0"/>
                        <w:spacing w:after="0" w:line="240" w:lineRule="auto"/>
                        <w:ind w:right="10"/>
                        <w:jc w:val="right"/>
                      </w:pPr>
                    </w:pPrChange>
                  </w:pPr>
                  <w:del w:id="4921" w:author="King, Darryl" w:date="2021-09-23T10:37:00Z">
                    <w:r w:rsidRPr="00BB7090" w:rsidDel="00CE24DF">
                      <w:rPr>
                        <w:rFonts w:asciiTheme="majorHAnsi" w:hAnsiTheme="majorHAnsi" w:cstheme="majorHAnsi"/>
                        <w:color w:val="000000"/>
                        <w:sz w:val="16"/>
                        <w:szCs w:val="16"/>
                      </w:rPr>
                      <w:delText>135069.1</w:delText>
                    </w:r>
                  </w:del>
                </w:p>
              </w:tc>
              <w:tc>
                <w:tcPr>
                  <w:tcW w:w="1208" w:type="dxa"/>
                  <w:tcBorders>
                    <w:top w:val="nil"/>
                    <w:left w:val="nil"/>
                    <w:bottom w:val="nil"/>
                    <w:right w:val="nil"/>
                  </w:tcBorders>
                  <w:vAlign w:val="bottom"/>
                </w:tcPr>
                <w:p w14:paraId="0527BC4C" w14:textId="3C2FED56" w:rsidR="00BB7090" w:rsidRPr="00BB7090" w:rsidDel="00CE24DF" w:rsidRDefault="00BB7090">
                  <w:pPr>
                    <w:pStyle w:val="ListBullet"/>
                    <w:numPr>
                      <w:ilvl w:val="0"/>
                      <w:numId w:val="0"/>
                    </w:numPr>
                    <w:ind w:left="216" w:hanging="216"/>
                    <w:rPr>
                      <w:del w:id="4922" w:author="King, Darryl" w:date="2021-09-23T10:37:00Z"/>
                      <w:rFonts w:asciiTheme="majorHAnsi" w:hAnsiTheme="majorHAnsi" w:cstheme="majorHAnsi"/>
                      <w:color w:val="000000"/>
                      <w:sz w:val="16"/>
                      <w:szCs w:val="16"/>
                    </w:rPr>
                    <w:pPrChange w:id="4923" w:author="King, Darryl" w:date="2021-09-23T10:38:00Z">
                      <w:pPr>
                        <w:autoSpaceDE w:val="0"/>
                        <w:autoSpaceDN w:val="0"/>
                        <w:adjustRightInd w:val="0"/>
                        <w:spacing w:after="0" w:line="240" w:lineRule="auto"/>
                        <w:ind w:right="10"/>
                        <w:jc w:val="right"/>
                      </w:pPr>
                    </w:pPrChange>
                  </w:pPr>
                  <w:del w:id="4924" w:author="King, Darryl" w:date="2021-09-23T10:37:00Z">
                    <w:r w:rsidRPr="00BB7090" w:rsidDel="00CE24DF">
                      <w:rPr>
                        <w:rFonts w:asciiTheme="majorHAnsi" w:hAnsiTheme="majorHAnsi" w:cstheme="majorHAnsi"/>
                        <w:color w:val="000000"/>
                        <w:sz w:val="16"/>
                        <w:szCs w:val="16"/>
                      </w:rPr>
                      <w:delText>-3.910515</w:delText>
                    </w:r>
                  </w:del>
                </w:p>
              </w:tc>
              <w:tc>
                <w:tcPr>
                  <w:tcW w:w="997" w:type="dxa"/>
                  <w:tcBorders>
                    <w:top w:val="nil"/>
                    <w:left w:val="nil"/>
                    <w:bottom w:val="nil"/>
                    <w:right w:val="nil"/>
                  </w:tcBorders>
                  <w:vAlign w:val="bottom"/>
                </w:tcPr>
                <w:p w14:paraId="606F5D50" w14:textId="3D3CA7DA" w:rsidR="00BB7090" w:rsidRPr="00BB7090" w:rsidDel="00CE24DF" w:rsidRDefault="00BB7090">
                  <w:pPr>
                    <w:pStyle w:val="ListBullet"/>
                    <w:numPr>
                      <w:ilvl w:val="0"/>
                      <w:numId w:val="0"/>
                    </w:numPr>
                    <w:ind w:left="216" w:hanging="216"/>
                    <w:rPr>
                      <w:del w:id="4925" w:author="King, Darryl" w:date="2021-09-23T10:37:00Z"/>
                      <w:rFonts w:asciiTheme="majorHAnsi" w:hAnsiTheme="majorHAnsi" w:cstheme="majorHAnsi"/>
                      <w:color w:val="000000"/>
                      <w:sz w:val="16"/>
                      <w:szCs w:val="16"/>
                    </w:rPr>
                    <w:pPrChange w:id="4926" w:author="King, Darryl" w:date="2021-09-23T10:38:00Z">
                      <w:pPr>
                        <w:autoSpaceDE w:val="0"/>
                        <w:autoSpaceDN w:val="0"/>
                        <w:adjustRightInd w:val="0"/>
                        <w:spacing w:after="0" w:line="240" w:lineRule="auto"/>
                        <w:ind w:right="10"/>
                        <w:jc w:val="right"/>
                      </w:pPr>
                    </w:pPrChange>
                  </w:pPr>
                  <w:del w:id="4927" w:author="King, Darryl" w:date="2021-09-23T10:37:00Z">
                    <w:r w:rsidRPr="00BB7090" w:rsidDel="00CE24DF">
                      <w:rPr>
                        <w:rFonts w:asciiTheme="majorHAnsi" w:hAnsiTheme="majorHAnsi" w:cstheme="majorHAnsi"/>
                        <w:color w:val="000000"/>
                        <w:sz w:val="16"/>
                        <w:szCs w:val="16"/>
                      </w:rPr>
                      <w:delText>0.0001</w:delText>
                    </w:r>
                  </w:del>
                </w:p>
              </w:tc>
            </w:tr>
            <w:tr w:rsidR="00BB7090" w:rsidRPr="00BB7090" w:rsidDel="00CE24DF" w14:paraId="1182CF3A" w14:textId="3D6571E8" w:rsidTr="00065FB3">
              <w:trPr>
                <w:trHeight w:val="66"/>
                <w:jc w:val="center"/>
                <w:del w:id="4928" w:author="King, Darryl" w:date="2021-09-23T10:37:00Z"/>
              </w:trPr>
              <w:tc>
                <w:tcPr>
                  <w:tcW w:w="2017" w:type="dxa"/>
                  <w:tcBorders>
                    <w:top w:val="nil"/>
                    <w:left w:val="nil"/>
                    <w:bottom w:val="nil"/>
                    <w:right w:val="nil"/>
                  </w:tcBorders>
                  <w:vAlign w:val="bottom"/>
                </w:tcPr>
                <w:p w14:paraId="79ACBD90" w14:textId="724D0737" w:rsidR="00BB7090" w:rsidRPr="00BB7090" w:rsidDel="00CE24DF" w:rsidRDefault="00BB7090">
                  <w:pPr>
                    <w:pStyle w:val="ListBullet"/>
                    <w:numPr>
                      <w:ilvl w:val="0"/>
                      <w:numId w:val="0"/>
                    </w:numPr>
                    <w:ind w:left="216" w:hanging="216"/>
                    <w:rPr>
                      <w:del w:id="4929" w:author="King, Darryl" w:date="2021-09-23T10:37:00Z"/>
                      <w:rFonts w:asciiTheme="majorHAnsi" w:hAnsiTheme="majorHAnsi" w:cstheme="majorHAnsi"/>
                      <w:color w:val="000000"/>
                      <w:sz w:val="16"/>
                      <w:szCs w:val="16"/>
                    </w:rPr>
                    <w:pPrChange w:id="4930" w:author="King, Darryl" w:date="2021-09-23T10:38:00Z">
                      <w:pPr>
                        <w:autoSpaceDE w:val="0"/>
                        <w:autoSpaceDN w:val="0"/>
                        <w:adjustRightInd w:val="0"/>
                        <w:spacing w:after="0" w:line="240" w:lineRule="auto"/>
                        <w:jc w:val="center"/>
                      </w:pPr>
                    </w:pPrChange>
                  </w:pPr>
                  <w:del w:id="4931" w:author="King, Darryl" w:date="2021-09-23T10:37:00Z">
                    <w:r w:rsidRPr="00BB7090" w:rsidDel="00CE24DF">
                      <w:rPr>
                        <w:rFonts w:asciiTheme="majorHAnsi" w:hAnsiTheme="majorHAnsi" w:cstheme="majorHAnsi"/>
                        <w:color w:val="000000"/>
                        <w:sz w:val="16"/>
                        <w:szCs w:val="16"/>
                      </w:rPr>
                      <w:delText>S(34)</w:delText>
                    </w:r>
                  </w:del>
                </w:p>
              </w:tc>
              <w:tc>
                <w:tcPr>
                  <w:tcW w:w="1103" w:type="dxa"/>
                  <w:tcBorders>
                    <w:top w:val="nil"/>
                    <w:left w:val="nil"/>
                    <w:bottom w:val="nil"/>
                    <w:right w:val="nil"/>
                  </w:tcBorders>
                  <w:vAlign w:val="bottom"/>
                </w:tcPr>
                <w:p w14:paraId="72F13B6A" w14:textId="6D601082" w:rsidR="00BB7090" w:rsidRPr="00BB7090" w:rsidDel="00CE24DF" w:rsidRDefault="00BB7090">
                  <w:pPr>
                    <w:pStyle w:val="ListBullet"/>
                    <w:numPr>
                      <w:ilvl w:val="0"/>
                      <w:numId w:val="0"/>
                    </w:numPr>
                    <w:ind w:left="216" w:hanging="216"/>
                    <w:rPr>
                      <w:del w:id="4932" w:author="King, Darryl" w:date="2021-09-23T10:37:00Z"/>
                      <w:rFonts w:asciiTheme="majorHAnsi" w:hAnsiTheme="majorHAnsi" w:cstheme="majorHAnsi"/>
                      <w:color w:val="000000"/>
                      <w:sz w:val="16"/>
                      <w:szCs w:val="16"/>
                    </w:rPr>
                    <w:pPrChange w:id="4933" w:author="King, Darryl" w:date="2021-09-23T10:38:00Z">
                      <w:pPr>
                        <w:autoSpaceDE w:val="0"/>
                        <w:autoSpaceDN w:val="0"/>
                        <w:adjustRightInd w:val="0"/>
                        <w:spacing w:after="0" w:line="240" w:lineRule="auto"/>
                        <w:ind w:right="10"/>
                        <w:jc w:val="right"/>
                      </w:pPr>
                    </w:pPrChange>
                  </w:pPr>
                  <w:del w:id="4934" w:author="King, Darryl" w:date="2021-09-23T10:37:00Z">
                    <w:r w:rsidRPr="00BB7090" w:rsidDel="00CE24DF">
                      <w:rPr>
                        <w:rFonts w:asciiTheme="majorHAnsi" w:hAnsiTheme="majorHAnsi" w:cstheme="majorHAnsi"/>
                        <w:color w:val="000000"/>
                        <w:sz w:val="16"/>
                        <w:szCs w:val="16"/>
                      </w:rPr>
                      <w:delText>547975.2</w:delText>
                    </w:r>
                  </w:del>
                </w:p>
              </w:tc>
              <w:tc>
                <w:tcPr>
                  <w:tcW w:w="1207" w:type="dxa"/>
                  <w:tcBorders>
                    <w:top w:val="nil"/>
                    <w:left w:val="nil"/>
                    <w:bottom w:val="nil"/>
                    <w:right w:val="nil"/>
                  </w:tcBorders>
                  <w:vAlign w:val="bottom"/>
                </w:tcPr>
                <w:p w14:paraId="2B814653" w14:textId="4C23C685" w:rsidR="00BB7090" w:rsidRPr="00BB7090" w:rsidDel="00CE24DF" w:rsidRDefault="00BB7090">
                  <w:pPr>
                    <w:pStyle w:val="ListBullet"/>
                    <w:numPr>
                      <w:ilvl w:val="0"/>
                      <w:numId w:val="0"/>
                    </w:numPr>
                    <w:ind w:left="216" w:hanging="216"/>
                    <w:rPr>
                      <w:del w:id="4935" w:author="King, Darryl" w:date="2021-09-23T10:37:00Z"/>
                      <w:rFonts w:asciiTheme="majorHAnsi" w:hAnsiTheme="majorHAnsi" w:cstheme="majorHAnsi"/>
                      <w:color w:val="000000"/>
                      <w:sz w:val="16"/>
                      <w:szCs w:val="16"/>
                    </w:rPr>
                    <w:pPrChange w:id="4936" w:author="King, Darryl" w:date="2021-09-23T10:38:00Z">
                      <w:pPr>
                        <w:autoSpaceDE w:val="0"/>
                        <w:autoSpaceDN w:val="0"/>
                        <w:adjustRightInd w:val="0"/>
                        <w:spacing w:after="0" w:line="240" w:lineRule="auto"/>
                        <w:ind w:right="10"/>
                        <w:jc w:val="right"/>
                      </w:pPr>
                    </w:pPrChange>
                  </w:pPr>
                  <w:del w:id="4937" w:author="King, Darryl" w:date="2021-09-23T10:37:00Z">
                    <w:r w:rsidRPr="00BB7090" w:rsidDel="00CE24DF">
                      <w:rPr>
                        <w:rFonts w:asciiTheme="majorHAnsi" w:hAnsiTheme="majorHAnsi" w:cstheme="majorHAnsi"/>
                        <w:color w:val="000000"/>
                        <w:sz w:val="16"/>
                        <w:szCs w:val="16"/>
                      </w:rPr>
                      <w:delText>155507.0</w:delText>
                    </w:r>
                  </w:del>
                </w:p>
              </w:tc>
              <w:tc>
                <w:tcPr>
                  <w:tcW w:w="1208" w:type="dxa"/>
                  <w:tcBorders>
                    <w:top w:val="nil"/>
                    <w:left w:val="nil"/>
                    <w:bottom w:val="nil"/>
                    <w:right w:val="nil"/>
                  </w:tcBorders>
                  <w:vAlign w:val="bottom"/>
                </w:tcPr>
                <w:p w14:paraId="19739886" w14:textId="3E8E3E11" w:rsidR="00BB7090" w:rsidRPr="00BB7090" w:rsidDel="00CE24DF" w:rsidRDefault="00BB7090">
                  <w:pPr>
                    <w:pStyle w:val="ListBullet"/>
                    <w:numPr>
                      <w:ilvl w:val="0"/>
                      <w:numId w:val="0"/>
                    </w:numPr>
                    <w:ind w:left="216" w:hanging="216"/>
                    <w:rPr>
                      <w:del w:id="4938" w:author="King, Darryl" w:date="2021-09-23T10:37:00Z"/>
                      <w:rFonts w:asciiTheme="majorHAnsi" w:hAnsiTheme="majorHAnsi" w:cstheme="majorHAnsi"/>
                      <w:color w:val="000000"/>
                      <w:sz w:val="16"/>
                      <w:szCs w:val="16"/>
                    </w:rPr>
                    <w:pPrChange w:id="4939" w:author="King, Darryl" w:date="2021-09-23T10:38:00Z">
                      <w:pPr>
                        <w:autoSpaceDE w:val="0"/>
                        <w:autoSpaceDN w:val="0"/>
                        <w:adjustRightInd w:val="0"/>
                        <w:spacing w:after="0" w:line="240" w:lineRule="auto"/>
                        <w:ind w:right="10"/>
                        <w:jc w:val="right"/>
                      </w:pPr>
                    </w:pPrChange>
                  </w:pPr>
                  <w:del w:id="4940" w:author="King, Darryl" w:date="2021-09-23T10:37:00Z">
                    <w:r w:rsidRPr="00BB7090" w:rsidDel="00CE24DF">
                      <w:rPr>
                        <w:rFonts w:asciiTheme="majorHAnsi" w:hAnsiTheme="majorHAnsi" w:cstheme="majorHAnsi"/>
                        <w:color w:val="000000"/>
                        <w:sz w:val="16"/>
                        <w:szCs w:val="16"/>
                      </w:rPr>
                      <w:delText>3.523797</w:delText>
                    </w:r>
                  </w:del>
                </w:p>
              </w:tc>
              <w:tc>
                <w:tcPr>
                  <w:tcW w:w="997" w:type="dxa"/>
                  <w:tcBorders>
                    <w:top w:val="nil"/>
                    <w:left w:val="nil"/>
                    <w:bottom w:val="nil"/>
                    <w:right w:val="nil"/>
                  </w:tcBorders>
                  <w:vAlign w:val="bottom"/>
                </w:tcPr>
                <w:p w14:paraId="02AF1344" w14:textId="18F9ACC3" w:rsidR="00BB7090" w:rsidRPr="00BB7090" w:rsidDel="00CE24DF" w:rsidRDefault="00BB7090">
                  <w:pPr>
                    <w:pStyle w:val="ListBullet"/>
                    <w:numPr>
                      <w:ilvl w:val="0"/>
                      <w:numId w:val="0"/>
                    </w:numPr>
                    <w:ind w:left="216" w:hanging="216"/>
                    <w:rPr>
                      <w:del w:id="4941" w:author="King, Darryl" w:date="2021-09-23T10:37:00Z"/>
                      <w:rFonts w:asciiTheme="majorHAnsi" w:hAnsiTheme="majorHAnsi" w:cstheme="majorHAnsi"/>
                      <w:color w:val="000000"/>
                      <w:sz w:val="16"/>
                      <w:szCs w:val="16"/>
                    </w:rPr>
                    <w:pPrChange w:id="4942" w:author="King, Darryl" w:date="2021-09-23T10:38:00Z">
                      <w:pPr>
                        <w:autoSpaceDE w:val="0"/>
                        <w:autoSpaceDN w:val="0"/>
                        <w:adjustRightInd w:val="0"/>
                        <w:spacing w:after="0" w:line="240" w:lineRule="auto"/>
                        <w:ind w:right="10"/>
                        <w:jc w:val="right"/>
                      </w:pPr>
                    </w:pPrChange>
                  </w:pPr>
                  <w:del w:id="4943" w:author="King, Darryl" w:date="2021-09-23T10:37:00Z">
                    <w:r w:rsidRPr="00BB7090" w:rsidDel="00CE24DF">
                      <w:rPr>
                        <w:rFonts w:asciiTheme="majorHAnsi" w:hAnsiTheme="majorHAnsi" w:cstheme="majorHAnsi"/>
                        <w:color w:val="000000"/>
                        <w:sz w:val="16"/>
                        <w:szCs w:val="16"/>
                      </w:rPr>
                      <w:delText>0.0004</w:delText>
                    </w:r>
                  </w:del>
                </w:p>
              </w:tc>
            </w:tr>
            <w:tr w:rsidR="00BB7090" w:rsidRPr="00BB7090" w:rsidDel="00CE24DF" w14:paraId="46D70E6F" w14:textId="2FE31564" w:rsidTr="00065FB3">
              <w:trPr>
                <w:trHeight w:val="66"/>
                <w:jc w:val="center"/>
                <w:del w:id="4944" w:author="King, Darryl" w:date="2021-09-23T10:37:00Z"/>
              </w:trPr>
              <w:tc>
                <w:tcPr>
                  <w:tcW w:w="2017" w:type="dxa"/>
                  <w:tcBorders>
                    <w:top w:val="nil"/>
                    <w:left w:val="nil"/>
                    <w:bottom w:val="nil"/>
                    <w:right w:val="nil"/>
                  </w:tcBorders>
                  <w:vAlign w:val="bottom"/>
                </w:tcPr>
                <w:p w14:paraId="6254AE66" w14:textId="751B3379" w:rsidR="00BB7090" w:rsidRPr="00BB7090" w:rsidDel="00CE24DF" w:rsidRDefault="00BB7090">
                  <w:pPr>
                    <w:pStyle w:val="ListBullet"/>
                    <w:numPr>
                      <w:ilvl w:val="0"/>
                      <w:numId w:val="0"/>
                    </w:numPr>
                    <w:ind w:left="216" w:hanging="216"/>
                    <w:rPr>
                      <w:del w:id="4945" w:author="King, Darryl" w:date="2021-09-23T10:37:00Z"/>
                      <w:rFonts w:asciiTheme="majorHAnsi" w:hAnsiTheme="majorHAnsi" w:cstheme="majorHAnsi"/>
                      <w:color w:val="000000"/>
                      <w:sz w:val="16"/>
                      <w:szCs w:val="16"/>
                    </w:rPr>
                    <w:pPrChange w:id="4946" w:author="King, Darryl" w:date="2021-09-23T10:38:00Z">
                      <w:pPr>
                        <w:autoSpaceDE w:val="0"/>
                        <w:autoSpaceDN w:val="0"/>
                        <w:adjustRightInd w:val="0"/>
                        <w:spacing w:after="0" w:line="240" w:lineRule="auto"/>
                        <w:jc w:val="center"/>
                      </w:pPr>
                    </w:pPrChange>
                  </w:pPr>
                  <w:del w:id="4947" w:author="King, Darryl" w:date="2021-09-23T10:37:00Z">
                    <w:r w:rsidRPr="00BB7090" w:rsidDel="00CE24DF">
                      <w:rPr>
                        <w:rFonts w:asciiTheme="majorHAnsi" w:hAnsiTheme="majorHAnsi" w:cstheme="majorHAnsi"/>
                        <w:color w:val="000000"/>
                        <w:sz w:val="16"/>
                        <w:szCs w:val="16"/>
                      </w:rPr>
                      <w:delText>H</w:delText>
                    </w:r>
                  </w:del>
                </w:p>
              </w:tc>
              <w:tc>
                <w:tcPr>
                  <w:tcW w:w="1103" w:type="dxa"/>
                  <w:tcBorders>
                    <w:top w:val="nil"/>
                    <w:left w:val="nil"/>
                    <w:bottom w:val="nil"/>
                    <w:right w:val="nil"/>
                  </w:tcBorders>
                  <w:vAlign w:val="bottom"/>
                </w:tcPr>
                <w:p w14:paraId="65B37716" w14:textId="28259F01" w:rsidR="00BB7090" w:rsidRPr="00BB7090" w:rsidDel="00CE24DF" w:rsidRDefault="00BB7090">
                  <w:pPr>
                    <w:pStyle w:val="ListBullet"/>
                    <w:numPr>
                      <w:ilvl w:val="0"/>
                      <w:numId w:val="0"/>
                    </w:numPr>
                    <w:ind w:left="216" w:hanging="216"/>
                    <w:rPr>
                      <w:del w:id="4948" w:author="King, Darryl" w:date="2021-09-23T10:37:00Z"/>
                      <w:rFonts w:asciiTheme="majorHAnsi" w:hAnsiTheme="majorHAnsi" w:cstheme="majorHAnsi"/>
                      <w:color w:val="000000"/>
                      <w:sz w:val="16"/>
                      <w:szCs w:val="16"/>
                    </w:rPr>
                    <w:pPrChange w:id="4949" w:author="King, Darryl" w:date="2021-09-23T10:38:00Z">
                      <w:pPr>
                        <w:autoSpaceDE w:val="0"/>
                        <w:autoSpaceDN w:val="0"/>
                        <w:adjustRightInd w:val="0"/>
                        <w:spacing w:after="0" w:line="240" w:lineRule="auto"/>
                        <w:ind w:right="10"/>
                        <w:jc w:val="right"/>
                      </w:pPr>
                    </w:pPrChange>
                  </w:pPr>
                  <w:del w:id="4950" w:author="King, Darryl" w:date="2021-09-23T10:37:00Z">
                    <w:r w:rsidRPr="00BB7090" w:rsidDel="00CE24DF">
                      <w:rPr>
                        <w:rFonts w:asciiTheme="majorHAnsi" w:hAnsiTheme="majorHAnsi" w:cstheme="majorHAnsi"/>
                        <w:color w:val="000000"/>
                        <w:sz w:val="16"/>
                        <w:szCs w:val="16"/>
                      </w:rPr>
                      <w:delText>-1256794.</w:delText>
                    </w:r>
                  </w:del>
                </w:p>
              </w:tc>
              <w:tc>
                <w:tcPr>
                  <w:tcW w:w="1207" w:type="dxa"/>
                  <w:tcBorders>
                    <w:top w:val="nil"/>
                    <w:left w:val="nil"/>
                    <w:bottom w:val="nil"/>
                    <w:right w:val="nil"/>
                  </w:tcBorders>
                  <w:vAlign w:val="bottom"/>
                </w:tcPr>
                <w:p w14:paraId="30EC86BF" w14:textId="4983D605" w:rsidR="00BB7090" w:rsidRPr="00BB7090" w:rsidDel="00CE24DF" w:rsidRDefault="00BB7090">
                  <w:pPr>
                    <w:pStyle w:val="ListBullet"/>
                    <w:numPr>
                      <w:ilvl w:val="0"/>
                      <w:numId w:val="0"/>
                    </w:numPr>
                    <w:ind w:left="216" w:hanging="216"/>
                    <w:rPr>
                      <w:del w:id="4951" w:author="King, Darryl" w:date="2021-09-23T10:37:00Z"/>
                      <w:rFonts w:asciiTheme="majorHAnsi" w:hAnsiTheme="majorHAnsi" w:cstheme="majorHAnsi"/>
                      <w:color w:val="000000"/>
                      <w:sz w:val="16"/>
                      <w:szCs w:val="16"/>
                    </w:rPr>
                    <w:pPrChange w:id="4952" w:author="King, Darryl" w:date="2021-09-23T10:38:00Z">
                      <w:pPr>
                        <w:autoSpaceDE w:val="0"/>
                        <w:autoSpaceDN w:val="0"/>
                        <w:adjustRightInd w:val="0"/>
                        <w:spacing w:after="0" w:line="240" w:lineRule="auto"/>
                        <w:ind w:right="10"/>
                        <w:jc w:val="right"/>
                      </w:pPr>
                    </w:pPrChange>
                  </w:pPr>
                  <w:del w:id="4953" w:author="King, Darryl" w:date="2021-09-23T10:37:00Z">
                    <w:r w:rsidRPr="00BB7090" w:rsidDel="00CE24DF">
                      <w:rPr>
                        <w:rFonts w:asciiTheme="majorHAnsi" w:hAnsiTheme="majorHAnsi" w:cstheme="majorHAnsi"/>
                        <w:color w:val="000000"/>
                        <w:sz w:val="16"/>
                        <w:szCs w:val="16"/>
                      </w:rPr>
                      <w:delText>244066.8</w:delText>
                    </w:r>
                  </w:del>
                </w:p>
              </w:tc>
              <w:tc>
                <w:tcPr>
                  <w:tcW w:w="1208" w:type="dxa"/>
                  <w:tcBorders>
                    <w:top w:val="nil"/>
                    <w:left w:val="nil"/>
                    <w:bottom w:val="nil"/>
                    <w:right w:val="nil"/>
                  </w:tcBorders>
                  <w:vAlign w:val="bottom"/>
                </w:tcPr>
                <w:p w14:paraId="7CFA1B9C" w14:textId="2B78B7C4" w:rsidR="00BB7090" w:rsidRPr="00BB7090" w:rsidDel="00CE24DF" w:rsidRDefault="00BB7090">
                  <w:pPr>
                    <w:pStyle w:val="ListBullet"/>
                    <w:numPr>
                      <w:ilvl w:val="0"/>
                      <w:numId w:val="0"/>
                    </w:numPr>
                    <w:ind w:left="216" w:hanging="216"/>
                    <w:rPr>
                      <w:del w:id="4954" w:author="King, Darryl" w:date="2021-09-23T10:37:00Z"/>
                      <w:rFonts w:asciiTheme="majorHAnsi" w:hAnsiTheme="majorHAnsi" w:cstheme="majorHAnsi"/>
                      <w:color w:val="000000"/>
                      <w:sz w:val="16"/>
                      <w:szCs w:val="16"/>
                    </w:rPr>
                    <w:pPrChange w:id="4955" w:author="King, Darryl" w:date="2021-09-23T10:38:00Z">
                      <w:pPr>
                        <w:autoSpaceDE w:val="0"/>
                        <w:autoSpaceDN w:val="0"/>
                        <w:adjustRightInd w:val="0"/>
                        <w:spacing w:after="0" w:line="240" w:lineRule="auto"/>
                        <w:ind w:right="10"/>
                        <w:jc w:val="right"/>
                      </w:pPr>
                    </w:pPrChange>
                  </w:pPr>
                  <w:del w:id="4956" w:author="King, Darryl" w:date="2021-09-23T10:37:00Z">
                    <w:r w:rsidRPr="00BB7090" w:rsidDel="00CE24DF">
                      <w:rPr>
                        <w:rFonts w:asciiTheme="majorHAnsi" w:hAnsiTheme="majorHAnsi" w:cstheme="majorHAnsi"/>
                        <w:color w:val="000000"/>
                        <w:sz w:val="16"/>
                        <w:szCs w:val="16"/>
                      </w:rPr>
                      <w:delText>-5.149384</w:delText>
                    </w:r>
                  </w:del>
                </w:p>
              </w:tc>
              <w:tc>
                <w:tcPr>
                  <w:tcW w:w="997" w:type="dxa"/>
                  <w:tcBorders>
                    <w:top w:val="nil"/>
                    <w:left w:val="nil"/>
                    <w:bottom w:val="nil"/>
                    <w:right w:val="nil"/>
                  </w:tcBorders>
                  <w:vAlign w:val="bottom"/>
                </w:tcPr>
                <w:p w14:paraId="220221CA" w14:textId="0428E4ED" w:rsidR="00BB7090" w:rsidRPr="00BB7090" w:rsidDel="00CE24DF" w:rsidRDefault="00BB7090">
                  <w:pPr>
                    <w:pStyle w:val="ListBullet"/>
                    <w:numPr>
                      <w:ilvl w:val="0"/>
                      <w:numId w:val="0"/>
                    </w:numPr>
                    <w:ind w:left="216" w:hanging="216"/>
                    <w:rPr>
                      <w:del w:id="4957" w:author="King, Darryl" w:date="2021-09-23T10:37:00Z"/>
                      <w:rFonts w:asciiTheme="majorHAnsi" w:hAnsiTheme="majorHAnsi" w:cstheme="majorHAnsi"/>
                      <w:color w:val="000000"/>
                      <w:sz w:val="16"/>
                      <w:szCs w:val="16"/>
                    </w:rPr>
                    <w:pPrChange w:id="4958" w:author="King, Darryl" w:date="2021-09-23T10:38:00Z">
                      <w:pPr>
                        <w:autoSpaceDE w:val="0"/>
                        <w:autoSpaceDN w:val="0"/>
                        <w:adjustRightInd w:val="0"/>
                        <w:spacing w:after="0" w:line="240" w:lineRule="auto"/>
                        <w:ind w:right="10"/>
                        <w:jc w:val="right"/>
                      </w:pPr>
                    </w:pPrChange>
                  </w:pPr>
                  <w:del w:id="495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C75FD63" w14:textId="13E1C7F9" w:rsidTr="00065FB3">
              <w:trPr>
                <w:trHeight w:val="66"/>
                <w:jc w:val="center"/>
                <w:del w:id="4960" w:author="King, Darryl" w:date="2021-09-23T10:37:00Z"/>
              </w:trPr>
              <w:tc>
                <w:tcPr>
                  <w:tcW w:w="2017" w:type="dxa"/>
                  <w:tcBorders>
                    <w:top w:val="nil"/>
                    <w:left w:val="nil"/>
                    <w:bottom w:val="nil"/>
                    <w:right w:val="nil"/>
                  </w:tcBorders>
                  <w:vAlign w:val="bottom"/>
                </w:tcPr>
                <w:p w14:paraId="4351A02D" w14:textId="7E5959F7" w:rsidR="00BB7090" w:rsidRPr="00BB7090" w:rsidDel="00CE24DF" w:rsidRDefault="00BB7090">
                  <w:pPr>
                    <w:pStyle w:val="ListBullet"/>
                    <w:numPr>
                      <w:ilvl w:val="0"/>
                      <w:numId w:val="0"/>
                    </w:numPr>
                    <w:ind w:left="216" w:hanging="216"/>
                    <w:rPr>
                      <w:del w:id="4961" w:author="King, Darryl" w:date="2021-09-23T10:37:00Z"/>
                      <w:rFonts w:asciiTheme="majorHAnsi" w:hAnsiTheme="majorHAnsi" w:cstheme="majorHAnsi"/>
                      <w:color w:val="000000"/>
                      <w:sz w:val="16"/>
                      <w:szCs w:val="16"/>
                    </w:rPr>
                    <w:pPrChange w:id="4962" w:author="King, Darryl" w:date="2021-09-23T10:38:00Z">
                      <w:pPr>
                        <w:autoSpaceDE w:val="0"/>
                        <w:autoSpaceDN w:val="0"/>
                        <w:adjustRightInd w:val="0"/>
                        <w:spacing w:after="0" w:line="240" w:lineRule="auto"/>
                        <w:jc w:val="center"/>
                      </w:pPr>
                    </w:pPrChange>
                  </w:pPr>
                  <w:del w:id="4963" w:author="King, Darryl" w:date="2021-09-23T10:37:00Z">
                    <w:r w:rsidRPr="00BB7090" w:rsidDel="00CE24DF">
                      <w:rPr>
                        <w:rFonts w:asciiTheme="majorHAnsi" w:hAnsiTheme="majorHAnsi" w:cstheme="majorHAnsi"/>
                        <w:color w:val="000000"/>
                        <w:sz w:val="16"/>
                        <w:szCs w:val="16"/>
                      </w:rPr>
                      <w:delText>MONDAY</w:delText>
                    </w:r>
                  </w:del>
                </w:p>
              </w:tc>
              <w:tc>
                <w:tcPr>
                  <w:tcW w:w="1103" w:type="dxa"/>
                  <w:tcBorders>
                    <w:top w:val="nil"/>
                    <w:left w:val="nil"/>
                    <w:bottom w:val="nil"/>
                    <w:right w:val="nil"/>
                  </w:tcBorders>
                  <w:vAlign w:val="bottom"/>
                </w:tcPr>
                <w:p w14:paraId="2D7AAEBF" w14:textId="7A871C1F" w:rsidR="00BB7090" w:rsidRPr="00BB7090" w:rsidDel="00CE24DF" w:rsidRDefault="00BB7090">
                  <w:pPr>
                    <w:pStyle w:val="ListBullet"/>
                    <w:numPr>
                      <w:ilvl w:val="0"/>
                      <w:numId w:val="0"/>
                    </w:numPr>
                    <w:ind w:left="216" w:hanging="216"/>
                    <w:rPr>
                      <w:del w:id="4964" w:author="King, Darryl" w:date="2021-09-23T10:37:00Z"/>
                      <w:rFonts w:asciiTheme="majorHAnsi" w:hAnsiTheme="majorHAnsi" w:cstheme="majorHAnsi"/>
                      <w:color w:val="000000"/>
                      <w:sz w:val="16"/>
                      <w:szCs w:val="16"/>
                    </w:rPr>
                    <w:pPrChange w:id="4965" w:author="King, Darryl" w:date="2021-09-23T10:38:00Z">
                      <w:pPr>
                        <w:autoSpaceDE w:val="0"/>
                        <w:autoSpaceDN w:val="0"/>
                        <w:adjustRightInd w:val="0"/>
                        <w:spacing w:after="0" w:line="240" w:lineRule="auto"/>
                        <w:ind w:right="10"/>
                        <w:jc w:val="right"/>
                      </w:pPr>
                    </w:pPrChange>
                  </w:pPr>
                  <w:del w:id="4966" w:author="King, Darryl" w:date="2021-09-23T10:37:00Z">
                    <w:r w:rsidRPr="00BB7090" w:rsidDel="00CE24DF">
                      <w:rPr>
                        <w:rFonts w:asciiTheme="majorHAnsi" w:hAnsiTheme="majorHAnsi" w:cstheme="majorHAnsi"/>
                        <w:color w:val="000000"/>
                        <w:sz w:val="16"/>
                        <w:szCs w:val="16"/>
                      </w:rPr>
                      <w:delText>9117550.</w:delText>
                    </w:r>
                  </w:del>
                </w:p>
              </w:tc>
              <w:tc>
                <w:tcPr>
                  <w:tcW w:w="1207" w:type="dxa"/>
                  <w:tcBorders>
                    <w:top w:val="nil"/>
                    <w:left w:val="nil"/>
                    <w:bottom w:val="nil"/>
                    <w:right w:val="nil"/>
                  </w:tcBorders>
                  <w:vAlign w:val="bottom"/>
                </w:tcPr>
                <w:p w14:paraId="568EAB67" w14:textId="63AA57E0" w:rsidR="00BB7090" w:rsidRPr="00BB7090" w:rsidDel="00CE24DF" w:rsidRDefault="00BB7090">
                  <w:pPr>
                    <w:pStyle w:val="ListBullet"/>
                    <w:numPr>
                      <w:ilvl w:val="0"/>
                      <w:numId w:val="0"/>
                    </w:numPr>
                    <w:ind w:left="216" w:hanging="216"/>
                    <w:rPr>
                      <w:del w:id="4967" w:author="King, Darryl" w:date="2021-09-23T10:37:00Z"/>
                      <w:rFonts w:asciiTheme="majorHAnsi" w:hAnsiTheme="majorHAnsi" w:cstheme="majorHAnsi"/>
                      <w:color w:val="000000"/>
                      <w:sz w:val="16"/>
                      <w:szCs w:val="16"/>
                    </w:rPr>
                    <w:pPrChange w:id="4968" w:author="King, Darryl" w:date="2021-09-23T10:38:00Z">
                      <w:pPr>
                        <w:autoSpaceDE w:val="0"/>
                        <w:autoSpaceDN w:val="0"/>
                        <w:adjustRightInd w:val="0"/>
                        <w:spacing w:after="0" w:line="240" w:lineRule="auto"/>
                        <w:ind w:right="10"/>
                        <w:jc w:val="right"/>
                      </w:pPr>
                    </w:pPrChange>
                  </w:pPr>
                  <w:del w:id="4969" w:author="King, Darryl" w:date="2021-09-23T10:37:00Z">
                    <w:r w:rsidRPr="00BB7090" w:rsidDel="00CE24DF">
                      <w:rPr>
                        <w:rFonts w:asciiTheme="majorHAnsi" w:hAnsiTheme="majorHAnsi" w:cstheme="majorHAnsi"/>
                        <w:color w:val="000000"/>
                        <w:sz w:val="16"/>
                        <w:szCs w:val="16"/>
                      </w:rPr>
                      <w:delText>1111823.</w:delText>
                    </w:r>
                  </w:del>
                </w:p>
              </w:tc>
              <w:tc>
                <w:tcPr>
                  <w:tcW w:w="1208" w:type="dxa"/>
                  <w:tcBorders>
                    <w:top w:val="nil"/>
                    <w:left w:val="nil"/>
                    <w:bottom w:val="nil"/>
                    <w:right w:val="nil"/>
                  </w:tcBorders>
                  <w:vAlign w:val="bottom"/>
                </w:tcPr>
                <w:p w14:paraId="3A527C57" w14:textId="4B6B568A" w:rsidR="00BB7090" w:rsidRPr="00BB7090" w:rsidDel="00CE24DF" w:rsidRDefault="00BB7090">
                  <w:pPr>
                    <w:pStyle w:val="ListBullet"/>
                    <w:numPr>
                      <w:ilvl w:val="0"/>
                      <w:numId w:val="0"/>
                    </w:numPr>
                    <w:ind w:left="216" w:hanging="216"/>
                    <w:rPr>
                      <w:del w:id="4970" w:author="King, Darryl" w:date="2021-09-23T10:37:00Z"/>
                      <w:rFonts w:asciiTheme="majorHAnsi" w:hAnsiTheme="majorHAnsi" w:cstheme="majorHAnsi"/>
                      <w:color w:val="000000"/>
                      <w:sz w:val="16"/>
                      <w:szCs w:val="16"/>
                    </w:rPr>
                    <w:pPrChange w:id="4971" w:author="King, Darryl" w:date="2021-09-23T10:38:00Z">
                      <w:pPr>
                        <w:autoSpaceDE w:val="0"/>
                        <w:autoSpaceDN w:val="0"/>
                        <w:adjustRightInd w:val="0"/>
                        <w:spacing w:after="0" w:line="240" w:lineRule="auto"/>
                        <w:ind w:right="10"/>
                        <w:jc w:val="right"/>
                      </w:pPr>
                    </w:pPrChange>
                  </w:pPr>
                  <w:del w:id="4972" w:author="King, Darryl" w:date="2021-09-23T10:37:00Z">
                    <w:r w:rsidRPr="00BB7090" w:rsidDel="00CE24DF">
                      <w:rPr>
                        <w:rFonts w:asciiTheme="majorHAnsi" w:hAnsiTheme="majorHAnsi" w:cstheme="majorHAnsi"/>
                        <w:color w:val="000000"/>
                        <w:sz w:val="16"/>
                        <w:szCs w:val="16"/>
                      </w:rPr>
                      <w:delText>8.200541</w:delText>
                    </w:r>
                  </w:del>
                </w:p>
              </w:tc>
              <w:tc>
                <w:tcPr>
                  <w:tcW w:w="997" w:type="dxa"/>
                  <w:tcBorders>
                    <w:top w:val="nil"/>
                    <w:left w:val="nil"/>
                    <w:bottom w:val="nil"/>
                    <w:right w:val="nil"/>
                  </w:tcBorders>
                  <w:vAlign w:val="bottom"/>
                </w:tcPr>
                <w:p w14:paraId="0978DAFE" w14:textId="10A48DD4" w:rsidR="00BB7090" w:rsidRPr="00BB7090" w:rsidDel="00CE24DF" w:rsidRDefault="00BB7090">
                  <w:pPr>
                    <w:pStyle w:val="ListBullet"/>
                    <w:numPr>
                      <w:ilvl w:val="0"/>
                      <w:numId w:val="0"/>
                    </w:numPr>
                    <w:ind w:left="216" w:hanging="216"/>
                    <w:rPr>
                      <w:del w:id="4973" w:author="King, Darryl" w:date="2021-09-23T10:37:00Z"/>
                      <w:rFonts w:asciiTheme="majorHAnsi" w:hAnsiTheme="majorHAnsi" w:cstheme="majorHAnsi"/>
                      <w:color w:val="000000"/>
                      <w:sz w:val="16"/>
                      <w:szCs w:val="16"/>
                    </w:rPr>
                    <w:pPrChange w:id="4974" w:author="King, Darryl" w:date="2021-09-23T10:38:00Z">
                      <w:pPr>
                        <w:autoSpaceDE w:val="0"/>
                        <w:autoSpaceDN w:val="0"/>
                        <w:adjustRightInd w:val="0"/>
                        <w:spacing w:after="0" w:line="240" w:lineRule="auto"/>
                        <w:ind w:right="10"/>
                        <w:jc w:val="right"/>
                      </w:pPr>
                    </w:pPrChange>
                  </w:pPr>
                  <w:del w:id="497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20897C0" w14:textId="7C11171C" w:rsidTr="00065FB3">
              <w:trPr>
                <w:trHeight w:val="66"/>
                <w:jc w:val="center"/>
                <w:del w:id="4976" w:author="King, Darryl" w:date="2021-09-23T10:37:00Z"/>
              </w:trPr>
              <w:tc>
                <w:tcPr>
                  <w:tcW w:w="2017" w:type="dxa"/>
                  <w:tcBorders>
                    <w:top w:val="nil"/>
                    <w:left w:val="nil"/>
                    <w:bottom w:val="nil"/>
                    <w:right w:val="nil"/>
                  </w:tcBorders>
                  <w:vAlign w:val="bottom"/>
                </w:tcPr>
                <w:p w14:paraId="5586CB3B" w14:textId="2F990601" w:rsidR="00BB7090" w:rsidRPr="00BB7090" w:rsidDel="00CE24DF" w:rsidRDefault="00BB7090">
                  <w:pPr>
                    <w:pStyle w:val="ListBullet"/>
                    <w:numPr>
                      <w:ilvl w:val="0"/>
                      <w:numId w:val="0"/>
                    </w:numPr>
                    <w:ind w:left="216" w:hanging="216"/>
                    <w:rPr>
                      <w:del w:id="4977" w:author="King, Darryl" w:date="2021-09-23T10:37:00Z"/>
                      <w:rFonts w:asciiTheme="majorHAnsi" w:hAnsiTheme="majorHAnsi" w:cstheme="majorHAnsi"/>
                      <w:color w:val="000000"/>
                      <w:sz w:val="16"/>
                      <w:szCs w:val="16"/>
                    </w:rPr>
                    <w:pPrChange w:id="4978" w:author="King, Darryl" w:date="2021-09-23T10:38:00Z">
                      <w:pPr>
                        <w:autoSpaceDE w:val="0"/>
                        <w:autoSpaceDN w:val="0"/>
                        <w:adjustRightInd w:val="0"/>
                        <w:spacing w:after="0" w:line="240" w:lineRule="auto"/>
                        <w:jc w:val="center"/>
                      </w:pPr>
                    </w:pPrChange>
                  </w:pPr>
                  <w:del w:id="4979" w:author="King, Darryl" w:date="2021-09-23T10:37:00Z">
                    <w:r w:rsidRPr="00BB7090" w:rsidDel="00CE24DF">
                      <w:rPr>
                        <w:rFonts w:asciiTheme="majorHAnsi" w:hAnsiTheme="majorHAnsi" w:cstheme="majorHAnsi"/>
                        <w:color w:val="000000"/>
                        <w:sz w:val="16"/>
                        <w:szCs w:val="16"/>
                      </w:rPr>
                      <w:delText>TUESDAY</w:delText>
                    </w:r>
                  </w:del>
                </w:p>
              </w:tc>
              <w:tc>
                <w:tcPr>
                  <w:tcW w:w="1103" w:type="dxa"/>
                  <w:tcBorders>
                    <w:top w:val="nil"/>
                    <w:left w:val="nil"/>
                    <w:bottom w:val="nil"/>
                    <w:right w:val="nil"/>
                  </w:tcBorders>
                  <w:vAlign w:val="bottom"/>
                </w:tcPr>
                <w:p w14:paraId="2F2F7179" w14:textId="2D3C4B44" w:rsidR="00BB7090" w:rsidRPr="00BB7090" w:rsidDel="00CE24DF" w:rsidRDefault="00BB7090">
                  <w:pPr>
                    <w:pStyle w:val="ListBullet"/>
                    <w:numPr>
                      <w:ilvl w:val="0"/>
                      <w:numId w:val="0"/>
                    </w:numPr>
                    <w:ind w:left="216" w:hanging="216"/>
                    <w:rPr>
                      <w:del w:id="4980" w:author="King, Darryl" w:date="2021-09-23T10:37:00Z"/>
                      <w:rFonts w:asciiTheme="majorHAnsi" w:hAnsiTheme="majorHAnsi" w:cstheme="majorHAnsi"/>
                      <w:color w:val="000000"/>
                      <w:sz w:val="16"/>
                      <w:szCs w:val="16"/>
                    </w:rPr>
                    <w:pPrChange w:id="4981" w:author="King, Darryl" w:date="2021-09-23T10:38:00Z">
                      <w:pPr>
                        <w:autoSpaceDE w:val="0"/>
                        <w:autoSpaceDN w:val="0"/>
                        <w:adjustRightInd w:val="0"/>
                        <w:spacing w:after="0" w:line="240" w:lineRule="auto"/>
                        <w:ind w:right="10"/>
                        <w:jc w:val="right"/>
                      </w:pPr>
                    </w:pPrChange>
                  </w:pPr>
                  <w:del w:id="4982" w:author="King, Darryl" w:date="2021-09-23T10:37:00Z">
                    <w:r w:rsidRPr="00BB7090" w:rsidDel="00CE24DF">
                      <w:rPr>
                        <w:rFonts w:asciiTheme="majorHAnsi" w:hAnsiTheme="majorHAnsi" w:cstheme="majorHAnsi"/>
                        <w:color w:val="000000"/>
                        <w:sz w:val="16"/>
                        <w:szCs w:val="16"/>
                      </w:rPr>
                      <w:delText>9885197.</w:delText>
                    </w:r>
                  </w:del>
                </w:p>
              </w:tc>
              <w:tc>
                <w:tcPr>
                  <w:tcW w:w="1207" w:type="dxa"/>
                  <w:tcBorders>
                    <w:top w:val="nil"/>
                    <w:left w:val="nil"/>
                    <w:bottom w:val="nil"/>
                    <w:right w:val="nil"/>
                  </w:tcBorders>
                  <w:vAlign w:val="bottom"/>
                </w:tcPr>
                <w:p w14:paraId="4A20FD08" w14:textId="57DAEBE3" w:rsidR="00BB7090" w:rsidRPr="00BB7090" w:rsidDel="00CE24DF" w:rsidRDefault="00BB7090">
                  <w:pPr>
                    <w:pStyle w:val="ListBullet"/>
                    <w:numPr>
                      <w:ilvl w:val="0"/>
                      <w:numId w:val="0"/>
                    </w:numPr>
                    <w:ind w:left="216" w:hanging="216"/>
                    <w:rPr>
                      <w:del w:id="4983" w:author="King, Darryl" w:date="2021-09-23T10:37:00Z"/>
                      <w:rFonts w:asciiTheme="majorHAnsi" w:hAnsiTheme="majorHAnsi" w:cstheme="majorHAnsi"/>
                      <w:color w:val="000000"/>
                      <w:sz w:val="16"/>
                      <w:szCs w:val="16"/>
                    </w:rPr>
                    <w:pPrChange w:id="4984" w:author="King, Darryl" w:date="2021-09-23T10:38:00Z">
                      <w:pPr>
                        <w:autoSpaceDE w:val="0"/>
                        <w:autoSpaceDN w:val="0"/>
                        <w:adjustRightInd w:val="0"/>
                        <w:spacing w:after="0" w:line="240" w:lineRule="auto"/>
                        <w:ind w:right="10"/>
                        <w:jc w:val="right"/>
                      </w:pPr>
                    </w:pPrChange>
                  </w:pPr>
                  <w:del w:id="4985" w:author="King, Darryl" w:date="2021-09-23T10:37:00Z">
                    <w:r w:rsidRPr="00BB7090" w:rsidDel="00CE24DF">
                      <w:rPr>
                        <w:rFonts w:asciiTheme="majorHAnsi" w:hAnsiTheme="majorHAnsi" w:cstheme="majorHAnsi"/>
                        <w:color w:val="000000"/>
                        <w:sz w:val="16"/>
                        <w:szCs w:val="16"/>
                      </w:rPr>
                      <w:delText>1113144.</w:delText>
                    </w:r>
                  </w:del>
                </w:p>
              </w:tc>
              <w:tc>
                <w:tcPr>
                  <w:tcW w:w="1208" w:type="dxa"/>
                  <w:tcBorders>
                    <w:top w:val="nil"/>
                    <w:left w:val="nil"/>
                    <w:bottom w:val="nil"/>
                    <w:right w:val="nil"/>
                  </w:tcBorders>
                  <w:vAlign w:val="bottom"/>
                </w:tcPr>
                <w:p w14:paraId="6E980015" w14:textId="606BDFE2" w:rsidR="00BB7090" w:rsidRPr="00BB7090" w:rsidDel="00CE24DF" w:rsidRDefault="00BB7090">
                  <w:pPr>
                    <w:pStyle w:val="ListBullet"/>
                    <w:numPr>
                      <w:ilvl w:val="0"/>
                      <w:numId w:val="0"/>
                    </w:numPr>
                    <w:ind w:left="216" w:hanging="216"/>
                    <w:rPr>
                      <w:del w:id="4986" w:author="King, Darryl" w:date="2021-09-23T10:37:00Z"/>
                      <w:rFonts w:asciiTheme="majorHAnsi" w:hAnsiTheme="majorHAnsi" w:cstheme="majorHAnsi"/>
                      <w:color w:val="000000"/>
                      <w:sz w:val="16"/>
                      <w:szCs w:val="16"/>
                    </w:rPr>
                    <w:pPrChange w:id="4987" w:author="King, Darryl" w:date="2021-09-23T10:38:00Z">
                      <w:pPr>
                        <w:autoSpaceDE w:val="0"/>
                        <w:autoSpaceDN w:val="0"/>
                        <w:adjustRightInd w:val="0"/>
                        <w:spacing w:after="0" w:line="240" w:lineRule="auto"/>
                        <w:ind w:right="10"/>
                        <w:jc w:val="right"/>
                      </w:pPr>
                    </w:pPrChange>
                  </w:pPr>
                  <w:del w:id="4988" w:author="King, Darryl" w:date="2021-09-23T10:37:00Z">
                    <w:r w:rsidRPr="00BB7090" w:rsidDel="00CE24DF">
                      <w:rPr>
                        <w:rFonts w:asciiTheme="majorHAnsi" w:hAnsiTheme="majorHAnsi" w:cstheme="majorHAnsi"/>
                        <w:color w:val="000000"/>
                        <w:sz w:val="16"/>
                        <w:szCs w:val="16"/>
                      </w:rPr>
                      <w:delText>8.880432</w:delText>
                    </w:r>
                  </w:del>
                </w:p>
              </w:tc>
              <w:tc>
                <w:tcPr>
                  <w:tcW w:w="997" w:type="dxa"/>
                  <w:tcBorders>
                    <w:top w:val="nil"/>
                    <w:left w:val="nil"/>
                    <w:bottom w:val="nil"/>
                    <w:right w:val="nil"/>
                  </w:tcBorders>
                  <w:vAlign w:val="bottom"/>
                </w:tcPr>
                <w:p w14:paraId="58482036" w14:textId="27F84F90" w:rsidR="00BB7090" w:rsidRPr="00BB7090" w:rsidDel="00CE24DF" w:rsidRDefault="00BB7090">
                  <w:pPr>
                    <w:pStyle w:val="ListBullet"/>
                    <w:numPr>
                      <w:ilvl w:val="0"/>
                      <w:numId w:val="0"/>
                    </w:numPr>
                    <w:ind w:left="216" w:hanging="216"/>
                    <w:rPr>
                      <w:del w:id="4989" w:author="King, Darryl" w:date="2021-09-23T10:37:00Z"/>
                      <w:rFonts w:asciiTheme="majorHAnsi" w:hAnsiTheme="majorHAnsi" w:cstheme="majorHAnsi"/>
                      <w:color w:val="000000"/>
                      <w:sz w:val="16"/>
                      <w:szCs w:val="16"/>
                    </w:rPr>
                    <w:pPrChange w:id="4990" w:author="King, Darryl" w:date="2021-09-23T10:38:00Z">
                      <w:pPr>
                        <w:autoSpaceDE w:val="0"/>
                        <w:autoSpaceDN w:val="0"/>
                        <w:adjustRightInd w:val="0"/>
                        <w:spacing w:after="0" w:line="240" w:lineRule="auto"/>
                        <w:ind w:right="10"/>
                        <w:jc w:val="right"/>
                      </w:pPr>
                    </w:pPrChange>
                  </w:pPr>
                  <w:del w:id="499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8BCA9D9" w14:textId="1C7C027A" w:rsidTr="00065FB3">
              <w:trPr>
                <w:trHeight w:val="66"/>
                <w:jc w:val="center"/>
                <w:del w:id="4992" w:author="King, Darryl" w:date="2021-09-23T10:37:00Z"/>
              </w:trPr>
              <w:tc>
                <w:tcPr>
                  <w:tcW w:w="2017" w:type="dxa"/>
                  <w:tcBorders>
                    <w:top w:val="nil"/>
                    <w:left w:val="nil"/>
                    <w:bottom w:val="nil"/>
                    <w:right w:val="nil"/>
                  </w:tcBorders>
                  <w:vAlign w:val="bottom"/>
                </w:tcPr>
                <w:p w14:paraId="7EB27C4F" w14:textId="2AFEF226" w:rsidR="00BB7090" w:rsidRPr="00BB7090" w:rsidDel="00CE24DF" w:rsidRDefault="00BB7090">
                  <w:pPr>
                    <w:pStyle w:val="ListBullet"/>
                    <w:numPr>
                      <w:ilvl w:val="0"/>
                      <w:numId w:val="0"/>
                    </w:numPr>
                    <w:ind w:left="216" w:hanging="216"/>
                    <w:rPr>
                      <w:del w:id="4993" w:author="King, Darryl" w:date="2021-09-23T10:37:00Z"/>
                      <w:rFonts w:asciiTheme="majorHAnsi" w:hAnsiTheme="majorHAnsi" w:cstheme="majorHAnsi"/>
                      <w:color w:val="000000"/>
                      <w:sz w:val="16"/>
                      <w:szCs w:val="16"/>
                    </w:rPr>
                    <w:pPrChange w:id="4994" w:author="King, Darryl" w:date="2021-09-23T10:38:00Z">
                      <w:pPr>
                        <w:autoSpaceDE w:val="0"/>
                        <w:autoSpaceDN w:val="0"/>
                        <w:adjustRightInd w:val="0"/>
                        <w:spacing w:after="0" w:line="240" w:lineRule="auto"/>
                        <w:jc w:val="center"/>
                      </w:pPr>
                    </w:pPrChange>
                  </w:pPr>
                  <w:del w:id="4995" w:author="King, Darryl" w:date="2021-09-23T10:37:00Z">
                    <w:r w:rsidRPr="00BB7090" w:rsidDel="00CE24DF">
                      <w:rPr>
                        <w:rFonts w:asciiTheme="majorHAnsi" w:hAnsiTheme="majorHAnsi" w:cstheme="majorHAnsi"/>
                        <w:color w:val="000000"/>
                        <w:sz w:val="16"/>
                        <w:szCs w:val="16"/>
                      </w:rPr>
                      <w:delText>WEDNESDAY</w:delText>
                    </w:r>
                  </w:del>
                </w:p>
              </w:tc>
              <w:tc>
                <w:tcPr>
                  <w:tcW w:w="1103" w:type="dxa"/>
                  <w:tcBorders>
                    <w:top w:val="nil"/>
                    <w:left w:val="nil"/>
                    <w:bottom w:val="nil"/>
                    <w:right w:val="nil"/>
                  </w:tcBorders>
                  <w:vAlign w:val="bottom"/>
                </w:tcPr>
                <w:p w14:paraId="2057E18E" w14:textId="36D65518" w:rsidR="00BB7090" w:rsidRPr="00BB7090" w:rsidDel="00CE24DF" w:rsidRDefault="00BB7090">
                  <w:pPr>
                    <w:pStyle w:val="ListBullet"/>
                    <w:numPr>
                      <w:ilvl w:val="0"/>
                      <w:numId w:val="0"/>
                    </w:numPr>
                    <w:ind w:left="216" w:hanging="216"/>
                    <w:rPr>
                      <w:del w:id="4996" w:author="King, Darryl" w:date="2021-09-23T10:37:00Z"/>
                      <w:rFonts w:asciiTheme="majorHAnsi" w:hAnsiTheme="majorHAnsi" w:cstheme="majorHAnsi"/>
                      <w:color w:val="000000"/>
                      <w:sz w:val="16"/>
                      <w:szCs w:val="16"/>
                    </w:rPr>
                    <w:pPrChange w:id="4997" w:author="King, Darryl" w:date="2021-09-23T10:38:00Z">
                      <w:pPr>
                        <w:autoSpaceDE w:val="0"/>
                        <w:autoSpaceDN w:val="0"/>
                        <w:adjustRightInd w:val="0"/>
                        <w:spacing w:after="0" w:line="240" w:lineRule="auto"/>
                        <w:ind w:right="10"/>
                        <w:jc w:val="right"/>
                      </w:pPr>
                    </w:pPrChange>
                  </w:pPr>
                  <w:del w:id="4998" w:author="King, Darryl" w:date="2021-09-23T10:37:00Z">
                    <w:r w:rsidRPr="00BB7090" w:rsidDel="00CE24DF">
                      <w:rPr>
                        <w:rFonts w:asciiTheme="majorHAnsi" w:hAnsiTheme="majorHAnsi" w:cstheme="majorHAnsi"/>
                        <w:color w:val="000000"/>
                        <w:sz w:val="16"/>
                        <w:szCs w:val="16"/>
                      </w:rPr>
                      <w:delText>10317636</w:delText>
                    </w:r>
                  </w:del>
                </w:p>
              </w:tc>
              <w:tc>
                <w:tcPr>
                  <w:tcW w:w="1207" w:type="dxa"/>
                  <w:tcBorders>
                    <w:top w:val="nil"/>
                    <w:left w:val="nil"/>
                    <w:bottom w:val="nil"/>
                    <w:right w:val="nil"/>
                  </w:tcBorders>
                  <w:vAlign w:val="bottom"/>
                </w:tcPr>
                <w:p w14:paraId="6674CBFE" w14:textId="14D5605C" w:rsidR="00BB7090" w:rsidRPr="00BB7090" w:rsidDel="00CE24DF" w:rsidRDefault="00BB7090">
                  <w:pPr>
                    <w:pStyle w:val="ListBullet"/>
                    <w:numPr>
                      <w:ilvl w:val="0"/>
                      <w:numId w:val="0"/>
                    </w:numPr>
                    <w:ind w:left="216" w:hanging="216"/>
                    <w:rPr>
                      <w:del w:id="4999" w:author="King, Darryl" w:date="2021-09-23T10:37:00Z"/>
                      <w:rFonts w:asciiTheme="majorHAnsi" w:hAnsiTheme="majorHAnsi" w:cstheme="majorHAnsi"/>
                      <w:color w:val="000000"/>
                      <w:sz w:val="16"/>
                      <w:szCs w:val="16"/>
                    </w:rPr>
                    <w:pPrChange w:id="5000" w:author="King, Darryl" w:date="2021-09-23T10:38:00Z">
                      <w:pPr>
                        <w:autoSpaceDE w:val="0"/>
                        <w:autoSpaceDN w:val="0"/>
                        <w:adjustRightInd w:val="0"/>
                        <w:spacing w:after="0" w:line="240" w:lineRule="auto"/>
                        <w:ind w:right="10"/>
                        <w:jc w:val="right"/>
                      </w:pPr>
                    </w:pPrChange>
                  </w:pPr>
                  <w:del w:id="5001" w:author="King, Darryl" w:date="2021-09-23T10:37:00Z">
                    <w:r w:rsidRPr="00BB7090" w:rsidDel="00CE24DF">
                      <w:rPr>
                        <w:rFonts w:asciiTheme="majorHAnsi" w:hAnsiTheme="majorHAnsi" w:cstheme="majorHAnsi"/>
                        <w:color w:val="000000"/>
                        <w:sz w:val="16"/>
                        <w:szCs w:val="16"/>
                      </w:rPr>
                      <w:delText>1108574.</w:delText>
                    </w:r>
                  </w:del>
                </w:p>
              </w:tc>
              <w:tc>
                <w:tcPr>
                  <w:tcW w:w="1208" w:type="dxa"/>
                  <w:tcBorders>
                    <w:top w:val="nil"/>
                    <w:left w:val="nil"/>
                    <w:bottom w:val="nil"/>
                    <w:right w:val="nil"/>
                  </w:tcBorders>
                  <w:vAlign w:val="bottom"/>
                </w:tcPr>
                <w:p w14:paraId="29C2AD16" w14:textId="67B83D0A" w:rsidR="00BB7090" w:rsidRPr="00BB7090" w:rsidDel="00CE24DF" w:rsidRDefault="00BB7090">
                  <w:pPr>
                    <w:pStyle w:val="ListBullet"/>
                    <w:numPr>
                      <w:ilvl w:val="0"/>
                      <w:numId w:val="0"/>
                    </w:numPr>
                    <w:ind w:left="216" w:hanging="216"/>
                    <w:rPr>
                      <w:del w:id="5002" w:author="King, Darryl" w:date="2021-09-23T10:37:00Z"/>
                      <w:rFonts w:asciiTheme="majorHAnsi" w:hAnsiTheme="majorHAnsi" w:cstheme="majorHAnsi"/>
                      <w:color w:val="000000"/>
                      <w:sz w:val="16"/>
                      <w:szCs w:val="16"/>
                    </w:rPr>
                    <w:pPrChange w:id="5003" w:author="King, Darryl" w:date="2021-09-23T10:38:00Z">
                      <w:pPr>
                        <w:autoSpaceDE w:val="0"/>
                        <w:autoSpaceDN w:val="0"/>
                        <w:adjustRightInd w:val="0"/>
                        <w:spacing w:after="0" w:line="240" w:lineRule="auto"/>
                        <w:ind w:right="10"/>
                        <w:jc w:val="right"/>
                      </w:pPr>
                    </w:pPrChange>
                  </w:pPr>
                  <w:del w:id="5004" w:author="King, Darryl" w:date="2021-09-23T10:37:00Z">
                    <w:r w:rsidRPr="00BB7090" w:rsidDel="00CE24DF">
                      <w:rPr>
                        <w:rFonts w:asciiTheme="majorHAnsi" w:hAnsiTheme="majorHAnsi" w:cstheme="majorHAnsi"/>
                        <w:color w:val="000000"/>
                        <w:sz w:val="16"/>
                        <w:szCs w:val="16"/>
                      </w:rPr>
                      <w:delText>9.307126</w:delText>
                    </w:r>
                  </w:del>
                </w:p>
              </w:tc>
              <w:tc>
                <w:tcPr>
                  <w:tcW w:w="997" w:type="dxa"/>
                  <w:tcBorders>
                    <w:top w:val="nil"/>
                    <w:left w:val="nil"/>
                    <w:bottom w:val="nil"/>
                    <w:right w:val="nil"/>
                  </w:tcBorders>
                  <w:vAlign w:val="bottom"/>
                </w:tcPr>
                <w:p w14:paraId="2C76E85B" w14:textId="0D695203" w:rsidR="00BB7090" w:rsidRPr="00BB7090" w:rsidDel="00CE24DF" w:rsidRDefault="00BB7090">
                  <w:pPr>
                    <w:pStyle w:val="ListBullet"/>
                    <w:numPr>
                      <w:ilvl w:val="0"/>
                      <w:numId w:val="0"/>
                    </w:numPr>
                    <w:ind w:left="216" w:hanging="216"/>
                    <w:rPr>
                      <w:del w:id="5005" w:author="King, Darryl" w:date="2021-09-23T10:37:00Z"/>
                      <w:rFonts w:asciiTheme="majorHAnsi" w:hAnsiTheme="majorHAnsi" w:cstheme="majorHAnsi"/>
                      <w:color w:val="000000"/>
                      <w:sz w:val="16"/>
                      <w:szCs w:val="16"/>
                    </w:rPr>
                    <w:pPrChange w:id="5006" w:author="King, Darryl" w:date="2021-09-23T10:38:00Z">
                      <w:pPr>
                        <w:autoSpaceDE w:val="0"/>
                        <w:autoSpaceDN w:val="0"/>
                        <w:adjustRightInd w:val="0"/>
                        <w:spacing w:after="0" w:line="240" w:lineRule="auto"/>
                        <w:ind w:right="10"/>
                        <w:jc w:val="right"/>
                      </w:pPr>
                    </w:pPrChange>
                  </w:pPr>
                  <w:del w:id="500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9782AF2" w14:textId="19F2A323" w:rsidTr="00065FB3">
              <w:trPr>
                <w:trHeight w:val="66"/>
                <w:jc w:val="center"/>
                <w:del w:id="5008" w:author="King, Darryl" w:date="2021-09-23T10:37:00Z"/>
              </w:trPr>
              <w:tc>
                <w:tcPr>
                  <w:tcW w:w="2017" w:type="dxa"/>
                  <w:tcBorders>
                    <w:top w:val="nil"/>
                    <w:left w:val="nil"/>
                    <w:bottom w:val="nil"/>
                    <w:right w:val="nil"/>
                  </w:tcBorders>
                  <w:vAlign w:val="bottom"/>
                </w:tcPr>
                <w:p w14:paraId="28CCCBEA" w14:textId="78AB5796" w:rsidR="00BB7090" w:rsidRPr="00BB7090" w:rsidDel="00CE24DF" w:rsidRDefault="00BB7090">
                  <w:pPr>
                    <w:pStyle w:val="ListBullet"/>
                    <w:numPr>
                      <w:ilvl w:val="0"/>
                      <w:numId w:val="0"/>
                    </w:numPr>
                    <w:ind w:left="216" w:hanging="216"/>
                    <w:rPr>
                      <w:del w:id="5009" w:author="King, Darryl" w:date="2021-09-23T10:37:00Z"/>
                      <w:rFonts w:asciiTheme="majorHAnsi" w:hAnsiTheme="majorHAnsi" w:cstheme="majorHAnsi"/>
                      <w:color w:val="000000"/>
                      <w:sz w:val="16"/>
                      <w:szCs w:val="16"/>
                    </w:rPr>
                    <w:pPrChange w:id="5010" w:author="King, Darryl" w:date="2021-09-23T10:38:00Z">
                      <w:pPr>
                        <w:autoSpaceDE w:val="0"/>
                        <w:autoSpaceDN w:val="0"/>
                        <w:adjustRightInd w:val="0"/>
                        <w:spacing w:after="0" w:line="240" w:lineRule="auto"/>
                        <w:jc w:val="center"/>
                      </w:pPr>
                    </w:pPrChange>
                  </w:pPr>
                  <w:del w:id="5011" w:author="King, Darryl" w:date="2021-09-23T10:37:00Z">
                    <w:r w:rsidRPr="00BB7090" w:rsidDel="00CE24DF">
                      <w:rPr>
                        <w:rFonts w:asciiTheme="majorHAnsi" w:hAnsiTheme="majorHAnsi" w:cstheme="majorHAnsi"/>
                        <w:color w:val="000000"/>
                        <w:sz w:val="16"/>
                        <w:szCs w:val="16"/>
                      </w:rPr>
                      <w:delText>THURSDAY</w:delText>
                    </w:r>
                  </w:del>
                </w:p>
              </w:tc>
              <w:tc>
                <w:tcPr>
                  <w:tcW w:w="1103" w:type="dxa"/>
                  <w:tcBorders>
                    <w:top w:val="nil"/>
                    <w:left w:val="nil"/>
                    <w:bottom w:val="nil"/>
                    <w:right w:val="nil"/>
                  </w:tcBorders>
                  <w:vAlign w:val="bottom"/>
                </w:tcPr>
                <w:p w14:paraId="53B7A0EE" w14:textId="62171D57" w:rsidR="00BB7090" w:rsidRPr="00BB7090" w:rsidDel="00CE24DF" w:rsidRDefault="00BB7090">
                  <w:pPr>
                    <w:pStyle w:val="ListBullet"/>
                    <w:numPr>
                      <w:ilvl w:val="0"/>
                      <w:numId w:val="0"/>
                    </w:numPr>
                    <w:ind w:left="216" w:hanging="216"/>
                    <w:rPr>
                      <w:del w:id="5012" w:author="King, Darryl" w:date="2021-09-23T10:37:00Z"/>
                      <w:rFonts w:asciiTheme="majorHAnsi" w:hAnsiTheme="majorHAnsi" w:cstheme="majorHAnsi"/>
                      <w:color w:val="000000"/>
                      <w:sz w:val="16"/>
                      <w:szCs w:val="16"/>
                    </w:rPr>
                    <w:pPrChange w:id="5013" w:author="King, Darryl" w:date="2021-09-23T10:38:00Z">
                      <w:pPr>
                        <w:autoSpaceDE w:val="0"/>
                        <w:autoSpaceDN w:val="0"/>
                        <w:adjustRightInd w:val="0"/>
                        <w:spacing w:after="0" w:line="240" w:lineRule="auto"/>
                        <w:ind w:right="10"/>
                        <w:jc w:val="right"/>
                      </w:pPr>
                    </w:pPrChange>
                  </w:pPr>
                  <w:del w:id="5014" w:author="King, Darryl" w:date="2021-09-23T10:37:00Z">
                    <w:r w:rsidRPr="00BB7090" w:rsidDel="00CE24DF">
                      <w:rPr>
                        <w:rFonts w:asciiTheme="majorHAnsi" w:hAnsiTheme="majorHAnsi" w:cstheme="majorHAnsi"/>
                        <w:color w:val="000000"/>
                        <w:sz w:val="16"/>
                        <w:szCs w:val="16"/>
                      </w:rPr>
                      <w:delText>11211913</w:delText>
                    </w:r>
                  </w:del>
                </w:p>
              </w:tc>
              <w:tc>
                <w:tcPr>
                  <w:tcW w:w="1207" w:type="dxa"/>
                  <w:tcBorders>
                    <w:top w:val="nil"/>
                    <w:left w:val="nil"/>
                    <w:bottom w:val="nil"/>
                    <w:right w:val="nil"/>
                  </w:tcBorders>
                  <w:vAlign w:val="bottom"/>
                </w:tcPr>
                <w:p w14:paraId="46A5AAE5" w14:textId="055E2537" w:rsidR="00BB7090" w:rsidRPr="00BB7090" w:rsidDel="00CE24DF" w:rsidRDefault="00BB7090">
                  <w:pPr>
                    <w:pStyle w:val="ListBullet"/>
                    <w:numPr>
                      <w:ilvl w:val="0"/>
                      <w:numId w:val="0"/>
                    </w:numPr>
                    <w:ind w:left="216" w:hanging="216"/>
                    <w:rPr>
                      <w:del w:id="5015" w:author="King, Darryl" w:date="2021-09-23T10:37:00Z"/>
                      <w:rFonts w:asciiTheme="majorHAnsi" w:hAnsiTheme="majorHAnsi" w:cstheme="majorHAnsi"/>
                      <w:color w:val="000000"/>
                      <w:sz w:val="16"/>
                      <w:szCs w:val="16"/>
                    </w:rPr>
                    <w:pPrChange w:id="5016" w:author="King, Darryl" w:date="2021-09-23T10:38:00Z">
                      <w:pPr>
                        <w:autoSpaceDE w:val="0"/>
                        <w:autoSpaceDN w:val="0"/>
                        <w:adjustRightInd w:val="0"/>
                        <w:spacing w:after="0" w:line="240" w:lineRule="auto"/>
                        <w:ind w:right="10"/>
                        <w:jc w:val="right"/>
                      </w:pPr>
                    </w:pPrChange>
                  </w:pPr>
                  <w:del w:id="5017" w:author="King, Darryl" w:date="2021-09-23T10:37:00Z">
                    <w:r w:rsidRPr="00BB7090" w:rsidDel="00CE24DF">
                      <w:rPr>
                        <w:rFonts w:asciiTheme="majorHAnsi" w:hAnsiTheme="majorHAnsi" w:cstheme="majorHAnsi"/>
                        <w:color w:val="000000"/>
                        <w:sz w:val="16"/>
                        <w:szCs w:val="16"/>
                      </w:rPr>
                      <w:delText>1101992.</w:delText>
                    </w:r>
                  </w:del>
                </w:p>
              </w:tc>
              <w:tc>
                <w:tcPr>
                  <w:tcW w:w="1208" w:type="dxa"/>
                  <w:tcBorders>
                    <w:top w:val="nil"/>
                    <w:left w:val="nil"/>
                    <w:bottom w:val="nil"/>
                    <w:right w:val="nil"/>
                  </w:tcBorders>
                  <w:vAlign w:val="bottom"/>
                </w:tcPr>
                <w:p w14:paraId="5C99E443" w14:textId="61BBC8AA" w:rsidR="00BB7090" w:rsidRPr="00BB7090" w:rsidDel="00CE24DF" w:rsidRDefault="00BB7090">
                  <w:pPr>
                    <w:pStyle w:val="ListBullet"/>
                    <w:numPr>
                      <w:ilvl w:val="0"/>
                      <w:numId w:val="0"/>
                    </w:numPr>
                    <w:ind w:left="216" w:hanging="216"/>
                    <w:rPr>
                      <w:del w:id="5018" w:author="King, Darryl" w:date="2021-09-23T10:37:00Z"/>
                      <w:rFonts w:asciiTheme="majorHAnsi" w:hAnsiTheme="majorHAnsi" w:cstheme="majorHAnsi"/>
                      <w:color w:val="000000"/>
                      <w:sz w:val="16"/>
                      <w:szCs w:val="16"/>
                    </w:rPr>
                    <w:pPrChange w:id="5019" w:author="King, Darryl" w:date="2021-09-23T10:38:00Z">
                      <w:pPr>
                        <w:autoSpaceDE w:val="0"/>
                        <w:autoSpaceDN w:val="0"/>
                        <w:adjustRightInd w:val="0"/>
                        <w:spacing w:after="0" w:line="240" w:lineRule="auto"/>
                        <w:ind w:right="10"/>
                        <w:jc w:val="right"/>
                      </w:pPr>
                    </w:pPrChange>
                  </w:pPr>
                  <w:del w:id="5020" w:author="King, Darryl" w:date="2021-09-23T10:37:00Z">
                    <w:r w:rsidRPr="00BB7090" w:rsidDel="00CE24DF">
                      <w:rPr>
                        <w:rFonts w:asciiTheme="majorHAnsi" w:hAnsiTheme="majorHAnsi" w:cstheme="majorHAnsi"/>
                        <w:color w:val="000000"/>
                        <w:sz w:val="16"/>
                        <w:szCs w:val="16"/>
                      </w:rPr>
                      <w:delText>10.17422</w:delText>
                    </w:r>
                  </w:del>
                </w:p>
              </w:tc>
              <w:tc>
                <w:tcPr>
                  <w:tcW w:w="997" w:type="dxa"/>
                  <w:tcBorders>
                    <w:top w:val="nil"/>
                    <w:left w:val="nil"/>
                    <w:bottom w:val="nil"/>
                    <w:right w:val="nil"/>
                  </w:tcBorders>
                  <w:vAlign w:val="bottom"/>
                </w:tcPr>
                <w:p w14:paraId="16D6CCB6" w14:textId="41EF71EF" w:rsidR="00BB7090" w:rsidRPr="00BB7090" w:rsidDel="00CE24DF" w:rsidRDefault="00BB7090">
                  <w:pPr>
                    <w:pStyle w:val="ListBullet"/>
                    <w:numPr>
                      <w:ilvl w:val="0"/>
                      <w:numId w:val="0"/>
                    </w:numPr>
                    <w:ind w:left="216" w:hanging="216"/>
                    <w:rPr>
                      <w:del w:id="5021" w:author="King, Darryl" w:date="2021-09-23T10:37:00Z"/>
                      <w:rFonts w:asciiTheme="majorHAnsi" w:hAnsiTheme="majorHAnsi" w:cstheme="majorHAnsi"/>
                      <w:color w:val="000000"/>
                      <w:sz w:val="16"/>
                      <w:szCs w:val="16"/>
                    </w:rPr>
                    <w:pPrChange w:id="5022" w:author="King, Darryl" w:date="2021-09-23T10:38:00Z">
                      <w:pPr>
                        <w:autoSpaceDE w:val="0"/>
                        <w:autoSpaceDN w:val="0"/>
                        <w:adjustRightInd w:val="0"/>
                        <w:spacing w:after="0" w:line="240" w:lineRule="auto"/>
                        <w:ind w:right="10"/>
                        <w:jc w:val="right"/>
                      </w:pPr>
                    </w:pPrChange>
                  </w:pPr>
                  <w:del w:id="502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82A901C" w14:textId="74057649" w:rsidTr="00065FB3">
              <w:trPr>
                <w:trHeight w:val="66"/>
                <w:jc w:val="center"/>
                <w:del w:id="5024" w:author="King, Darryl" w:date="2021-09-23T10:37:00Z"/>
              </w:trPr>
              <w:tc>
                <w:tcPr>
                  <w:tcW w:w="2017" w:type="dxa"/>
                  <w:tcBorders>
                    <w:top w:val="nil"/>
                    <w:left w:val="nil"/>
                    <w:bottom w:val="nil"/>
                    <w:right w:val="nil"/>
                  </w:tcBorders>
                  <w:vAlign w:val="bottom"/>
                </w:tcPr>
                <w:p w14:paraId="22147509" w14:textId="3977ED4F" w:rsidR="00BB7090" w:rsidRPr="00BB7090" w:rsidDel="00CE24DF" w:rsidRDefault="00BB7090">
                  <w:pPr>
                    <w:pStyle w:val="ListBullet"/>
                    <w:numPr>
                      <w:ilvl w:val="0"/>
                      <w:numId w:val="0"/>
                    </w:numPr>
                    <w:ind w:left="216" w:hanging="216"/>
                    <w:rPr>
                      <w:del w:id="5025" w:author="King, Darryl" w:date="2021-09-23T10:37:00Z"/>
                      <w:rFonts w:asciiTheme="majorHAnsi" w:hAnsiTheme="majorHAnsi" w:cstheme="majorHAnsi"/>
                      <w:color w:val="000000"/>
                      <w:sz w:val="16"/>
                      <w:szCs w:val="16"/>
                    </w:rPr>
                    <w:pPrChange w:id="5026" w:author="King, Darryl" w:date="2021-09-23T10:38:00Z">
                      <w:pPr>
                        <w:autoSpaceDE w:val="0"/>
                        <w:autoSpaceDN w:val="0"/>
                        <w:adjustRightInd w:val="0"/>
                        <w:spacing w:after="0" w:line="240" w:lineRule="auto"/>
                        <w:jc w:val="center"/>
                      </w:pPr>
                    </w:pPrChange>
                  </w:pPr>
                  <w:del w:id="5027" w:author="King, Darryl" w:date="2021-09-23T10:37:00Z">
                    <w:r w:rsidRPr="00BB7090" w:rsidDel="00CE24DF">
                      <w:rPr>
                        <w:rFonts w:asciiTheme="majorHAnsi" w:hAnsiTheme="majorHAnsi" w:cstheme="majorHAnsi"/>
                        <w:color w:val="000000"/>
                        <w:sz w:val="16"/>
                        <w:szCs w:val="16"/>
                      </w:rPr>
                      <w:delText>FRIDAY</w:delText>
                    </w:r>
                  </w:del>
                </w:p>
              </w:tc>
              <w:tc>
                <w:tcPr>
                  <w:tcW w:w="1103" w:type="dxa"/>
                  <w:tcBorders>
                    <w:top w:val="nil"/>
                    <w:left w:val="nil"/>
                    <w:bottom w:val="nil"/>
                    <w:right w:val="nil"/>
                  </w:tcBorders>
                  <w:vAlign w:val="bottom"/>
                </w:tcPr>
                <w:p w14:paraId="05DA9C0F" w14:textId="197B2362" w:rsidR="00BB7090" w:rsidRPr="00BB7090" w:rsidDel="00CE24DF" w:rsidRDefault="00BB7090">
                  <w:pPr>
                    <w:pStyle w:val="ListBullet"/>
                    <w:numPr>
                      <w:ilvl w:val="0"/>
                      <w:numId w:val="0"/>
                    </w:numPr>
                    <w:ind w:left="216" w:hanging="216"/>
                    <w:rPr>
                      <w:del w:id="5028" w:author="King, Darryl" w:date="2021-09-23T10:37:00Z"/>
                      <w:rFonts w:asciiTheme="majorHAnsi" w:hAnsiTheme="majorHAnsi" w:cstheme="majorHAnsi"/>
                      <w:color w:val="000000"/>
                      <w:sz w:val="16"/>
                      <w:szCs w:val="16"/>
                    </w:rPr>
                    <w:pPrChange w:id="5029" w:author="King, Darryl" w:date="2021-09-23T10:38:00Z">
                      <w:pPr>
                        <w:autoSpaceDE w:val="0"/>
                        <w:autoSpaceDN w:val="0"/>
                        <w:adjustRightInd w:val="0"/>
                        <w:spacing w:after="0" w:line="240" w:lineRule="auto"/>
                        <w:ind w:right="10"/>
                        <w:jc w:val="right"/>
                      </w:pPr>
                    </w:pPrChange>
                  </w:pPr>
                  <w:del w:id="5030" w:author="King, Darryl" w:date="2021-09-23T10:37:00Z">
                    <w:r w:rsidRPr="00BB7090" w:rsidDel="00CE24DF">
                      <w:rPr>
                        <w:rFonts w:asciiTheme="majorHAnsi" w:hAnsiTheme="majorHAnsi" w:cstheme="majorHAnsi"/>
                        <w:color w:val="000000"/>
                        <w:sz w:val="16"/>
                        <w:szCs w:val="16"/>
                      </w:rPr>
                      <w:delText>12366833</w:delText>
                    </w:r>
                  </w:del>
                </w:p>
              </w:tc>
              <w:tc>
                <w:tcPr>
                  <w:tcW w:w="1207" w:type="dxa"/>
                  <w:tcBorders>
                    <w:top w:val="nil"/>
                    <w:left w:val="nil"/>
                    <w:bottom w:val="nil"/>
                    <w:right w:val="nil"/>
                  </w:tcBorders>
                  <w:vAlign w:val="bottom"/>
                </w:tcPr>
                <w:p w14:paraId="2EA1B15C" w14:textId="19BF9F6C" w:rsidR="00BB7090" w:rsidRPr="00BB7090" w:rsidDel="00CE24DF" w:rsidRDefault="00BB7090">
                  <w:pPr>
                    <w:pStyle w:val="ListBullet"/>
                    <w:numPr>
                      <w:ilvl w:val="0"/>
                      <w:numId w:val="0"/>
                    </w:numPr>
                    <w:ind w:left="216" w:hanging="216"/>
                    <w:rPr>
                      <w:del w:id="5031" w:author="King, Darryl" w:date="2021-09-23T10:37:00Z"/>
                      <w:rFonts w:asciiTheme="majorHAnsi" w:hAnsiTheme="majorHAnsi" w:cstheme="majorHAnsi"/>
                      <w:color w:val="000000"/>
                      <w:sz w:val="16"/>
                      <w:szCs w:val="16"/>
                    </w:rPr>
                    <w:pPrChange w:id="5032" w:author="King, Darryl" w:date="2021-09-23T10:38:00Z">
                      <w:pPr>
                        <w:autoSpaceDE w:val="0"/>
                        <w:autoSpaceDN w:val="0"/>
                        <w:adjustRightInd w:val="0"/>
                        <w:spacing w:after="0" w:line="240" w:lineRule="auto"/>
                        <w:ind w:right="10"/>
                        <w:jc w:val="right"/>
                      </w:pPr>
                    </w:pPrChange>
                  </w:pPr>
                  <w:del w:id="5033" w:author="King, Darryl" w:date="2021-09-23T10:37:00Z">
                    <w:r w:rsidRPr="00BB7090" w:rsidDel="00CE24DF">
                      <w:rPr>
                        <w:rFonts w:asciiTheme="majorHAnsi" w:hAnsiTheme="majorHAnsi" w:cstheme="majorHAnsi"/>
                        <w:color w:val="000000"/>
                        <w:sz w:val="16"/>
                        <w:szCs w:val="16"/>
                      </w:rPr>
                      <w:delText>1100794.</w:delText>
                    </w:r>
                  </w:del>
                </w:p>
              </w:tc>
              <w:tc>
                <w:tcPr>
                  <w:tcW w:w="1208" w:type="dxa"/>
                  <w:tcBorders>
                    <w:top w:val="nil"/>
                    <w:left w:val="nil"/>
                    <w:bottom w:val="nil"/>
                    <w:right w:val="nil"/>
                  </w:tcBorders>
                  <w:vAlign w:val="bottom"/>
                </w:tcPr>
                <w:p w14:paraId="0C1DDBF5" w14:textId="133C186D" w:rsidR="00BB7090" w:rsidRPr="00BB7090" w:rsidDel="00CE24DF" w:rsidRDefault="00BB7090">
                  <w:pPr>
                    <w:pStyle w:val="ListBullet"/>
                    <w:numPr>
                      <w:ilvl w:val="0"/>
                      <w:numId w:val="0"/>
                    </w:numPr>
                    <w:ind w:left="216" w:hanging="216"/>
                    <w:rPr>
                      <w:del w:id="5034" w:author="King, Darryl" w:date="2021-09-23T10:37:00Z"/>
                      <w:rFonts w:asciiTheme="majorHAnsi" w:hAnsiTheme="majorHAnsi" w:cstheme="majorHAnsi"/>
                      <w:color w:val="000000"/>
                      <w:sz w:val="16"/>
                      <w:szCs w:val="16"/>
                    </w:rPr>
                    <w:pPrChange w:id="5035" w:author="King, Darryl" w:date="2021-09-23T10:38:00Z">
                      <w:pPr>
                        <w:autoSpaceDE w:val="0"/>
                        <w:autoSpaceDN w:val="0"/>
                        <w:adjustRightInd w:val="0"/>
                        <w:spacing w:after="0" w:line="240" w:lineRule="auto"/>
                        <w:ind w:right="10"/>
                        <w:jc w:val="right"/>
                      </w:pPr>
                    </w:pPrChange>
                  </w:pPr>
                  <w:del w:id="5036" w:author="King, Darryl" w:date="2021-09-23T10:37:00Z">
                    <w:r w:rsidRPr="00BB7090" w:rsidDel="00CE24DF">
                      <w:rPr>
                        <w:rFonts w:asciiTheme="majorHAnsi" w:hAnsiTheme="majorHAnsi" w:cstheme="majorHAnsi"/>
                        <w:color w:val="000000"/>
                        <w:sz w:val="16"/>
                        <w:szCs w:val="16"/>
                      </w:rPr>
                      <w:delText>11.23447</w:delText>
                    </w:r>
                  </w:del>
                </w:p>
              </w:tc>
              <w:tc>
                <w:tcPr>
                  <w:tcW w:w="997" w:type="dxa"/>
                  <w:tcBorders>
                    <w:top w:val="nil"/>
                    <w:left w:val="nil"/>
                    <w:bottom w:val="nil"/>
                    <w:right w:val="nil"/>
                  </w:tcBorders>
                  <w:vAlign w:val="bottom"/>
                </w:tcPr>
                <w:p w14:paraId="708C0F0E" w14:textId="22C4D3FE" w:rsidR="00BB7090" w:rsidRPr="00BB7090" w:rsidDel="00CE24DF" w:rsidRDefault="00BB7090">
                  <w:pPr>
                    <w:pStyle w:val="ListBullet"/>
                    <w:numPr>
                      <w:ilvl w:val="0"/>
                      <w:numId w:val="0"/>
                    </w:numPr>
                    <w:ind w:left="216" w:hanging="216"/>
                    <w:rPr>
                      <w:del w:id="5037" w:author="King, Darryl" w:date="2021-09-23T10:37:00Z"/>
                      <w:rFonts w:asciiTheme="majorHAnsi" w:hAnsiTheme="majorHAnsi" w:cstheme="majorHAnsi"/>
                      <w:color w:val="000000"/>
                      <w:sz w:val="16"/>
                      <w:szCs w:val="16"/>
                    </w:rPr>
                    <w:pPrChange w:id="5038" w:author="King, Darryl" w:date="2021-09-23T10:38:00Z">
                      <w:pPr>
                        <w:autoSpaceDE w:val="0"/>
                        <w:autoSpaceDN w:val="0"/>
                        <w:adjustRightInd w:val="0"/>
                        <w:spacing w:after="0" w:line="240" w:lineRule="auto"/>
                        <w:ind w:right="10"/>
                        <w:jc w:val="right"/>
                      </w:pPr>
                    </w:pPrChange>
                  </w:pPr>
                  <w:del w:id="503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289E130E" w14:textId="6B4CEBF5" w:rsidTr="00065FB3">
              <w:trPr>
                <w:trHeight w:val="66"/>
                <w:jc w:val="center"/>
                <w:del w:id="5040" w:author="King, Darryl" w:date="2021-09-23T10:37:00Z"/>
              </w:trPr>
              <w:tc>
                <w:tcPr>
                  <w:tcW w:w="2017" w:type="dxa"/>
                  <w:tcBorders>
                    <w:top w:val="nil"/>
                    <w:left w:val="nil"/>
                    <w:bottom w:val="nil"/>
                    <w:right w:val="nil"/>
                  </w:tcBorders>
                  <w:vAlign w:val="bottom"/>
                </w:tcPr>
                <w:p w14:paraId="23E75E1C" w14:textId="2980D0CA" w:rsidR="00BB7090" w:rsidRPr="00BB7090" w:rsidDel="00CE24DF" w:rsidRDefault="00BB7090">
                  <w:pPr>
                    <w:pStyle w:val="ListBullet"/>
                    <w:numPr>
                      <w:ilvl w:val="0"/>
                      <w:numId w:val="0"/>
                    </w:numPr>
                    <w:ind w:left="216" w:hanging="216"/>
                    <w:rPr>
                      <w:del w:id="5041" w:author="King, Darryl" w:date="2021-09-23T10:37:00Z"/>
                      <w:rFonts w:asciiTheme="majorHAnsi" w:hAnsiTheme="majorHAnsi" w:cstheme="majorHAnsi"/>
                      <w:color w:val="000000"/>
                      <w:sz w:val="16"/>
                      <w:szCs w:val="16"/>
                    </w:rPr>
                    <w:pPrChange w:id="5042" w:author="King, Darryl" w:date="2021-09-23T10:38:00Z">
                      <w:pPr>
                        <w:autoSpaceDE w:val="0"/>
                        <w:autoSpaceDN w:val="0"/>
                        <w:adjustRightInd w:val="0"/>
                        <w:spacing w:after="0" w:line="240" w:lineRule="auto"/>
                        <w:jc w:val="center"/>
                      </w:pPr>
                    </w:pPrChange>
                  </w:pPr>
                  <w:del w:id="5043" w:author="King, Darryl" w:date="2021-09-23T10:37:00Z">
                    <w:r w:rsidRPr="00BB7090" w:rsidDel="00CE24DF">
                      <w:rPr>
                        <w:rFonts w:asciiTheme="majorHAnsi" w:hAnsiTheme="majorHAnsi" w:cstheme="majorHAnsi"/>
                        <w:color w:val="000000"/>
                        <w:sz w:val="16"/>
                        <w:szCs w:val="16"/>
                      </w:rPr>
                      <w:delText>M2</w:delText>
                    </w:r>
                  </w:del>
                </w:p>
              </w:tc>
              <w:tc>
                <w:tcPr>
                  <w:tcW w:w="1103" w:type="dxa"/>
                  <w:tcBorders>
                    <w:top w:val="nil"/>
                    <w:left w:val="nil"/>
                    <w:bottom w:val="nil"/>
                    <w:right w:val="nil"/>
                  </w:tcBorders>
                  <w:vAlign w:val="bottom"/>
                </w:tcPr>
                <w:p w14:paraId="7E122D23" w14:textId="3B754446" w:rsidR="00BB7090" w:rsidRPr="00BB7090" w:rsidDel="00CE24DF" w:rsidRDefault="00BB7090">
                  <w:pPr>
                    <w:pStyle w:val="ListBullet"/>
                    <w:numPr>
                      <w:ilvl w:val="0"/>
                      <w:numId w:val="0"/>
                    </w:numPr>
                    <w:ind w:left="216" w:hanging="216"/>
                    <w:rPr>
                      <w:del w:id="5044" w:author="King, Darryl" w:date="2021-09-23T10:37:00Z"/>
                      <w:rFonts w:asciiTheme="majorHAnsi" w:hAnsiTheme="majorHAnsi" w:cstheme="majorHAnsi"/>
                      <w:color w:val="000000"/>
                      <w:sz w:val="16"/>
                      <w:szCs w:val="16"/>
                    </w:rPr>
                    <w:pPrChange w:id="5045" w:author="King, Darryl" w:date="2021-09-23T10:38:00Z">
                      <w:pPr>
                        <w:autoSpaceDE w:val="0"/>
                        <w:autoSpaceDN w:val="0"/>
                        <w:adjustRightInd w:val="0"/>
                        <w:spacing w:after="0" w:line="240" w:lineRule="auto"/>
                        <w:ind w:right="10"/>
                        <w:jc w:val="right"/>
                      </w:pPr>
                    </w:pPrChange>
                  </w:pPr>
                  <w:del w:id="5046" w:author="King, Darryl" w:date="2021-09-23T10:37:00Z">
                    <w:r w:rsidRPr="00BB7090" w:rsidDel="00CE24DF">
                      <w:rPr>
                        <w:rFonts w:asciiTheme="majorHAnsi" w:hAnsiTheme="majorHAnsi" w:cstheme="majorHAnsi"/>
                        <w:color w:val="000000"/>
                        <w:sz w:val="16"/>
                        <w:szCs w:val="16"/>
                      </w:rPr>
                      <w:delText>709774.9</w:delText>
                    </w:r>
                  </w:del>
                </w:p>
              </w:tc>
              <w:tc>
                <w:tcPr>
                  <w:tcW w:w="1207" w:type="dxa"/>
                  <w:tcBorders>
                    <w:top w:val="nil"/>
                    <w:left w:val="nil"/>
                    <w:bottom w:val="nil"/>
                    <w:right w:val="nil"/>
                  </w:tcBorders>
                  <w:vAlign w:val="bottom"/>
                </w:tcPr>
                <w:p w14:paraId="1A5A972C" w14:textId="67520CC8" w:rsidR="00BB7090" w:rsidRPr="00BB7090" w:rsidDel="00CE24DF" w:rsidRDefault="00BB7090">
                  <w:pPr>
                    <w:pStyle w:val="ListBullet"/>
                    <w:numPr>
                      <w:ilvl w:val="0"/>
                      <w:numId w:val="0"/>
                    </w:numPr>
                    <w:ind w:left="216" w:hanging="216"/>
                    <w:rPr>
                      <w:del w:id="5047" w:author="King, Darryl" w:date="2021-09-23T10:37:00Z"/>
                      <w:rFonts w:asciiTheme="majorHAnsi" w:hAnsiTheme="majorHAnsi" w:cstheme="majorHAnsi"/>
                      <w:color w:val="000000"/>
                      <w:sz w:val="16"/>
                      <w:szCs w:val="16"/>
                    </w:rPr>
                    <w:pPrChange w:id="5048" w:author="King, Darryl" w:date="2021-09-23T10:38:00Z">
                      <w:pPr>
                        <w:autoSpaceDE w:val="0"/>
                        <w:autoSpaceDN w:val="0"/>
                        <w:adjustRightInd w:val="0"/>
                        <w:spacing w:after="0" w:line="240" w:lineRule="auto"/>
                        <w:ind w:right="10"/>
                        <w:jc w:val="right"/>
                      </w:pPr>
                    </w:pPrChange>
                  </w:pPr>
                  <w:del w:id="5049" w:author="King, Darryl" w:date="2021-09-23T10:37:00Z">
                    <w:r w:rsidRPr="00BB7090" w:rsidDel="00CE24DF">
                      <w:rPr>
                        <w:rFonts w:asciiTheme="majorHAnsi" w:hAnsiTheme="majorHAnsi" w:cstheme="majorHAnsi"/>
                        <w:color w:val="000000"/>
                        <w:sz w:val="16"/>
                        <w:szCs w:val="16"/>
                      </w:rPr>
                      <w:delText>261034.4</w:delText>
                    </w:r>
                  </w:del>
                </w:p>
              </w:tc>
              <w:tc>
                <w:tcPr>
                  <w:tcW w:w="1208" w:type="dxa"/>
                  <w:tcBorders>
                    <w:top w:val="nil"/>
                    <w:left w:val="nil"/>
                    <w:bottom w:val="nil"/>
                    <w:right w:val="nil"/>
                  </w:tcBorders>
                  <w:vAlign w:val="bottom"/>
                </w:tcPr>
                <w:p w14:paraId="2066256A" w14:textId="7C272409" w:rsidR="00BB7090" w:rsidRPr="00BB7090" w:rsidDel="00CE24DF" w:rsidRDefault="00BB7090">
                  <w:pPr>
                    <w:pStyle w:val="ListBullet"/>
                    <w:numPr>
                      <w:ilvl w:val="0"/>
                      <w:numId w:val="0"/>
                    </w:numPr>
                    <w:ind w:left="216" w:hanging="216"/>
                    <w:rPr>
                      <w:del w:id="5050" w:author="King, Darryl" w:date="2021-09-23T10:37:00Z"/>
                      <w:rFonts w:asciiTheme="majorHAnsi" w:hAnsiTheme="majorHAnsi" w:cstheme="majorHAnsi"/>
                      <w:color w:val="000000"/>
                      <w:sz w:val="16"/>
                      <w:szCs w:val="16"/>
                    </w:rPr>
                    <w:pPrChange w:id="5051" w:author="King, Darryl" w:date="2021-09-23T10:38:00Z">
                      <w:pPr>
                        <w:autoSpaceDE w:val="0"/>
                        <w:autoSpaceDN w:val="0"/>
                        <w:adjustRightInd w:val="0"/>
                        <w:spacing w:after="0" w:line="240" w:lineRule="auto"/>
                        <w:ind w:right="10"/>
                        <w:jc w:val="right"/>
                      </w:pPr>
                    </w:pPrChange>
                  </w:pPr>
                  <w:del w:id="5052" w:author="King, Darryl" w:date="2021-09-23T10:37:00Z">
                    <w:r w:rsidRPr="00BB7090" w:rsidDel="00CE24DF">
                      <w:rPr>
                        <w:rFonts w:asciiTheme="majorHAnsi" w:hAnsiTheme="majorHAnsi" w:cstheme="majorHAnsi"/>
                        <w:color w:val="000000"/>
                        <w:sz w:val="16"/>
                        <w:szCs w:val="16"/>
                      </w:rPr>
                      <w:delText>2.719086</w:delText>
                    </w:r>
                  </w:del>
                </w:p>
              </w:tc>
              <w:tc>
                <w:tcPr>
                  <w:tcW w:w="997" w:type="dxa"/>
                  <w:tcBorders>
                    <w:top w:val="nil"/>
                    <w:left w:val="nil"/>
                    <w:bottom w:val="nil"/>
                    <w:right w:val="nil"/>
                  </w:tcBorders>
                  <w:vAlign w:val="bottom"/>
                </w:tcPr>
                <w:p w14:paraId="09B6105A" w14:textId="4E13DE88" w:rsidR="00BB7090" w:rsidRPr="00BB7090" w:rsidDel="00CE24DF" w:rsidRDefault="00BB7090">
                  <w:pPr>
                    <w:pStyle w:val="ListBullet"/>
                    <w:numPr>
                      <w:ilvl w:val="0"/>
                      <w:numId w:val="0"/>
                    </w:numPr>
                    <w:ind w:left="216" w:hanging="216"/>
                    <w:rPr>
                      <w:del w:id="5053" w:author="King, Darryl" w:date="2021-09-23T10:37:00Z"/>
                      <w:rFonts w:asciiTheme="majorHAnsi" w:hAnsiTheme="majorHAnsi" w:cstheme="majorHAnsi"/>
                      <w:color w:val="000000"/>
                      <w:sz w:val="16"/>
                      <w:szCs w:val="16"/>
                    </w:rPr>
                    <w:pPrChange w:id="5054" w:author="King, Darryl" w:date="2021-09-23T10:38:00Z">
                      <w:pPr>
                        <w:autoSpaceDE w:val="0"/>
                        <w:autoSpaceDN w:val="0"/>
                        <w:adjustRightInd w:val="0"/>
                        <w:spacing w:after="0" w:line="240" w:lineRule="auto"/>
                        <w:ind w:right="10"/>
                        <w:jc w:val="right"/>
                      </w:pPr>
                    </w:pPrChange>
                  </w:pPr>
                  <w:del w:id="5055" w:author="King, Darryl" w:date="2021-09-23T10:37:00Z">
                    <w:r w:rsidRPr="00BB7090" w:rsidDel="00CE24DF">
                      <w:rPr>
                        <w:rFonts w:asciiTheme="majorHAnsi" w:hAnsiTheme="majorHAnsi" w:cstheme="majorHAnsi"/>
                        <w:color w:val="000000"/>
                        <w:sz w:val="16"/>
                        <w:szCs w:val="16"/>
                      </w:rPr>
                      <w:delText>0.0067</w:delText>
                    </w:r>
                  </w:del>
                </w:p>
              </w:tc>
            </w:tr>
            <w:tr w:rsidR="00BB7090" w:rsidRPr="00BB7090" w:rsidDel="00CE24DF" w14:paraId="52ADF377" w14:textId="486DB384" w:rsidTr="00065FB3">
              <w:trPr>
                <w:trHeight w:val="66"/>
                <w:jc w:val="center"/>
                <w:del w:id="5056" w:author="King, Darryl" w:date="2021-09-23T10:37:00Z"/>
              </w:trPr>
              <w:tc>
                <w:tcPr>
                  <w:tcW w:w="2017" w:type="dxa"/>
                  <w:tcBorders>
                    <w:top w:val="nil"/>
                    <w:left w:val="nil"/>
                    <w:bottom w:val="nil"/>
                    <w:right w:val="nil"/>
                  </w:tcBorders>
                  <w:vAlign w:val="bottom"/>
                </w:tcPr>
                <w:p w14:paraId="534DC911" w14:textId="39D310C7" w:rsidR="00BB7090" w:rsidRPr="00BB7090" w:rsidDel="00CE24DF" w:rsidRDefault="00BB7090">
                  <w:pPr>
                    <w:pStyle w:val="ListBullet"/>
                    <w:numPr>
                      <w:ilvl w:val="0"/>
                      <w:numId w:val="0"/>
                    </w:numPr>
                    <w:ind w:left="216" w:hanging="216"/>
                    <w:rPr>
                      <w:del w:id="5057" w:author="King, Darryl" w:date="2021-09-23T10:37:00Z"/>
                      <w:rFonts w:asciiTheme="majorHAnsi" w:hAnsiTheme="majorHAnsi" w:cstheme="majorHAnsi"/>
                      <w:color w:val="000000"/>
                      <w:sz w:val="16"/>
                      <w:szCs w:val="16"/>
                    </w:rPr>
                    <w:pPrChange w:id="5058" w:author="King, Darryl" w:date="2021-09-23T10:38:00Z">
                      <w:pPr>
                        <w:autoSpaceDE w:val="0"/>
                        <w:autoSpaceDN w:val="0"/>
                        <w:adjustRightInd w:val="0"/>
                        <w:spacing w:after="0" w:line="240" w:lineRule="auto"/>
                        <w:jc w:val="center"/>
                      </w:pPr>
                    </w:pPrChange>
                  </w:pPr>
                  <w:del w:id="5059" w:author="King, Darryl" w:date="2021-09-23T10:37:00Z">
                    <w:r w:rsidRPr="00BB7090" w:rsidDel="00CE24DF">
                      <w:rPr>
                        <w:rFonts w:asciiTheme="majorHAnsi" w:hAnsiTheme="majorHAnsi" w:cstheme="majorHAnsi"/>
                        <w:color w:val="000000"/>
                        <w:sz w:val="16"/>
                        <w:szCs w:val="16"/>
                      </w:rPr>
                      <w:delText>M3</w:delText>
                    </w:r>
                  </w:del>
                </w:p>
              </w:tc>
              <w:tc>
                <w:tcPr>
                  <w:tcW w:w="1103" w:type="dxa"/>
                  <w:tcBorders>
                    <w:top w:val="nil"/>
                    <w:left w:val="nil"/>
                    <w:bottom w:val="nil"/>
                    <w:right w:val="nil"/>
                  </w:tcBorders>
                  <w:vAlign w:val="bottom"/>
                </w:tcPr>
                <w:p w14:paraId="6A2767DE" w14:textId="7A374F40" w:rsidR="00BB7090" w:rsidRPr="00BB7090" w:rsidDel="00CE24DF" w:rsidRDefault="00BB7090">
                  <w:pPr>
                    <w:pStyle w:val="ListBullet"/>
                    <w:numPr>
                      <w:ilvl w:val="0"/>
                      <w:numId w:val="0"/>
                    </w:numPr>
                    <w:ind w:left="216" w:hanging="216"/>
                    <w:rPr>
                      <w:del w:id="5060" w:author="King, Darryl" w:date="2021-09-23T10:37:00Z"/>
                      <w:rFonts w:asciiTheme="majorHAnsi" w:hAnsiTheme="majorHAnsi" w:cstheme="majorHAnsi"/>
                      <w:color w:val="000000"/>
                      <w:sz w:val="16"/>
                      <w:szCs w:val="16"/>
                    </w:rPr>
                    <w:pPrChange w:id="5061" w:author="King, Darryl" w:date="2021-09-23T10:38:00Z">
                      <w:pPr>
                        <w:autoSpaceDE w:val="0"/>
                        <w:autoSpaceDN w:val="0"/>
                        <w:adjustRightInd w:val="0"/>
                        <w:spacing w:after="0" w:line="240" w:lineRule="auto"/>
                        <w:ind w:right="10"/>
                        <w:jc w:val="right"/>
                      </w:pPr>
                    </w:pPrChange>
                  </w:pPr>
                  <w:del w:id="5062" w:author="King, Darryl" w:date="2021-09-23T10:37:00Z">
                    <w:r w:rsidRPr="00BB7090" w:rsidDel="00CE24DF">
                      <w:rPr>
                        <w:rFonts w:asciiTheme="majorHAnsi" w:hAnsiTheme="majorHAnsi" w:cstheme="majorHAnsi"/>
                        <w:color w:val="000000"/>
                        <w:sz w:val="16"/>
                        <w:szCs w:val="16"/>
                      </w:rPr>
                      <w:delText>2779286.</w:delText>
                    </w:r>
                  </w:del>
                </w:p>
              </w:tc>
              <w:tc>
                <w:tcPr>
                  <w:tcW w:w="1207" w:type="dxa"/>
                  <w:tcBorders>
                    <w:top w:val="nil"/>
                    <w:left w:val="nil"/>
                    <w:bottom w:val="nil"/>
                    <w:right w:val="nil"/>
                  </w:tcBorders>
                  <w:vAlign w:val="bottom"/>
                </w:tcPr>
                <w:p w14:paraId="04C88F90" w14:textId="0660AE34" w:rsidR="00BB7090" w:rsidRPr="00BB7090" w:rsidDel="00CE24DF" w:rsidRDefault="00BB7090">
                  <w:pPr>
                    <w:pStyle w:val="ListBullet"/>
                    <w:numPr>
                      <w:ilvl w:val="0"/>
                      <w:numId w:val="0"/>
                    </w:numPr>
                    <w:ind w:left="216" w:hanging="216"/>
                    <w:rPr>
                      <w:del w:id="5063" w:author="King, Darryl" w:date="2021-09-23T10:37:00Z"/>
                      <w:rFonts w:asciiTheme="majorHAnsi" w:hAnsiTheme="majorHAnsi" w:cstheme="majorHAnsi"/>
                      <w:color w:val="000000"/>
                      <w:sz w:val="16"/>
                      <w:szCs w:val="16"/>
                    </w:rPr>
                    <w:pPrChange w:id="5064" w:author="King, Darryl" w:date="2021-09-23T10:38:00Z">
                      <w:pPr>
                        <w:autoSpaceDE w:val="0"/>
                        <w:autoSpaceDN w:val="0"/>
                        <w:adjustRightInd w:val="0"/>
                        <w:spacing w:after="0" w:line="240" w:lineRule="auto"/>
                        <w:ind w:right="10"/>
                        <w:jc w:val="right"/>
                      </w:pPr>
                    </w:pPrChange>
                  </w:pPr>
                  <w:del w:id="5065" w:author="King, Darryl" w:date="2021-09-23T10:37:00Z">
                    <w:r w:rsidRPr="00BB7090" w:rsidDel="00CE24DF">
                      <w:rPr>
                        <w:rFonts w:asciiTheme="majorHAnsi" w:hAnsiTheme="majorHAnsi" w:cstheme="majorHAnsi"/>
                        <w:color w:val="000000"/>
                        <w:sz w:val="16"/>
                        <w:szCs w:val="16"/>
                      </w:rPr>
                      <w:delText>357651.8</w:delText>
                    </w:r>
                  </w:del>
                </w:p>
              </w:tc>
              <w:tc>
                <w:tcPr>
                  <w:tcW w:w="1208" w:type="dxa"/>
                  <w:tcBorders>
                    <w:top w:val="nil"/>
                    <w:left w:val="nil"/>
                    <w:bottom w:val="nil"/>
                    <w:right w:val="nil"/>
                  </w:tcBorders>
                  <w:vAlign w:val="bottom"/>
                </w:tcPr>
                <w:p w14:paraId="1D38279C" w14:textId="32B8D3A3" w:rsidR="00BB7090" w:rsidRPr="00BB7090" w:rsidDel="00CE24DF" w:rsidRDefault="00BB7090">
                  <w:pPr>
                    <w:pStyle w:val="ListBullet"/>
                    <w:numPr>
                      <w:ilvl w:val="0"/>
                      <w:numId w:val="0"/>
                    </w:numPr>
                    <w:ind w:left="216" w:hanging="216"/>
                    <w:rPr>
                      <w:del w:id="5066" w:author="King, Darryl" w:date="2021-09-23T10:37:00Z"/>
                      <w:rFonts w:asciiTheme="majorHAnsi" w:hAnsiTheme="majorHAnsi" w:cstheme="majorHAnsi"/>
                      <w:color w:val="000000"/>
                      <w:sz w:val="16"/>
                      <w:szCs w:val="16"/>
                    </w:rPr>
                    <w:pPrChange w:id="5067" w:author="King, Darryl" w:date="2021-09-23T10:38:00Z">
                      <w:pPr>
                        <w:autoSpaceDE w:val="0"/>
                        <w:autoSpaceDN w:val="0"/>
                        <w:adjustRightInd w:val="0"/>
                        <w:spacing w:after="0" w:line="240" w:lineRule="auto"/>
                        <w:ind w:right="10"/>
                        <w:jc w:val="right"/>
                      </w:pPr>
                    </w:pPrChange>
                  </w:pPr>
                  <w:del w:id="5068" w:author="King, Darryl" w:date="2021-09-23T10:37:00Z">
                    <w:r w:rsidRPr="00BB7090" w:rsidDel="00CE24DF">
                      <w:rPr>
                        <w:rFonts w:asciiTheme="majorHAnsi" w:hAnsiTheme="majorHAnsi" w:cstheme="majorHAnsi"/>
                        <w:color w:val="000000"/>
                        <w:sz w:val="16"/>
                        <w:szCs w:val="16"/>
                      </w:rPr>
                      <w:delText>7.770927</w:delText>
                    </w:r>
                  </w:del>
                </w:p>
              </w:tc>
              <w:tc>
                <w:tcPr>
                  <w:tcW w:w="997" w:type="dxa"/>
                  <w:tcBorders>
                    <w:top w:val="nil"/>
                    <w:left w:val="nil"/>
                    <w:bottom w:val="nil"/>
                    <w:right w:val="nil"/>
                  </w:tcBorders>
                  <w:vAlign w:val="bottom"/>
                </w:tcPr>
                <w:p w14:paraId="0E544A2A" w14:textId="3375C75B" w:rsidR="00BB7090" w:rsidRPr="00BB7090" w:rsidDel="00CE24DF" w:rsidRDefault="00BB7090">
                  <w:pPr>
                    <w:pStyle w:val="ListBullet"/>
                    <w:numPr>
                      <w:ilvl w:val="0"/>
                      <w:numId w:val="0"/>
                    </w:numPr>
                    <w:ind w:left="216" w:hanging="216"/>
                    <w:rPr>
                      <w:del w:id="5069" w:author="King, Darryl" w:date="2021-09-23T10:37:00Z"/>
                      <w:rFonts w:asciiTheme="majorHAnsi" w:hAnsiTheme="majorHAnsi" w:cstheme="majorHAnsi"/>
                      <w:color w:val="000000"/>
                      <w:sz w:val="16"/>
                      <w:szCs w:val="16"/>
                    </w:rPr>
                    <w:pPrChange w:id="5070" w:author="King, Darryl" w:date="2021-09-23T10:38:00Z">
                      <w:pPr>
                        <w:autoSpaceDE w:val="0"/>
                        <w:autoSpaceDN w:val="0"/>
                        <w:adjustRightInd w:val="0"/>
                        <w:spacing w:after="0" w:line="240" w:lineRule="auto"/>
                        <w:ind w:right="10"/>
                        <w:jc w:val="right"/>
                      </w:pPr>
                    </w:pPrChange>
                  </w:pPr>
                  <w:del w:id="507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CA2B16C" w14:textId="3732034C" w:rsidTr="00065FB3">
              <w:trPr>
                <w:trHeight w:val="66"/>
                <w:jc w:val="center"/>
                <w:del w:id="5072" w:author="King, Darryl" w:date="2021-09-23T10:37:00Z"/>
              </w:trPr>
              <w:tc>
                <w:tcPr>
                  <w:tcW w:w="2017" w:type="dxa"/>
                  <w:tcBorders>
                    <w:top w:val="nil"/>
                    <w:left w:val="nil"/>
                    <w:bottom w:val="nil"/>
                    <w:right w:val="nil"/>
                  </w:tcBorders>
                  <w:vAlign w:val="bottom"/>
                </w:tcPr>
                <w:p w14:paraId="7661FDA2" w14:textId="3864CC33" w:rsidR="00BB7090" w:rsidRPr="00BB7090" w:rsidDel="00CE24DF" w:rsidRDefault="00BB7090">
                  <w:pPr>
                    <w:pStyle w:val="ListBullet"/>
                    <w:numPr>
                      <w:ilvl w:val="0"/>
                      <w:numId w:val="0"/>
                    </w:numPr>
                    <w:ind w:left="216" w:hanging="216"/>
                    <w:rPr>
                      <w:del w:id="5073" w:author="King, Darryl" w:date="2021-09-23T10:37:00Z"/>
                      <w:rFonts w:asciiTheme="majorHAnsi" w:hAnsiTheme="majorHAnsi" w:cstheme="majorHAnsi"/>
                      <w:color w:val="000000"/>
                      <w:sz w:val="16"/>
                      <w:szCs w:val="16"/>
                    </w:rPr>
                    <w:pPrChange w:id="5074" w:author="King, Darryl" w:date="2021-09-23T10:38:00Z">
                      <w:pPr>
                        <w:autoSpaceDE w:val="0"/>
                        <w:autoSpaceDN w:val="0"/>
                        <w:adjustRightInd w:val="0"/>
                        <w:spacing w:after="0" w:line="240" w:lineRule="auto"/>
                        <w:jc w:val="center"/>
                      </w:pPr>
                    </w:pPrChange>
                  </w:pPr>
                  <w:del w:id="5075" w:author="King, Darryl" w:date="2021-09-23T10:37:00Z">
                    <w:r w:rsidRPr="00BB7090" w:rsidDel="00CE24DF">
                      <w:rPr>
                        <w:rFonts w:asciiTheme="majorHAnsi" w:hAnsiTheme="majorHAnsi" w:cstheme="majorHAnsi"/>
                        <w:color w:val="000000"/>
                        <w:sz w:val="16"/>
                        <w:szCs w:val="16"/>
                      </w:rPr>
                      <w:delText>M5</w:delText>
                    </w:r>
                  </w:del>
                </w:p>
              </w:tc>
              <w:tc>
                <w:tcPr>
                  <w:tcW w:w="1103" w:type="dxa"/>
                  <w:tcBorders>
                    <w:top w:val="nil"/>
                    <w:left w:val="nil"/>
                    <w:bottom w:val="nil"/>
                    <w:right w:val="nil"/>
                  </w:tcBorders>
                  <w:vAlign w:val="bottom"/>
                </w:tcPr>
                <w:p w14:paraId="284C3527" w14:textId="623D371A" w:rsidR="00BB7090" w:rsidRPr="00BB7090" w:rsidDel="00CE24DF" w:rsidRDefault="00BB7090">
                  <w:pPr>
                    <w:pStyle w:val="ListBullet"/>
                    <w:numPr>
                      <w:ilvl w:val="0"/>
                      <w:numId w:val="0"/>
                    </w:numPr>
                    <w:ind w:left="216" w:hanging="216"/>
                    <w:rPr>
                      <w:del w:id="5076" w:author="King, Darryl" w:date="2021-09-23T10:37:00Z"/>
                      <w:rFonts w:asciiTheme="majorHAnsi" w:hAnsiTheme="majorHAnsi" w:cstheme="majorHAnsi"/>
                      <w:color w:val="000000"/>
                      <w:sz w:val="16"/>
                      <w:szCs w:val="16"/>
                    </w:rPr>
                    <w:pPrChange w:id="5077" w:author="King, Darryl" w:date="2021-09-23T10:38:00Z">
                      <w:pPr>
                        <w:autoSpaceDE w:val="0"/>
                        <w:autoSpaceDN w:val="0"/>
                        <w:adjustRightInd w:val="0"/>
                        <w:spacing w:after="0" w:line="240" w:lineRule="auto"/>
                        <w:ind w:right="10"/>
                        <w:jc w:val="right"/>
                      </w:pPr>
                    </w:pPrChange>
                  </w:pPr>
                  <w:del w:id="5078" w:author="King, Darryl" w:date="2021-09-23T10:37:00Z">
                    <w:r w:rsidRPr="00BB7090" w:rsidDel="00CE24DF">
                      <w:rPr>
                        <w:rFonts w:asciiTheme="majorHAnsi" w:hAnsiTheme="majorHAnsi" w:cstheme="majorHAnsi"/>
                        <w:color w:val="000000"/>
                        <w:sz w:val="16"/>
                        <w:szCs w:val="16"/>
                      </w:rPr>
                      <w:delText>-1515198.</w:delText>
                    </w:r>
                  </w:del>
                </w:p>
              </w:tc>
              <w:tc>
                <w:tcPr>
                  <w:tcW w:w="1207" w:type="dxa"/>
                  <w:tcBorders>
                    <w:top w:val="nil"/>
                    <w:left w:val="nil"/>
                    <w:bottom w:val="nil"/>
                    <w:right w:val="nil"/>
                  </w:tcBorders>
                  <w:vAlign w:val="bottom"/>
                </w:tcPr>
                <w:p w14:paraId="0E9FD20B" w14:textId="4D6843B2" w:rsidR="00BB7090" w:rsidRPr="00BB7090" w:rsidDel="00CE24DF" w:rsidRDefault="00BB7090">
                  <w:pPr>
                    <w:pStyle w:val="ListBullet"/>
                    <w:numPr>
                      <w:ilvl w:val="0"/>
                      <w:numId w:val="0"/>
                    </w:numPr>
                    <w:ind w:left="216" w:hanging="216"/>
                    <w:rPr>
                      <w:del w:id="5079" w:author="King, Darryl" w:date="2021-09-23T10:37:00Z"/>
                      <w:rFonts w:asciiTheme="majorHAnsi" w:hAnsiTheme="majorHAnsi" w:cstheme="majorHAnsi"/>
                      <w:color w:val="000000"/>
                      <w:sz w:val="16"/>
                      <w:szCs w:val="16"/>
                    </w:rPr>
                    <w:pPrChange w:id="5080" w:author="King, Darryl" w:date="2021-09-23T10:38:00Z">
                      <w:pPr>
                        <w:autoSpaceDE w:val="0"/>
                        <w:autoSpaceDN w:val="0"/>
                        <w:adjustRightInd w:val="0"/>
                        <w:spacing w:after="0" w:line="240" w:lineRule="auto"/>
                        <w:ind w:right="10"/>
                        <w:jc w:val="right"/>
                      </w:pPr>
                    </w:pPrChange>
                  </w:pPr>
                  <w:del w:id="5081" w:author="King, Darryl" w:date="2021-09-23T10:37:00Z">
                    <w:r w:rsidRPr="00BB7090" w:rsidDel="00CE24DF">
                      <w:rPr>
                        <w:rFonts w:asciiTheme="majorHAnsi" w:hAnsiTheme="majorHAnsi" w:cstheme="majorHAnsi"/>
                        <w:color w:val="000000"/>
                        <w:sz w:val="16"/>
                        <w:szCs w:val="16"/>
                      </w:rPr>
                      <w:delText>293876.3</w:delText>
                    </w:r>
                  </w:del>
                </w:p>
              </w:tc>
              <w:tc>
                <w:tcPr>
                  <w:tcW w:w="1208" w:type="dxa"/>
                  <w:tcBorders>
                    <w:top w:val="nil"/>
                    <w:left w:val="nil"/>
                    <w:bottom w:val="nil"/>
                    <w:right w:val="nil"/>
                  </w:tcBorders>
                  <w:vAlign w:val="bottom"/>
                </w:tcPr>
                <w:p w14:paraId="24499E4E" w14:textId="12016311" w:rsidR="00BB7090" w:rsidRPr="00BB7090" w:rsidDel="00CE24DF" w:rsidRDefault="00BB7090">
                  <w:pPr>
                    <w:pStyle w:val="ListBullet"/>
                    <w:numPr>
                      <w:ilvl w:val="0"/>
                      <w:numId w:val="0"/>
                    </w:numPr>
                    <w:ind w:left="216" w:hanging="216"/>
                    <w:rPr>
                      <w:del w:id="5082" w:author="King, Darryl" w:date="2021-09-23T10:37:00Z"/>
                      <w:rFonts w:asciiTheme="majorHAnsi" w:hAnsiTheme="majorHAnsi" w:cstheme="majorHAnsi"/>
                      <w:color w:val="000000"/>
                      <w:sz w:val="16"/>
                      <w:szCs w:val="16"/>
                    </w:rPr>
                    <w:pPrChange w:id="5083" w:author="King, Darryl" w:date="2021-09-23T10:38:00Z">
                      <w:pPr>
                        <w:autoSpaceDE w:val="0"/>
                        <w:autoSpaceDN w:val="0"/>
                        <w:adjustRightInd w:val="0"/>
                        <w:spacing w:after="0" w:line="240" w:lineRule="auto"/>
                        <w:ind w:right="10"/>
                        <w:jc w:val="right"/>
                      </w:pPr>
                    </w:pPrChange>
                  </w:pPr>
                  <w:del w:id="5084" w:author="King, Darryl" w:date="2021-09-23T10:37:00Z">
                    <w:r w:rsidRPr="00BB7090" w:rsidDel="00CE24DF">
                      <w:rPr>
                        <w:rFonts w:asciiTheme="majorHAnsi" w:hAnsiTheme="majorHAnsi" w:cstheme="majorHAnsi"/>
                        <w:color w:val="000000"/>
                        <w:sz w:val="16"/>
                        <w:szCs w:val="16"/>
                      </w:rPr>
                      <w:delText>-5.155903</w:delText>
                    </w:r>
                  </w:del>
                </w:p>
              </w:tc>
              <w:tc>
                <w:tcPr>
                  <w:tcW w:w="997" w:type="dxa"/>
                  <w:tcBorders>
                    <w:top w:val="nil"/>
                    <w:left w:val="nil"/>
                    <w:bottom w:val="nil"/>
                    <w:right w:val="nil"/>
                  </w:tcBorders>
                  <w:vAlign w:val="bottom"/>
                </w:tcPr>
                <w:p w14:paraId="374AD38E" w14:textId="3A6B0881" w:rsidR="00BB7090" w:rsidRPr="00BB7090" w:rsidDel="00CE24DF" w:rsidRDefault="00BB7090">
                  <w:pPr>
                    <w:pStyle w:val="ListBullet"/>
                    <w:numPr>
                      <w:ilvl w:val="0"/>
                      <w:numId w:val="0"/>
                    </w:numPr>
                    <w:ind w:left="216" w:hanging="216"/>
                    <w:rPr>
                      <w:del w:id="5085" w:author="King, Darryl" w:date="2021-09-23T10:37:00Z"/>
                      <w:rFonts w:asciiTheme="majorHAnsi" w:hAnsiTheme="majorHAnsi" w:cstheme="majorHAnsi"/>
                      <w:color w:val="000000"/>
                      <w:sz w:val="16"/>
                      <w:szCs w:val="16"/>
                    </w:rPr>
                    <w:pPrChange w:id="5086" w:author="King, Darryl" w:date="2021-09-23T10:38:00Z">
                      <w:pPr>
                        <w:autoSpaceDE w:val="0"/>
                        <w:autoSpaceDN w:val="0"/>
                        <w:adjustRightInd w:val="0"/>
                        <w:spacing w:after="0" w:line="240" w:lineRule="auto"/>
                        <w:ind w:right="10"/>
                        <w:jc w:val="right"/>
                      </w:pPr>
                    </w:pPrChange>
                  </w:pPr>
                  <w:del w:id="508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D4FBB79" w14:textId="20468266" w:rsidTr="00065FB3">
              <w:trPr>
                <w:trHeight w:val="66"/>
                <w:jc w:val="center"/>
                <w:del w:id="5088" w:author="King, Darryl" w:date="2021-09-23T10:37:00Z"/>
              </w:trPr>
              <w:tc>
                <w:tcPr>
                  <w:tcW w:w="2017" w:type="dxa"/>
                  <w:tcBorders>
                    <w:top w:val="nil"/>
                    <w:left w:val="nil"/>
                    <w:bottom w:val="nil"/>
                    <w:right w:val="nil"/>
                  </w:tcBorders>
                  <w:vAlign w:val="bottom"/>
                </w:tcPr>
                <w:p w14:paraId="187D56FA" w14:textId="09FA2286" w:rsidR="00BB7090" w:rsidRPr="00BB7090" w:rsidDel="00CE24DF" w:rsidRDefault="00BB7090">
                  <w:pPr>
                    <w:pStyle w:val="ListBullet"/>
                    <w:numPr>
                      <w:ilvl w:val="0"/>
                      <w:numId w:val="0"/>
                    </w:numPr>
                    <w:ind w:left="216" w:hanging="216"/>
                    <w:rPr>
                      <w:del w:id="5089" w:author="King, Darryl" w:date="2021-09-23T10:37:00Z"/>
                      <w:rFonts w:asciiTheme="majorHAnsi" w:hAnsiTheme="majorHAnsi" w:cstheme="majorHAnsi"/>
                      <w:color w:val="000000"/>
                      <w:sz w:val="16"/>
                      <w:szCs w:val="16"/>
                    </w:rPr>
                    <w:pPrChange w:id="5090" w:author="King, Darryl" w:date="2021-09-23T10:38:00Z">
                      <w:pPr>
                        <w:autoSpaceDE w:val="0"/>
                        <w:autoSpaceDN w:val="0"/>
                        <w:adjustRightInd w:val="0"/>
                        <w:spacing w:after="0" w:line="240" w:lineRule="auto"/>
                        <w:jc w:val="center"/>
                      </w:pPr>
                    </w:pPrChange>
                  </w:pPr>
                  <w:del w:id="5091" w:author="King, Darryl" w:date="2021-09-23T10:37:00Z">
                    <w:r w:rsidRPr="00BB7090" w:rsidDel="00CE24DF">
                      <w:rPr>
                        <w:rFonts w:asciiTheme="majorHAnsi" w:hAnsiTheme="majorHAnsi" w:cstheme="majorHAnsi"/>
                        <w:color w:val="000000"/>
                        <w:sz w:val="16"/>
                        <w:szCs w:val="16"/>
                      </w:rPr>
                      <w:delText>T3</w:delText>
                    </w:r>
                  </w:del>
                </w:p>
              </w:tc>
              <w:tc>
                <w:tcPr>
                  <w:tcW w:w="1103" w:type="dxa"/>
                  <w:tcBorders>
                    <w:top w:val="nil"/>
                    <w:left w:val="nil"/>
                    <w:bottom w:val="nil"/>
                    <w:right w:val="nil"/>
                  </w:tcBorders>
                  <w:vAlign w:val="bottom"/>
                </w:tcPr>
                <w:p w14:paraId="1B7E6706" w14:textId="33215F15" w:rsidR="00BB7090" w:rsidRPr="00BB7090" w:rsidDel="00CE24DF" w:rsidRDefault="00BB7090">
                  <w:pPr>
                    <w:pStyle w:val="ListBullet"/>
                    <w:numPr>
                      <w:ilvl w:val="0"/>
                      <w:numId w:val="0"/>
                    </w:numPr>
                    <w:ind w:left="216" w:hanging="216"/>
                    <w:rPr>
                      <w:del w:id="5092" w:author="King, Darryl" w:date="2021-09-23T10:37:00Z"/>
                      <w:rFonts w:asciiTheme="majorHAnsi" w:hAnsiTheme="majorHAnsi" w:cstheme="majorHAnsi"/>
                      <w:color w:val="000000"/>
                      <w:sz w:val="16"/>
                      <w:szCs w:val="16"/>
                    </w:rPr>
                    <w:pPrChange w:id="5093" w:author="King, Darryl" w:date="2021-09-23T10:38:00Z">
                      <w:pPr>
                        <w:autoSpaceDE w:val="0"/>
                        <w:autoSpaceDN w:val="0"/>
                        <w:adjustRightInd w:val="0"/>
                        <w:spacing w:after="0" w:line="240" w:lineRule="auto"/>
                        <w:ind w:right="10"/>
                        <w:jc w:val="right"/>
                      </w:pPr>
                    </w:pPrChange>
                  </w:pPr>
                  <w:del w:id="5094" w:author="King, Darryl" w:date="2021-09-23T10:37:00Z">
                    <w:r w:rsidRPr="00BB7090" w:rsidDel="00CE24DF">
                      <w:rPr>
                        <w:rFonts w:asciiTheme="majorHAnsi" w:hAnsiTheme="majorHAnsi" w:cstheme="majorHAnsi"/>
                        <w:color w:val="000000"/>
                        <w:sz w:val="16"/>
                        <w:szCs w:val="16"/>
                      </w:rPr>
                      <w:delText>2306737.</w:delText>
                    </w:r>
                  </w:del>
                </w:p>
              </w:tc>
              <w:tc>
                <w:tcPr>
                  <w:tcW w:w="1207" w:type="dxa"/>
                  <w:tcBorders>
                    <w:top w:val="nil"/>
                    <w:left w:val="nil"/>
                    <w:bottom w:val="nil"/>
                    <w:right w:val="nil"/>
                  </w:tcBorders>
                  <w:vAlign w:val="bottom"/>
                </w:tcPr>
                <w:p w14:paraId="5B431F7A" w14:textId="77AF17D1" w:rsidR="00BB7090" w:rsidRPr="00BB7090" w:rsidDel="00CE24DF" w:rsidRDefault="00BB7090">
                  <w:pPr>
                    <w:pStyle w:val="ListBullet"/>
                    <w:numPr>
                      <w:ilvl w:val="0"/>
                      <w:numId w:val="0"/>
                    </w:numPr>
                    <w:ind w:left="216" w:hanging="216"/>
                    <w:rPr>
                      <w:del w:id="5095" w:author="King, Darryl" w:date="2021-09-23T10:37:00Z"/>
                      <w:rFonts w:asciiTheme="majorHAnsi" w:hAnsiTheme="majorHAnsi" w:cstheme="majorHAnsi"/>
                      <w:color w:val="000000"/>
                      <w:sz w:val="16"/>
                      <w:szCs w:val="16"/>
                    </w:rPr>
                    <w:pPrChange w:id="5096" w:author="King, Darryl" w:date="2021-09-23T10:38:00Z">
                      <w:pPr>
                        <w:autoSpaceDE w:val="0"/>
                        <w:autoSpaceDN w:val="0"/>
                        <w:adjustRightInd w:val="0"/>
                        <w:spacing w:after="0" w:line="240" w:lineRule="auto"/>
                        <w:ind w:right="10"/>
                        <w:jc w:val="right"/>
                      </w:pPr>
                    </w:pPrChange>
                  </w:pPr>
                  <w:del w:id="5097" w:author="King, Darryl" w:date="2021-09-23T10:37:00Z">
                    <w:r w:rsidRPr="00BB7090" w:rsidDel="00CE24DF">
                      <w:rPr>
                        <w:rFonts w:asciiTheme="majorHAnsi" w:hAnsiTheme="majorHAnsi" w:cstheme="majorHAnsi"/>
                        <w:color w:val="000000"/>
                        <w:sz w:val="16"/>
                        <w:szCs w:val="16"/>
                      </w:rPr>
                      <w:delText>407138.6</w:delText>
                    </w:r>
                  </w:del>
                </w:p>
              </w:tc>
              <w:tc>
                <w:tcPr>
                  <w:tcW w:w="1208" w:type="dxa"/>
                  <w:tcBorders>
                    <w:top w:val="nil"/>
                    <w:left w:val="nil"/>
                    <w:bottom w:val="nil"/>
                    <w:right w:val="nil"/>
                  </w:tcBorders>
                  <w:vAlign w:val="bottom"/>
                </w:tcPr>
                <w:p w14:paraId="391B8468" w14:textId="724A6E10" w:rsidR="00BB7090" w:rsidRPr="00BB7090" w:rsidDel="00CE24DF" w:rsidRDefault="00BB7090">
                  <w:pPr>
                    <w:pStyle w:val="ListBullet"/>
                    <w:numPr>
                      <w:ilvl w:val="0"/>
                      <w:numId w:val="0"/>
                    </w:numPr>
                    <w:ind w:left="216" w:hanging="216"/>
                    <w:rPr>
                      <w:del w:id="5098" w:author="King, Darryl" w:date="2021-09-23T10:37:00Z"/>
                      <w:rFonts w:asciiTheme="majorHAnsi" w:hAnsiTheme="majorHAnsi" w:cstheme="majorHAnsi"/>
                      <w:color w:val="000000"/>
                      <w:sz w:val="16"/>
                      <w:szCs w:val="16"/>
                    </w:rPr>
                    <w:pPrChange w:id="5099" w:author="King, Darryl" w:date="2021-09-23T10:38:00Z">
                      <w:pPr>
                        <w:autoSpaceDE w:val="0"/>
                        <w:autoSpaceDN w:val="0"/>
                        <w:adjustRightInd w:val="0"/>
                        <w:spacing w:after="0" w:line="240" w:lineRule="auto"/>
                        <w:ind w:right="10"/>
                        <w:jc w:val="right"/>
                      </w:pPr>
                    </w:pPrChange>
                  </w:pPr>
                  <w:del w:id="5100" w:author="King, Darryl" w:date="2021-09-23T10:37:00Z">
                    <w:r w:rsidRPr="00BB7090" w:rsidDel="00CE24DF">
                      <w:rPr>
                        <w:rFonts w:asciiTheme="majorHAnsi" w:hAnsiTheme="majorHAnsi" w:cstheme="majorHAnsi"/>
                        <w:color w:val="000000"/>
                        <w:sz w:val="16"/>
                        <w:szCs w:val="16"/>
                      </w:rPr>
                      <w:delText>5.665730</w:delText>
                    </w:r>
                  </w:del>
                </w:p>
              </w:tc>
              <w:tc>
                <w:tcPr>
                  <w:tcW w:w="997" w:type="dxa"/>
                  <w:tcBorders>
                    <w:top w:val="nil"/>
                    <w:left w:val="nil"/>
                    <w:bottom w:val="nil"/>
                    <w:right w:val="nil"/>
                  </w:tcBorders>
                  <w:vAlign w:val="bottom"/>
                </w:tcPr>
                <w:p w14:paraId="6FB351A3" w14:textId="77EED3F6" w:rsidR="00BB7090" w:rsidRPr="00BB7090" w:rsidDel="00CE24DF" w:rsidRDefault="00BB7090">
                  <w:pPr>
                    <w:pStyle w:val="ListBullet"/>
                    <w:numPr>
                      <w:ilvl w:val="0"/>
                      <w:numId w:val="0"/>
                    </w:numPr>
                    <w:ind w:left="216" w:hanging="216"/>
                    <w:rPr>
                      <w:del w:id="5101" w:author="King, Darryl" w:date="2021-09-23T10:37:00Z"/>
                      <w:rFonts w:asciiTheme="majorHAnsi" w:hAnsiTheme="majorHAnsi" w:cstheme="majorHAnsi"/>
                      <w:color w:val="000000"/>
                      <w:sz w:val="16"/>
                      <w:szCs w:val="16"/>
                    </w:rPr>
                    <w:pPrChange w:id="5102" w:author="King, Darryl" w:date="2021-09-23T10:38:00Z">
                      <w:pPr>
                        <w:autoSpaceDE w:val="0"/>
                        <w:autoSpaceDN w:val="0"/>
                        <w:adjustRightInd w:val="0"/>
                        <w:spacing w:after="0" w:line="240" w:lineRule="auto"/>
                        <w:ind w:right="10"/>
                        <w:jc w:val="right"/>
                      </w:pPr>
                    </w:pPrChange>
                  </w:pPr>
                  <w:del w:id="510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7FFD2B7" w14:textId="39ED5DAF" w:rsidTr="00065FB3">
              <w:trPr>
                <w:trHeight w:val="66"/>
                <w:jc w:val="center"/>
                <w:del w:id="5104" w:author="King, Darryl" w:date="2021-09-23T10:37:00Z"/>
              </w:trPr>
              <w:tc>
                <w:tcPr>
                  <w:tcW w:w="2017" w:type="dxa"/>
                  <w:tcBorders>
                    <w:top w:val="nil"/>
                    <w:left w:val="nil"/>
                    <w:bottom w:val="nil"/>
                    <w:right w:val="nil"/>
                  </w:tcBorders>
                  <w:vAlign w:val="bottom"/>
                </w:tcPr>
                <w:p w14:paraId="06D7E21C" w14:textId="020C2E6C" w:rsidR="00BB7090" w:rsidRPr="00BB7090" w:rsidDel="00CE24DF" w:rsidRDefault="00BB7090">
                  <w:pPr>
                    <w:pStyle w:val="ListBullet"/>
                    <w:numPr>
                      <w:ilvl w:val="0"/>
                      <w:numId w:val="0"/>
                    </w:numPr>
                    <w:ind w:left="216" w:hanging="216"/>
                    <w:rPr>
                      <w:del w:id="5105" w:author="King, Darryl" w:date="2021-09-23T10:37:00Z"/>
                      <w:rFonts w:asciiTheme="majorHAnsi" w:hAnsiTheme="majorHAnsi" w:cstheme="majorHAnsi"/>
                      <w:color w:val="000000"/>
                      <w:sz w:val="16"/>
                      <w:szCs w:val="16"/>
                    </w:rPr>
                    <w:pPrChange w:id="5106" w:author="King, Darryl" w:date="2021-09-23T10:38:00Z">
                      <w:pPr>
                        <w:autoSpaceDE w:val="0"/>
                        <w:autoSpaceDN w:val="0"/>
                        <w:adjustRightInd w:val="0"/>
                        <w:spacing w:after="0" w:line="240" w:lineRule="auto"/>
                        <w:jc w:val="center"/>
                      </w:pPr>
                    </w:pPrChange>
                  </w:pPr>
                  <w:del w:id="5107" w:author="King, Darryl" w:date="2021-09-23T10:37:00Z">
                    <w:r w:rsidRPr="00BB7090" w:rsidDel="00CE24DF">
                      <w:rPr>
                        <w:rFonts w:asciiTheme="majorHAnsi" w:hAnsiTheme="majorHAnsi" w:cstheme="majorHAnsi"/>
                        <w:color w:val="000000"/>
                        <w:sz w:val="16"/>
                        <w:szCs w:val="16"/>
                      </w:rPr>
                      <w:delText>T4</w:delText>
                    </w:r>
                  </w:del>
                </w:p>
              </w:tc>
              <w:tc>
                <w:tcPr>
                  <w:tcW w:w="1103" w:type="dxa"/>
                  <w:tcBorders>
                    <w:top w:val="nil"/>
                    <w:left w:val="nil"/>
                    <w:bottom w:val="nil"/>
                    <w:right w:val="nil"/>
                  </w:tcBorders>
                  <w:vAlign w:val="bottom"/>
                </w:tcPr>
                <w:p w14:paraId="2309F4C9" w14:textId="2ADD829A" w:rsidR="00BB7090" w:rsidRPr="00BB7090" w:rsidDel="00CE24DF" w:rsidRDefault="00BB7090">
                  <w:pPr>
                    <w:pStyle w:val="ListBullet"/>
                    <w:numPr>
                      <w:ilvl w:val="0"/>
                      <w:numId w:val="0"/>
                    </w:numPr>
                    <w:ind w:left="216" w:hanging="216"/>
                    <w:rPr>
                      <w:del w:id="5108" w:author="King, Darryl" w:date="2021-09-23T10:37:00Z"/>
                      <w:rFonts w:asciiTheme="majorHAnsi" w:hAnsiTheme="majorHAnsi" w:cstheme="majorHAnsi"/>
                      <w:color w:val="000000"/>
                      <w:sz w:val="16"/>
                      <w:szCs w:val="16"/>
                    </w:rPr>
                    <w:pPrChange w:id="5109" w:author="King, Darryl" w:date="2021-09-23T10:38:00Z">
                      <w:pPr>
                        <w:autoSpaceDE w:val="0"/>
                        <w:autoSpaceDN w:val="0"/>
                        <w:adjustRightInd w:val="0"/>
                        <w:spacing w:after="0" w:line="240" w:lineRule="auto"/>
                        <w:ind w:right="10"/>
                        <w:jc w:val="right"/>
                      </w:pPr>
                    </w:pPrChange>
                  </w:pPr>
                  <w:del w:id="5110" w:author="King, Darryl" w:date="2021-09-23T10:37:00Z">
                    <w:r w:rsidRPr="00BB7090" w:rsidDel="00CE24DF">
                      <w:rPr>
                        <w:rFonts w:asciiTheme="majorHAnsi" w:hAnsiTheme="majorHAnsi" w:cstheme="majorHAnsi"/>
                        <w:color w:val="000000"/>
                        <w:sz w:val="16"/>
                        <w:szCs w:val="16"/>
                      </w:rPr>
                      <w:delText>-1380320.</w:delText>
                    </w:r>
                  </w:del>
                </w:p>
              </w:tc>
              <w:tc>
                <w:tcPr>
                  <w:tcW w:w="1207" w:type="dxa"/>
                  <w:tcBorders>
                    <w:top w:val="nil"/>
                    <w:left w:val="nil"/>
                    <w:bottom w:val="nil"/>
                    <w:right w:val="nil"/>
                  </w:tcBorders>
                  <w:vAlign w:val="bottom"/>
                </w:tcPr>
                <w:p w14:paraId="500087BA" w14:textId="792BD421" w:rsidR="00BB7090" w:rsidRPr="00BB7090" w:rsidDel="00CE24DF" w:rsidRDefault="00BB7090">
                  <w:pPr>
                    <w:pStyle w:val="ListBullet"/>
                    <w:numPr>
                      <w:ilvl w:val="0"/>
                      <w:numId w:val="0"/>
                    </w:numPr>
                    <w:ind w:left="216" w:hanging="216"/>
                    <w:rPr>
                      <w:del w:id="5111" w:author="King, Darryl" w:date="2021-09-23T10:37:00Z"/>
                      <w:rFonts w:asciiTheme="majorHAnsi" w:hAnsiTheme="majorHAnsi" w:cstheme="majorHAnsi"/>
                      <w:color w:val="000000"/>
                      <w:sz w:val="16"/>
                      <w:szCs w:val="16"/>
                    </w:rPr>
                    <w:pPrChange w:id="5112" w:author="King, Darryl" w:date="2021-09-23T10:38:00Z">
                      <w:pPr>
                        <w:autoSpaceDE w:val="0"/>
                        <w:autoSpaceDN w:val="0"/>
                        <w:adjustRightInd w:val="0"/>
                        <w:spacing w:after="0" w:line="240" w:lineRule="auto"/>
                        <w:ind w:right="10"/>
                        <w:jc w:val="right"/>
                      </w:pPr>
                    </w:pPrChange>
                  </w:pPr>
                  <w:del w:id="5113" w:author="King, Darryl" w:date="2021-09-23T10:37:00Z">
                    <w:r w:rsidRPr="00BB7090" w:rsidDel="00CE24DF">
                      <w:rPr>
                        <w:rFonts w:asciiTheme="majorHAnsi" w:hAnsiTheme="majorHAnsi" w:cstheme="majorHAnsi"/>
                        <w:color w:val="000000"/>
                        <w:sz w:val="16"/>
                        <w:szCs w:val="16"/>
                      </w:rPr>
                      <w:delText>363890.3</w:delText>
                    </w:r>
                  </w:del>
                </w:p>
              </w:tc>
              <w:tc>
                <w:tcPr>
                  <w:tcW w:w="1208" w:type="dxa"/>
                  <w:tcBorders>
                    <w:top w:val="nil"/>
                    <w:left w:val="nil"/>
                    <w:bottom w:val="nil"/>
                    <w:right w:val="nil"/>
                  </w:tcBorders>
                  <w:vAlign w:val="bottom"/>
                </w:tcPr>
                <w:p w14:paraId="3F63DA10" w14:textId="471ED434" w:rsidR="00BB7090" w:rsidRPr="00BB7090" w:rsidDel="00CE24DF" w:rsidRDefault="00BB7090">
                  <w:pPr>
                    <w:pStyle w:val="ListBullet"/>
                    <w:numPr>
                      <w:ilvl w:val="0"/>
                      <w:numId w:val="0"/>
                    </w:numPr>
                    <w:ind w:left="216" w:hanging="216"/>
                    <w:rPr>
                      <w:del w:id="5114" w:author="King, Darryl" w:date="2021-09-23T10:37:00Z"/>
                      <w:rFonts w:asciiTheme="majorHAnsi" w:hAnsiTheme="majorHAnsi" w:cstheme="majorHAnsi"/>
                      <w:color w:val="000000"/>
                      <w:sz w:val="16"/>
                      <w:szCs w:val="16"/>
                    </w:rPr>
                    <w:pPrChange w:id="5115" w:author="King, Darryl" w:date="2021-09-23T10:38:00Z">
                      <w:pPr>
                        <w:autoSpaceDE w:val="0"/>
                        <w:autoSpaceDN w:val="0"/>
                        <w:adjustRightInd w:val="0"/>
                        <w:spacing w:after="0" w:line="240" w:lineRule="auto"/>
                        <w:ind w:right="10"/>
                        <w:jc w:val="right"/>
                      </w:pPr>
                    </w:pPrChange>
                  </w:pPr>
                  <w:del w:id="5116" w:author="King, Darryl" w:date="2021-09-23T10:37:00Z">
                    <w:r w:rsidRPr="00BB7090" w:rsidDel="00CE24DF">
                      <w:rPr>
                        <w:rFonts w:asciiTheme="majorHAnsi" w:hAnsiTheme="majorHAnsi" w:cstheme="majorHAnsi"/>
                        <w:color w:val="000000"/>
                        <w:sz w:val="16"/>
                        <w:szCs w:val="16"/>
                      </w:rPr>
                      <w:delText>-3.793231</w:delText>
                    </w:r>
                  </w:del>
                </w:p>
              </w:tc>
              <w:tc>
                <w:tcPr>
                  <w:tcW w:w="997" w:type="dxa"/>
                  <w:tcBorders>
                    <w:top w:val="nil"/>
                    <w:left w:val="nil"/>
                    <w:bottom w:val="nil"/>
                    <w:right w:val="nil"/>
                  </w:tcBorders>
                  <w:vAlign w:val="bottom"/>
                </w:tcPr>
                <w:p w14:paraId="74B17C70" w14:textId="479F00C5" w:rsidR="00BB7090" w:rsidRPr="00BB7090" w:rsidDel="00CE24DF" w:rsidRDefault="00BB7090">
                  <w:pPr>
                    <w:pStyle w:val="ListBullet"/>
                    <w:numPr>
                      <w:ilvl w:val="0"/>
                      <w:numId w:val="0"/>
                    </w:numPr>
                    <w:ind w:left="216" w:hanging="216"/>
                    <w:rPr>
                      <w:del w:id="5117" w:author="King, Darryl" w:date="2021-09-23T10:37:00Z"/>
                      <w:rFonts w:asciiTheme="majorHAnsi" w:hAnsiTheme="majorHAnsi" w:cstheme="majorHAnsi"/>
                      <w:color w:val="000000"/>
                      <w:sz w:val="16"/>
                      <w:szCs w:val="16"/>
                    </w:rPr>
                    <w:pPrChange w:id="5118" w:author="King, Darryl" w:date="2021-09-23T10:38:00Z">
                      <w:pPr>
                        <w:autoSpaceDE w:val="0"/>
                        <w:autoSpaceDN w:val="0"/>
                        <w:adjustRightInd w:val="0"/>
                        <w:spacing w:after="0" w:line="240" w:lineRule="auto"/>
                        <w:ind w:right="10"/>
                        <w:jc w:val="right"/>
                      </w:pPr>
                    </w:pPrChange>
                  </w:pPr>
                  <w:del w:id="5119" w:author="King, Darryl" w:date="2021-09-23T10:37:00Z">
                    <w:r w:rsidRPr="00BB7090" w:rsidDel="00CE24DF">
                      <w:rPr>
                        <w:rFonts w:asciiTheme="majorHAnsi" w:hAnsiTheme="majorHAnsi" w:cstheme="majorHAnsi"/>
                        <w:color w:val="000000"/>
                        <w:sz w:val="16"/>
                        <w:szCs w:val="16"/>
                      </w:rPr>
                      <w:delText>0.0002</w:delText>
                    </w:r>
                  </w:del>
                </w:p>
              </w:tc>
            </w:tr>
            <w:tr w:rsidR="00BB7090" w:rsidRPr="00BB7090" w:rsidDel="00CE24DF" w14:paraId="0AAED3D9" w14:textId="154FC73D" w:rsidTr="00065FB3">
              <w:trPr>
                <w:trHeight w:val="66"/>
                <w:jc w:val="center"/>
                <w:del w:id="5120" w:author="King, Darryl" w:date="2021-09-23T10:37:00Z"/>
              </w:trPr>
              <w:tc>
                <w:tcPr>
                  <w:tcW w:w="2017" w:type="dxa"/>
                  <w:tcBorders>
                    <w:top w:val="nil"/>
                    <w:left w:val="nil"/>
                    <w:bottom w:val="nil"/>
                    <w:right w:val="nil"/>
                  </w:tcBorders>
                  <w:vAlign w:val="bottom"/>
                </w:tcPr>
                <w:p w14:paraId="0C43A467" w14:textId="5EE8BA0B" w:rsidR="00BB7090" w:rsidRPr="00BB7090" w:rsidDel="00CE24DF" w:rsidRDefault="00BB7090">
                  <w:pPr>
                    <w:pStyle w:val="ListBullet"/>
                    <w:numPr>
                      <w:ilvl w:val="0"/>
                      <w:numId w:val="0"/>
                    </w:numPr>
                    <w:ind w:left="216" w:hanging="216"/>
                    <w:rPr>
                      <w:del w:id="5121" w:author="King, Darryl" w:date="2021-09-23T10:37:00Z"/>
                      <w:rFonts w:asciiTheme="majorHAnsi" w:hAnsiTheme="majorHAnsi" w:cstheme="majorHAnsi"/>
                      <w:color w:val="000000"/>
                      <w:sz w:val="16"/>
                      <w:szCs w:val="16"/>
                    </w:rPr>
                    <w:pPrChange w:id="5122" w:author="King, Darryl" w:date="2021-09-23T10:38:00Z">
                      <w:pPr>
                        <w:autoSpaceDE w:val="0"/>
                        <w:autoSpaceDN w:val="0"/>
                        <w:adjustRightInd w:val="0"/>
                        <w:spacing w:after="0" w:line="240" w:lineRule="auto"/>
                        <w:jc w:val="center"/>
                      </w:pPr>
                    </w:pPrChange>
                  </w:pPr>
                  <w:del w:id="5123" w:author="King, Darryl" w:date="2021-09-23T10:37:00Z">
                    <w:r w:rsidRPr="00BB7090" w:rsidDel="00CE24DF">
                      <w:rPr>
                        <w:rFonts w:asciiTheme="majorHAnsi" w:hAnsiTheme="majorHAnsi" w:cstheme="majorHAnsi"/>
                        <w:color w:val="000000"/>
                        <w:sz w:val="16"/>
                        <w:szCs w:val="16"/>
                      </w:rPr>
                      <w:delText>F2</w:delText>
                    </w:r>
                  </w:del>
                </w:p>
              </w:tc>
              <w:tc>
                <w:tcPr>
                  <w:tcW w:w="1103" w:type="dxa"/>
                  <w:tcBorders>
                    <w:top w:val="nil"/>
                    <w:left w:val="nil"/>
                    <w:bottom w:val="nil"/>
                    <w:right w:val="nil"/>
                  </w:tcBorders>
                  <w:vAlign w:val="bottom"/>
                </w:tcPr>
                <w:p w14:paraId="1A06C8CE" w14:textId="350EB11E" w:rsidR="00BB7090" w:rsidRPr="00BB7090" w:rsidDel="00CE24DF" w:rsidRDefault="00BB7090">
                  <w:pPr>
                    <w:pStyle w:val="ListBullet"/>
                    <w:numPr>
                      <w:ilvl w:val="0"/>
                      <w:numId w:val="0"/>
                    </w:numPr>
                    <w:ind w:left="216" w:hanging="216"/>
                    <w:rPr>
                      <w:del w:id="5124" w:author="King, Darryl" w:date="2021-09-23T10:37:00Z"/>
                      <w:rFonts w:asciiTheme="majorHAnsi" w:hAnsiTheme="majorHAnsi" w:cstheme="majorHAnsi"/>
                      <w:color w:val="000000"/>
                      <w:sz w:val="16"/>
                      <w:szCs w:val="16"/>
                    </w:rPr>
                    <w:pPrChange w:id="5125" w:author="King, Darryl" w:date="2021-09-23T10:38:00Z">
                      <w:pPr>
                        <w:autoSpaceDE w:val="0"/>
                        <w:autoSpaceDN w:val="0"/>
                        <w:adjustRightInd w:val="0"/>
                        <w:spacing w:after="0" w:line="240" w:lineRule="auto"/>
                        <w:ind w:right="10"/>
                        <w:jc w:val="right"/>
                      </w:pPr>
                    </w:pPrChange>
                  </w:pPr>
                  <w:del w:id="5126" w:author="King, Darryl" w:date="2021-09-23T10:37:00Z">
                    <w:r w:rsidRPr="00BB7090" w:rsidDel="00CE24DF">
                      <w:rPr>
                        <w:rFonts w:asciiTheme="majorHAnsi" w:hAnsiTheme="majorHAnsi" w:cstheme="majorHAnsi"/>
                        <w:color w:val="000000"/>
                        <w:sz w:val="16"/>
                        <w:szCs w:val="16"/>
                      </w:rPr>
                      <w:delText>1344729.</w:delText>
                    </w:r>
                  </w:del>
                </w:p>
              </w:tc>
              <w:tc>
                <w:tcPr>
                  <w:tcW w:w="1207" w:type="dxa"/>
                  <w:tcBorders>
                    <w:top w:val="nil"/>
                    <w:left w:val="nil"/>
                    <w:bottom w:val="nil"/>
                    <w:right w:val="nil"/>
                  </w:tcBorders>
                  <w:vAlign w:val="bottom"/>
                </w:tcPr>
                <w:p w14:paraId="115241F5" w14:textId="13B095DA" w:rsidR="00BB7090" w:rsidRPr="00BB7090" w:rsidDel="00CE24DF" w:rsidRDefault="00BB7090">
                  <w:pPr>
                    <w:pStyle w:val="ListBullet"/>
                    <w:numPr>
                      <w:ilvl w:val="0"/>
                      <w:numId w:val="0"/>
                    </w:numPr>
                    <w:ind w:left="216" w:hanging="216"/>
                    <w:rPr>
                      <w:del w:id="5127" w:author="King, Darryl" w:date="2021-09-23T10:37:00Z"/>
                      <w:rFonts w:asciiTheme="majorHAnsi" w:hAnsiTheme="majorHAnsi" w:cstheme="majorHAnsi"/>
                      <w:color w:val="000000"/>
                      <w:sz w:val="16"/>
                      <w:szCs w:val="16"/>
                    </w:rPr>
                    <w:pPrChange w:id="5128" w:author="King, Darryl" w:date="2021-09-23T10:38:00Z">
                      <w:pPr>
                        <w:autoSpaceDE w:val="0"/>
                        <w:autoSpaceDN w:val="0"/>
                        <w:adjustRightInd w:val="0"/>
                        <w:spacing w:after="0" w:line="240" w:lineRule="auto"/>
                        <w:ind w:right="10"/>
                        <w:jc w:val="right"/>
                      </w:pPr>
                    </w:pPrChange>
                  </w:pPr>
                  <w:del w:id="5129" w:author="King, Darryl" w:date="2021-09-23T10:37:00Z">
                    <w:r w:rsidRPr="00BB7090" w:rsidDel="00CE24DF">
                      <w:rPr>
                        <w:rFonts w:asciiTheme="majorHAnsi" w:hAnsiTheme="majorHAnsi" w:cstheme="majorHAnsi"/>
                        <w:color w:val="000000"/>
                        <w:sz w:val="16"/>
                        <w:szCs w:val="16"/>
                      </w:rPr>
                      <w:delText>284093.2</w:delText>
                    </w:r>
                  </w:del>
                </w:p>
              </w:tc>
              <w:tc>
                <w:tcPr>
                  <w:tcW w:w="1208" w:type="dxa"/>
                  <w:tcBorders>
                    <w:top w:val="nil"/>
                    <w:left w:val="nil"/>
                    <w:bottom w:val="nil"/>
                    <w:right w:val="nil"/>
                  </w:tcBorders>
                  <w:vAlign w:val="bottom"/>
                </w:tcPr>
                <w:p w14:paraId="1BB9138C" w14:textId="37A2DF7B" w:rsidR="00BB7090" w:rsidRPr="00BB7090" w:rsidDel="00CE24DF" w:rsidRDefault="00BB7090">
                  <w:pPr>
                    <w:pStyle w:val="ListBullet"/>
                    <w:numPr>
                      <w:ilvl w:val="0"/>
                      <w:numId w:val="0"/>
                    </w:numPr>
                    <w:ind w:left="216" w:hanging="216"/>
                    <w:rPr>
                      <w:del w:id="5130" w:author="King, Darryl" w:date="2021-09-23T10:37:00Z"/>
                      <w:rFonts w:asciiTheme="majorHAnsi" w:hAnsiTheme="majorHAnsi" w:cstheme="majorHAnsi"/>
                      <w:color w:val="000000"/>
                      <w:sz w:val="16"/>
                      <w:szCs w:val="16"/>
                    </w:rPr>
                    <w:pPrChange w:id="5131" w:author="King, Darryl" w:date="2021-09-23T10:38:00Z">
                      <w:pPr>
                        <w:autoSpaceDE w:val="0"/>
                        <w:autoSpaceDN w:val="0"/>
                        <w:adjustRightInd w:val="0"/>
                        <w:spacing w:after="0" w:line="240" w:lineRule="auto"/>
                        <w:ind w:right="10"/>
                        <w:jc w:val="right"/>
                      </w:pPr>
                    </w:pPrChange>
                  </w:pPr>
                  <w:del w:id="5132" w:author="King, Darryl" w:date="2021-09-23T10:37:00Z">
                    <w:r w:rsidRPr="00BB7090" w:rsidDel="00CE24DF">
                      <w:rPr>
                        <w:rFonts w:asciiTheme="majorHAnsi" w:hAnsiTheme="majorHAnsi" w:cstheme="majorHAnsi"/>
                        <w:color w:val="000000"/>
                        <w:sz w:val="16"/>
                        <w:szCs w:val="16"/>
                      </w:rPr>
                      <w:delText>4.733409</w:delText>
                    </w:r>
                  </w:del>
                </w:p>
              </w:tc>
              <w:tc>
                <w:tcPr>
                  <w:tcW w:w="997" w:type="dxa"/>
                  <w:tcBorders>
                    <w:top w:val="nil"/>
                    <w:left w:val="nil"/>
                    <w:bottom w:val="nil"/>
                    <w:right w:val="nil"/>
                  </w:tcBorders>
                  <w:vAlign w:val="bottom"/>
                </w:tcPr>
                <w:p w14:paraId="262F9689" w14:textId="68B22559" w:rsidR="00BB7090" w:rsidRPr="00BB7090" w:rsidDel="00CE24DF" w:rsidRDefault="00BB7090">
                  <w:pPr>
                    <w:pStyle w:val="ListBullet"/>
                    <w:numPr>
                      <w:ilvl w:val="0"/>
                      <w:numId w:val="0"/>
                    </w:numPr>
                    <w:ind w:left="216" w:hanging="216"/>
                    <w:rPr>
                      <w:del w:id="5133" w:author="King, Darryl" w:date="2021-09-23T10:37:00Z"/>
                      <w:rFonts w:asciiTheme="majorHAnsi" w:hAnsiTheme="majorHAnsi" w:cstheme="majorHAnsi"/>
                      <w:color w:val="000000"/>
                      <w:sz w:val="16"/>
                      <w:szCs w:val="16"/>
                    </w:rPr>
                    <w:pPrChange w:id="5134" w:author="King, Darryl" w:date="2021-09-23T10:38:00Z">
                      <w:pPr>
                        <w:autoSpaceDE w:val="0"/>
                        <w:autoSpaceDN w:val="0"/>
                        <w:adjustRightInd w:val="0"/>
                        <w:spacing w:after="0" w:line="240" w:lineRule="auto"/>
                        <w:ind w:right="10"/>
                        <w:jc w:val="right"/>
                      </w:pPr>
                    </w:pPrChange>
                  </w:pPr>
                  <w:del w:id="513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CE7C63B" w14:textId="6D122774" w:rsidTr="00065FB3">
              <w:trPr>
                <w:trHeight w:val="66"/>
                <w:jc w:val="center"/>
                <w:del w:id="5136" w:author="King, Darryl" w:date="2021-09-23T10:37:00Z"/>
              </w:trPr>
              <w:tc>
                <w:tcPr>
                  <w:tcW w:w="2017" w:type="dxa"/>
                  <w:tcBorders>
                    <w:top w:val="nil"/>
                    <w:left w:val="nil"/>
                    <w:bottom w:val="nil"/>
                    <w:right w:val="nil"/>
                  </w:tcBorders>
                  <w:vAlign w:val="bottom"/>
                </w:tcPr>
                <w:p w14:paraId="7001E9A5" w14:textId="4AE5B4E1" w:rsidR="00BB7090" w:rsidRPr="00BB7090" w:rsidDel="00CE24DF" w:rsidRDefault="00BB7090">
                  <w:pPr>
                    <w:pStyle w:val="ListBullet"/>
                    <w:numPr>
                      <w:ilvl w:val="0"/>
                      <w:numId w:val="0"/>
                    </w:numPr>
                    <w:ind w:left="216" w:hanging="216"/>
                    <w:rPr>
                      <w:del w:id="5137" w:author="King, Darryl" w:date="2021-09-23T10:37:00Z"/>
                      <w:rFonts w:asciiTheme="majorHAnsi" w:hAnsiTheme="majorHAnsi" w:cstheme="majorHAnsi"/>
                      <w:color w:val="000000"/>
                      <w:sz w:val="16"/>
                      <w:szCs w:val="16"/>
                    </w:rPr>
                    <w:pPrChange w:id="5138" w:author="King, Darryl" w:date="2021-09-23T10:38:00Z">
                      <w:pPr>
                        <w:autoSpaceDE w:val="0"/>
                        <w:autoSpaceDN w:val="0"/>
                        <w:adjustRightInd w:val="0"/>
                        <w:spacing w:after="0" w:line="240" w:lineRule="auto"/>
                        <w:jc w:val="center"/>
                      </w:pPr>
                    </w:pPrChange>
                  </w:pPr>
                  <w:del w:id="5139" w:author="King, Darryl" w:date="2021-09-23T10:37:00Z">
                    <w:r w:rsidRPr="00BB7090" w:rsidDel="00CE24DF">
                      <w:rPr>
                        <w:rFonts w:asciiTheme="majorHAnsi" w:hAnsiTheme="majorHAnsi" w:cstheme="majorHAnsi"/>
                        <w:color w:val="000000"/>
                        <w:sz w:val="16"/>
                        <w:szCs w:val="16"/>
                      </w:rPr>
                      <w:delText>F3</w:delText>
                    </w:r>
                  </w:del>
                </w:p>
              </w:tc>
              <w:tc>
                <w:tcPr>
                  <w:tcW w:w="1103" w:type="dxa"/>
                  <w:tcBorders>
                    <w:top w:val="nil"/>
                    <w:left w:val="nil"/>
                    <w:bottom w:val="nil"/>
                    <w:right w:val="nil"/>
                  </w:tcBorders>
                  <w:vAlign w:val="bottom"/>
                </w:tcPr>
                <w:p w14:paraId="146D5987" w14:textId="12DAF713" w:rsidR="00BB7090" w:rsidRPr="00BB7090" w:rsidDel="00CE24DF" w:rsidRDefault="00BB7090">
                  <w:pPr>
                    <w:pStyle w:val="ListBullet"/>
                    <w:numPr>
                      <w:ilvl w:val="0"/>
                      <w:numId w:val="0"/>
                    </w:numPr>
                    <w:ind w:left="216" w:hanging="216"/>
                    <w:rPr>
                      <w:del w:id="5140" w:author="King, Darryl" w:date="2021-09-23T10:37:00Z"/>
                      <w:rFonts w:asciiTheme="majorHAnsi" w:hAnsiTheme="majorHAnsi" w:cstheme="majorHAnsi"/>
                      <w:color w:val="000000"/>
                      <w:sz w:val="16"/>
                      <w:szCs w:val="16"/>
                    </w:rPr>
                    <w:pPrChange w:id="5141" w:author="King, Darryl" w:date="2021-09-23T10:38:00Z">
                      <w:pPr>
                        <w:autoSpaceDE w:val="0"/>
                        <w:autoSpaceDN w:val="0"/>
                        <w:adjustRightInd w:val="0"/>
                        <w:spacing w:after="0" w:line="240" w:lineRule="auto"/>
                        <w:ind w:right="10"/>
                        <w:jc w:val="right"/>
                      </w:pPr>
                    </w:pPrChange>
                  </w:pPr>
                  <w:del w:id="5142" w:author="King, Darryl" w:date="2021-09-23T10:37:00Z">
                    <w:r w:rsidRPr="00BB7090" w:rsidDel="00CE24DF">
                      <w:rPr>
                        <w:rFonts w:asciiTheme="majorHAnsi" w:hAnsiTheme="majorHAnsi" w:cstheme="majorHAnsi"/>
                        <w:color w:val="000000"/>
                        <w:sz w:val="16"/>
                        <w:szCs w:val="16"/>
                      </w:rPr>
                      <w:delText>-1709068.</w:delText>
                    </w:r>
                  </w:del>
                </w:p>
              </w:tc>
              <w:tc>
                <w:tcPr>
                  <w:tcW w:w="1207" w:type="dxa"/>
                  <w:tcBorders>
                    <w:top w:val="nil"/>
                    <w:left w:val="nil"/>
                    <w:bottom w:val="nil"/>
                    <w:right w:val="nil"/>
                  </w:tcBorders>
                  <w:vAlign w:val="bottom"/>
                </w:tcPr>
                <w:p w14:paraId="421049D0" w14:textId="7C96D401" w:rsidR="00BB7090" w:rsidRPr="00BB7090" w:rsidDel="00CE24DF" w:rsidRDefault="00BB7090">
                  <w:pPr>
                    <w:pStyle w:val="ListBullet"/>
                    <w:numPr>
                      <w:ilvl w:val="0"/>
                      <w:numId w:val="0"/>
                    </w:numPr>
                    <w:ind w:left="216" w:hanging="216"/>
                    <w:rPr>
                      <w:del w:id="5143" w:author="King, Darryl" w:date="2021-09-23T10:37:00Z"/>
                      <w:rFonts w:asciiTheme="majorHAnsi" w:hAnsiTheme="majorHAnsi" w:cstheme="majorHAnsi"/>
                      <w:color w:val="000000"/>
                      <w:sz w:val="16"/>
                      <w:szCs w:val="16"/>
                    </w:rPr>
                    <w:pPrChange w:id="5144" w:author="King, Darryl" w:date="2021-09-23T10:38:00Z">
                      <w:pPr>
                        <w:autoSpaceDE w:val="0"/>
                        <w:autoSpaceDN w:val="0"/>
                        <w:adjustRightInd w:val="0"/>
                        <w:spacing w:after="0" w:line="240" w:lineRule="auto"/>
                        <w:ind w:right="10"/>
                        <w:jc w:val="right"/>
                      </w:pPr>
                    </w:pPrChange>
                  </w:pPr>
                  <w:del w:id="5145" w:author="King, Darryl" w:date="2021-09-23T10:37:00Z">
                    <w:r w:rsidRPr="00BB7090" w:rsidDel="00CE24DF">
                      <w:rPr>
                        <w:rFonts w:asciiTheme="majorHAnsi" w:hAnsiTheme="majorHAnsi" w:cstheme="majorHAnsi"/>
                        <w:color w:val="000000"/>
                        <w:sz w:val="16"/>
                        <w:szCs w:val="16"/>
                      </w:rPr>
                      <w:delText>375741.5</w:delText>
                    </w:r>
                  </w:del>
                </w:p>
              </w:tc>
              <w:tc>
                <w:tcPr>
                  <w:tcW w:w="1208" w:type="dxa"/>
                  <w:tcBorders>
                    <w:top w:val="nil"/>
                    <w:left w:val="nil"/>
                    <w:bottom w:val="nil"/>
                    <w:right w:val="nil"/>
                  </w:tcBorders>
                  <w:vAlign w:val="bottom"/>
                </w:tcPr>
                <w:p w14:paraId="05EC8C21" w14:textId="39C32257" w:rsidR="00BB7090" w:rsidRPr="00BB7090" w:rsidDel="00CE24DF" w:rsidRDefault="00BB7090">
                  <w:pPr>
                    <w:pStyle w:val="ListBullet"/>
                    <w:numPr>
                      <w:ilvl w:val="0"/>
                      <w:numId w:val="0"/>
                    </w:numPr>
                    <w:ind w:left="216" w:hanging="216"/>
                    <w:rPr>
                      <w:del w:id="5146" w:author="King, Darryl" w:date="2021-09-23T10:37:00Z"/>
                      <w:rFonts w:asciiTheme="majorHAnsi" w:hAnsiTheme="majorHAnsi" w:cstheme="majorHAnsi"/>
                      <w:color w:val="000000"/>
                      <w:sz w:val="16"/>
                      <w:szCs w:val="16"/>
                    </w:rPr>
                    <w:pPrChange w:id="5147" w:author="King, Darryl" w:date="2021-09-23T10:38:00Z">
                      <w:pPr>
                        <w:autoSpaceDE w:val="0"/>
                        <w:autoSpaceDN w:val="0"/>
                        <w:adjustRightInd w:val="0"/>
                        <w:spacing w:after="0" w:line="240" w:lineRule="auto"/>
                        <w:ind w:right="10"/>
                        <w:jc w:val="right"/>
                      </w:pPr>
                    </w:pPrChange>
                  </w:pPr>
                  <w:del w:id="5148" w:author="King, Darryl" w:date="2021-09-23T10:37:00Z">
                    <w:r w:rsidRPr="00BB7090" w:rsidDel="00CE24DF">
                      <w:rPr>
                        <w:rFonts w:asciiTheme="majorHAnsi" w:hAnsiTheme="majorHAnsi" w:cstheme="majorHAnsi"/>
                        <w:color w:val="000000"/>
                        <w:sz w:val="16"/>
                        <w:szCs w:val="16"/>
                      </w:rPr>
                      <w:delText>-4.548522</w:delText>
                    </w:r>
                  </w:del>
                </w:p>
              </w:tc>
              <w:tc>
                <w:tcPr>
                  <w:tcW w:w="997" w:type="dxa"/>
                  <w:tcBorders>
                    <w:top w:val="nil"/>
                    <w:left w:val="nil"/>
                    <w:bottom w:val="nil"/>
                    <w:right w:val="nil"/>
                  </w:tcBorders>
                  <w:vAlign w:val="bottom"/>
                </w:tcPr>
                <w:p w14:paraId="5EC8801D" w14:textId="11E0831A" w:rsidR="00BB7090" w:rsidRPr="00BB7090" w:rsidDel="00CE24DF" w:rsidRDefault="00BB7090">
                  <w:pPr>
                    <w:pStyle w:val="ListBullet"/>
                    <w:numPr>
                      <w:ilvl w:val="0"/>
                      <w:numId w:val="0"/>
                    </w:numPr>
                    <w:ind w:left="216" w:hanging="216"/>
                    <w:rPr>
                      <w:del w:id="5149" w:author="King, Darryl" w:date="2021-09-23T10:37:00Z"/>
                      <w:rFonts w:asciiTheme="majorHAnsi" w:hAnsiTheme="majorHAnsi" w:cstheme="majorHAnsi"/>
                      <w:color w:val="000000"/>
                      <w:sz w:val="16"/>
                      <w:szCs w:val="16"/>
                    </w:rPr>
                    <w:pPrChange w:id="5150" w:author="King, Darryl" w:date="2021-09-23T10:38:00Z">
                      <w:pPr>
                        <w:autoSpaceDE w:val="0"/>
                        <w:autoSpaceDN w:val="0"/>
                        <w:adjustRightInd w:val="0"/>
                        <w:spacing w:after="0" w:line="240" w:lineRule="auto"/>
                        <w:ind w:right="10"/>
                        <w:jc w:val="right"/>
                      </w:pPr>
                    </w:pPrChange>
                  </w:pPr>
                  <w:del w:id="515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A54FD09" w14:textId="122F11E3" w:rsidTr="00065FB3">
              <w:trPr>
                <w:trHeight w:val="66"/>
                <w:jc w:val="center"/>
                <w:del w:id="5152" w:author="King, Darryl" w:date="2021-09-23T10:37:00Z"/>
              </w:trPr>
              <w:tc>
                <w:tcPr>
                  <w:tcW w:w="2017" w:type="dxa"/>
                  <w:tcBorders>
                    <w:top w:val="nil"/>
                    <w:left w:val="nil"/>
                    <w:bottom w:val="nil"/>
                    <w:right w:val="nil"/>
                  </w:tcBorders>
                  <w:vAlign w:val="bottom"/>
                </w:tcPr>
                <w:p w14:paraId="72AC9C46" w14:textId="167CAB9B" w:rsidR="00BB7090" w:rsidRPr="00BB7090" w:rsidDel="00CE24DF" w:rsidRDefault="00BB7090">
                  <w:pPr>
                    <w:pStyle w:val="ListBullet"/>
                    <w:numPr>
                      <w:ilvl w:val="0"/>
                      <w:numId w:val="0"/>
                    </w:numPr>
                    <w:ind w:left="216" w:hanging="216"/>
                    <w:rPr>
                      <w:del w:id="5153" w:author="King, Darryl" w:date="2021-09-23T10:37:00Z"/>
                      <w:rFonts w:asciiTheme="majorHAnsi" w:hAnsiTheme="majorHAnsi" w:cstheme="majorHAnsi"/>
                      <w:color w:val="000000"/>
                      <w:sz w:val="16"/>
                      <w:szCs w:val="16"/>
                    </w:rPr>
                    <w:pPrChange w:id="5154" w:author="King, Darryl" w:date="2021-09-23T10:38:00Z">
                      <w:pPr>
                        <w:autoSpaceDE w:val="0"/>
                        <w:autoSpaceDN w:val="0"/>
                        <w:adjustRightInd w:val="0"/>
                        <w:spacing w:after="0" w:line="240" w:lineRule="auto"/>
                        <w:jc w:val="center"/>
                      </w:pPr>
                    </w:pPrChange>
                  </w:pPr>
                  <w:del w:id="5155" w:author="King, Darryl" w:date="2021-09-23T10:37:00Z">
                    <w:r w:rsidRPr="00BB7090" w:rsidDel="00CE24DF">
                      <w:rPr>
                        <w:rFonts w:asciiTheme="majorHAnsi" w:hAnsiTheme="majorHAnsi" w:cstheme="majorHAnsi"/>
                        <w:color w:val="000000"/>
                        <w:sz w:val="16"/>
                        <w:szCs w:val="16"/>
                      </w:rPr>
                      <w:delText>W1</w:delText>
                    </w:r>
                  </w:del>
                </w:p>
              </w:tc>
              <w:tc>
                <w:tcPr>
                  <w:tcW w:w="1103" w:type="dxa"/>
                  <w:tcBorders>
                    <w:top w:val="nil"/>
                    <w:left w:val="nil"/>
                    <w:bottom w:val="nil"/>
                    <w:right w:val="nil"/>
                  </w:tcBorders>
                  <w:vAlign w:val="bottom"/>
                </w:tcPr>
                <w:p w14:paraId="62F41746" w14:textId="123F9B70" w:rsidR="00BB7090" w:rsidRPr="00BB7090" w:rsidDel="00CE24DF" w:rsidRDefault="00BB7090">
                  <w:pPr>
                    <w:pStyle w:val="ListBullet"/>
                    <w:numPr>
                      <w:ilvl w:val="0"/>
                      <w:numId w:val="0"/>
                    </w:numPr>
                    <w:ind w:left="216" w:hanging="216"/>
                    <w:rPr>
                      <w:del w:id="5156" w:author="King, Darryl" w:date="2021-09-23T10:37:00Z"/>
                      <w:rFonts w:asciiTheme="majorHAnsi" w:hAnsiTheme="majorHAnsi" w:cstheme="majorHAnsi"/>
                      <w:color w:val="000000"/>
                      <w:sz w:val="16"/>
                      <w:szCs w:val="16"/>
                    </w:rPr>
                    <w:pPrChange w:id="5157" w:author="King, Darryl" w:date="2021-09-23T10:38:00Z">
                      <w:pPr>
                        <w:autoSpaceDE w:val="0"/>
                        <w:autoSpaceDN w:val="0"/>
                        <w:adjustRightInd w:val="0"/>
                        <w:spacing w:after="0" w:line="240" w:lineRule="auto"/>
                        <w:ind w:right="10"/>
                        <w:jc w:val="right"/>
                      </w:pPr>
                    </w:pPrChange>
                  </w:pPr>
                  <w:del w:id="5158" w:author="King, Darryl" w:date="2021-09-23T10:37:00Z">
                    <w:r w:rsidRPr="00BB7090" w:rsidDel="00CE24DF">
                      <w:rPr>
                        <w:rFonts w:asciiTheme="majorHAnsi" w:hAnsiTheme="majorHAnsi" w:cstheme="majorHAnsi"/>
                        <w:color w:val="000000"/>
                        <w:sz w:val="16"/>
                        <w:szCs w:val="16"/>
                      </w:rPr>
                      <w:delText>-11397458</w:delText>
                    </w:r>
                  </w:del>
                </w:p>
              </w:tc>
              <w:tc>
                <w:tcPr>
                  <w:tcW w:w="1207" w:type="dxa"/>
                  <w:tcBorders>
                    <w:top w:val="nil"/>
                    <w:left w:val="nil"/>
                    <w:bottom w:val="nil"/>
                    <w:right w:val="nil"/>
                  </w:tcBorders>
                  <w:vAlign w:val="bottom"/>
                </w:tcPr>
                <w:p w14:paraId="492DBD5C" w14:textId="44E9CC69" w:rsidR="00BB7090" w:rsidRPr="00BB7090" w:rsidDel="00CE24DF" w:rsidRDefault="00BB7090">
                  <w:pPr>
                    <w:pStyle w:val="ListBullet"/>
                    <w:numPr>
                      <w:ilvl w:val="0"/>
                      <w:numId w:val="0"/>
                    </w:numPr>
                    <w:ind w:left="216" w:hanging="216"/>
                    <w:rPr>
                      <w:del w:id="5159" w:author="King, Darryl" w:date="2021-09-23T10:37:00Z"/>
                      <w:rFonts w:asciiTheme="majorHAnsi" w:hAnsiTheme="majorHAnsi" w:cstheme="majorHAnsi"/>
                      <w:color w:val="000000"/>
                      <w:sz w:val="16"/>
                      <w:szCs w:val="16"/>
                    </w:rPr>
                    <w:pPrChange w:id="5160" w:author="King, Darryl" w:date="2021-09-23T10:38:00Z">
                      <w:pPr>
                        <w:autoSpaceDE w:val="0"/>
                        <w:autoSpaceDN w:val="0"/>
                        <w:adjustRightInd w:val="0"/>
                        <w:spacing w:after="0" w:line="240" w:lineRule="auto"/>
                        <w:ind w:right="10"/>
                        <w:jc w:val="right"/>
                      </w:pPr>
                    </w:pPrChange>
                  </w:pPr>
                  <w:del w:id="5161" w:author="King, Darryl" w:date="2021-09-23T10:37:00Z">
                    <w:r w:rsidRPr="00BB7090" w:rsidDel="00CE24DF">
                      <w:rPr>
                        <w:rFonts w:asciiTheme="majorHAnsi" w:hAnsiTheme="majorHAnsi" w:cstheme="majorHAnsi"/>
                        <w:color w:val="000000"/>
                        <w:sz w:val="16"/>
                        <w:szCs w:val="16"/>
                      </w:rPr>
                      <w:delText>994705.1</w:delText>
                    </w:r>
                  </w:del>
                </w:p>
              </w:tc>
              <w:tc>
                <w:tcPr>
                  <w:tcW w:w="1208" w:type="dxa"/>
                  <w:tcBorders>
                    <w:top w:val="nil"/>
                    <w:left w:val="nil"/>
                    <w:bottom w:val="nil"/>
                    <w:right w:val="nil"/>
                  </w:tcBorders>
                  <w:vAlign w:val="bottom"/>
                </w:tcPr>
                <w:p w14:paraId="7AC63F98" w14:textId="1E6F9BC1" w:rsidR="00BB7090" w:rsidRPr="00BB7090" w:rsidDel="00CE24DF" w:rsidRDefault="00BB7090">
                  <w:pPr>
                    <w:pStyle w:val="ListBullet"/>
                    <w:numPr>
                      <w:ilvl w:val="0"/>
                      <w:numId w:val="0"/>
                    </w:numPr>
                    <w:ind w:left="216" w:hanging="216"/>
                    <w:rPr>
                      <w:del w:id="5162" w:author="King, Darryl" w:date="2021-09-23T10:37:00Z"/>
                      <w:rFonts w:asciiTheme="majorHAnsi" w:hAnsiTheme="majorHAnsi" w:cstheme="majorHAnsi"/>
                      <w:color w:val="000000"/>
                      <w:sz w:val="16"/>
                      <w:szCs w:val="16"/>
                    </w:rPr>
                    <w:pPrChange w:id="5163" w:author="King, Darryl" w:date="2021-09-23T10:38:00Z">
                      <w:pPr>
                        <w:autoSpaceDE w:val="0"/>
                        <w:autoSpaceDN w:val="0"/>
                        <w:adjustRightInd w:val="0"/>
                        <w:spacing w:after="0" w:line="240" w:lineRule="auto"/>
                        <w:ind w:right="10"/>
                        <w:jc w:val="right"/>
                      </w:pPr>
                    </w:pPrChange>
                  </w:pPr>
                  <w:del w:id="5164" w:author="King, Darryl" w:date="2021-09-23T10:37:00Z">
                    <w:r w:rsidRPr="00BB7090" w:rsidDel="00CE24DF">
                      <w:rPr>
                        <w:rFonts w:asciiTheme="majorHAnsi" w:hAnsiTheme="majorHAnsi" w:cstheme="majorHAnsi"/>
                        <w:color w:val="000000"/>
                        <w:sz w:val="16"/>
                        <w:szCs w:val="16"/>
                      </w:rPr>
                      <w:delText>-11.45813</w:delText>
                    </w:r>
                  </w:del>
                </w:p>
              </w:tc>
              <w:tc>
                <w:tcPr>
                  <w:tcW w:w="997" w:type="dxa"/>
                  <w:tcBorders>
                    <w:top w:val="nil"/>
                    <w:left w:val="nil"/>
                    <w:bottom w:val="nil"/>
                    <w:right w:val="nil"/>
                  </w:tcBorders>
                  <w:vAlign w:val="bottom"/>
                </w:tcPr>
                <w:p w14:paraId="2282ADDF" w14:textId="1A783FAA" w:rsidR="00BB7090" w:rsidRPr="00BB7090" w:rsidDel="00CE24DF" w:rsidRDefault="00BB7090">
                  <w:pPr>
                    <w:pStyle w:val="ListBullet"/>
                    <w:numPr>
                      <w:ilvl w:val="0"/>
                      <w:numId w:val="0"/>
                    </w:numPr>
                    <w:ind w:left="216" w:hanging="216"/>
                    <w:rPr>
                      <w:del w:id="5165" w:author="King, Darryl" w:date="2021-09-23T10:37:00Z"/>
                      <w:rFonts w:asciiTheme="majorHAnsi" w:hAnsiTheme="majorHAnsi" w:cstheme="majorHAnsi"/>
                      <w:color w:val="000000"/>
                      <w:sz w:val="16"/>
                      <w:szCs w:val="16"/>
                    </w:rPr>
                    <w:pPrChange w:id="5166" w:author="King, Darryl" w:date="2021-09-23T10:38:00Z">
                      <w:pPr>
                        <w:autoSpaceDE w:val="0"/>
                        <w:autoSpaceDN w:val="0"/>
                        <w:adjustRightInd w:val="0"/>
                        <w:spacing w:after="0" w:line="240" w:lineRule="auto"/>
                        <w:ind w:right="10"/>
                        <w:jc w:val="right"/>
                      </w:pPr>
                    </w:pPrChange>
                  </w:pPr>
                  <w:del w:id="516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E719F15" w14:textId="0207837C" w:rsidTr="00065FB3">
              <w:trPr>
                <w:trHeight w:val="66"/>
                <w:jc w:val="center"/>
                <w:del w:id="5168" w:author="King, Darryl" w:date="2021-09-23T10:37:00Z"/>
              </w:trPr>
              <w:tc>
                <w:tcPr>
                  <w:tcW w:w="2017" w:type="dxa"/>
                  <w:tcBorders>
                    <w:top w:val="nil"/>
                    <w:left w:val="nil"/>
                    <w:bottom w:val="nil"/>
                    <w:right w:val="nil"/>
                  </w:tcBorders>
                  <w:vAlign w:val="bottom"/>
                </w:tcPr>
                <w:p w14:paraId="797BFE82" w14:textId="1E95B195" w:rsidR="00BB7090" w:rsidRPr="00BB7090" w:rsidDel="00CE24DF" w:rsidRDefault="00BB7090">
                  <w:pPr>
                    <w:pStyle w:val="ListBullet"/>
                    <w:numPr>
                      <w:ilvl w:val="0"/>
                      <w:numId w:val="0"/>
                    </w:numPr>
                    <w:ind w:left="216" w:hanging="216"/>
                    <w:rPr>
                      <w:del w:id="5169" w:author="King, Darryl" w:date="2021-09-23T10:37:00Z"/>
                      <w:rFonts w:asciiTheme="majorHAnsi" w:hAnsiTheme="majorHAnsi" w:cstheme="majorHAnsi"/>
                      <w:color w:val="000000"/>
                      <w:sz w:val="16"/>
                      <w:szCs w:val="16"/>
                    </w:rPr>
                    <w:pPrChange w:id="5170" w:author="King, Darryl" w:date="2021-09-23T10:38:00Z">
                      <w:pPr>
                        <w:autoSpaceDE w:val="0"/>
                        <w:autoSpaceDN w:val="0"/>
                        <w:adjustRightInd w:val="0"/>
                        <w:spacing w:after="0" w:line="240" w:lineRule="auto"/>
                        <w:jc w:val="center"/>
                      </w:pPr>
                    </w:pPrChange>
                  </w:pPr>
                  <w:del w:id="5171" w:author="King, Darryl" w:date="2021-09-23T10:37:00Z">
                    <w:r w:rsidRPr="00BB7090" w:rsidDel="00CE24DF">
                      <w:rPr>
                        <w:rFonts w:asciiTheme="majorHAnsi" w:hAnsiTheme="majorHAnsi" w:cstheme="majorHAnsi"/>
                        <w:color w:val="000000"/>
                        <w:sz w:val="16"/>
                        <w:szCs w:val="16"/>
                      </w:rPr>
                      <w:delText>W2</w:delText>
                    </w:r>
                  </w:del>
                </w:p>
              </w:tc>
              <w:tc>
                <w:tcPr>
                  <w:tcW w:w="1103" w:type="dxa"/>
                  <w:tcBorders>
                    <w:top w:val="nil"/>
                    <w:left w:val="nil"/>
                    <w:bottom w:val="nil"/>
                    <w:right w:val="nil"/>
                  </w:tcBorders>
                  <w:vAlign w:val="bottom"/>
                </w:tcPr>
                <w:p w14:paraId="24DFC2EE" w14:textId="3F9B35CD" w:rsidR="00BB7090" w:rsidRPr="00BB7090" w:rsidDel="00CE24DF" w:rsidRDefault="00BB7090">
                  <w:pPr>
                    <w:pStyle w:val="ListBullet"/>
                    <w:numPr>
                      <w:ilvl w:val="0"/>
                      <w:numId w:val="0"/>
                    </w:numPr>
                    <w:ind w:left="216" w:hanging="216"/>
                    <w:rPr>
                      <w:del w:id="5172" w:author="King, Darryl" w:date="2021-09-23T10:37:00Z"/>
                      <w:rFonts w:asciiTheme="majorHAnsi" w:hAnsiTheme="majorHAnsi" w:cstheme="majorHAnsi"/>
                      <w:color w:val="000000"/>
                      <w:sz w:val="16"/>
                      <w:szCs w:val="16"/>
                    </w:rPr>
                    <w:pPrChange w:id="5173" w:author="King, Darryl" w:date="2021-09-23T10:38:00Z">
                      <w:pPr>
                        <w:autoSpaceDE w:val="0"/>
                        <w:autoSpaceDN w:val="0"/>
                        <w:adjustRightInd w:val="0"/>
                        <w:spacing w:after="0" w:line="240" w:lineRule="auto"/>
                        <w:ind w:right="10"/>
                        <w:jc w:val="right"/>
                      </w:pPr>
                    </w:pPrChange>
                  </w:pPr>
                  <w:del w:id="5174" w:author="King, Darryl" w:date="2021-09-23T10:37:00Z">
                    <w:r w:rsidRPr="00BB7090" w:rsidDel="00CE24DF">
                      <w:rPr>
                        <w:rFonts w:asciiTheme="majorHAnsi" w:hAnsiTheme="majorHAnsi" w:cstheme="majorHAnsi"/>
                        <w:color w:val="000000"/>
                        <w:sz w:val="16"/>
                        <w:szCs w:val="16"/>
                      </w:rPr>
                      <w:delText>-11093698</w:delText>
                    </w:r>
                  </w:del>
                </w:p>
              </w:tc>
              <w:tc>
                <w:tcPr>
                  <w:tcW w:w="1207" w:type="dxa"/>
                  <w:tcBorders>
                    <w:top w:val="nil"/>
                    <w:left w:val="nil"/>
                    <w:bottom w:val="nil"/>
                    <w:right w:val="nil"/>
                  </w:tcBorders>
                  <w:vAlign w:val="bottom"/>
                </w:tcPr>
                <w:p w14:paraId="3745E81F" w14:textId="0293C161" w:rsidR="00BB7090" w:rsidRPr="00BB7090" w:rsidDel="00CE24DF" w:rsidRDefault="00BB7090">
                  <w:pPr>
                    <w:pStyle w:val="ListBullet"/>
                    <w:numPr>
                      <w:ilvl w:val="0"/>
                      <w:numId w:val="0"/>
                    </w:numPr>
                    <w:ind w:left="216" w:hanging="216"/>
                    <w:rPr>
                      <w:del w:id="5175" w:author="King, Darryl" w:date="2021-09-23T10:37:00Z"/>
                      <w:rFonts w:asciiTheme="majorHAnsi" w:hAnsiTheme="majorHAnsi" w:cstheme="majorHAnsi"/>
                      <w:color w:val="000000"/>
                      <w:sz w:val="16"/>
                      <w:szCs w:val="16"/>
                    </w:rPr>
                    <w:pPrChange w:id="5176" w:author="King, Darryl" w:date="2021-09-23T10:38:00Z">
                      <w:pPr>
                        <w:autoSpaceDE w:val="0"/>
                        <w:autoSpaceDN w:val="0"/>
                        <w:adjustRightInd w:val="0"/>
                        <w:spacing w:after="0" w:line="240" w:lineRule="auto"/>
                        <w:ind w:right="10"/>
                        <w:jc w:val="right"/>
                      </w:pPr>
                    </w:pPrChange>
                  </w:pPr>
                  <w:del w:id="5177" w:author="King, Darryl" w:date="2021-09-23T10:37:00Z">
                    <w:r w:rsidRPr="00BB7090" w:rsidDel="00CE24DF">
                      <w:rPr>
                        <w:rFonts w:asciiTheme="majorHAnsi" w:hAnsiTheme="majorHAnsi" w:cstheme="majorHAnsi"/>
                        <w:color w:val="000000"/>
                        <w:sz w:val="16"/>
                        <w:szCs w:val="16"/>
                      </w:rPr>
                      <w:delText>1077530.</w:delText>
                    </w:r>
                  </w:del>
                </w:p>
              </w:tc>
              <w:tc>
                <w:tcPr>
                  <w:tcW w:w="1208" w:type="dxa"/>
                  <w:tcBorders>
                    <w:top w:val="nil"/>
                    <w:left w:val="nil"/>
                    <w:bottom w:val="nil"/>
                    <w:right w:val="nil"/>
                  </w:tcBorders>
                  <w:vAlign w:val="bottom"/>
                </w:tcPr>
                <w:p w14:paraId="0FE6C7EE" w14:textId="177AA9EB" w:rsidR="00BB7090" w:rsidRPr="00BB7090" w:rsidDel="00CE24DF" w:rsidRDefault="00BB7090">
                  <w:pPr>
                    <w:pStyle w:val="ListBullet"/>
                    <w:numPr>
                      <w:ilvl w:val="0"/>
                      <w:numId w:val="0"/>
                    </w:numPr>
                    <w:ind w:left="216" w:hanging="216"/>
                    <w:rPr>
                      <w:del w:id="5178" w:author="King, Darryl" w:date="2021-09-23T10:37:00Z"/>
                      <w:rFonts w:asciiTheme="majorHAnsi" w:hAnsiTheme="majorHAnsi" w:cstheme="majorHAnsi"/>
                      <w:color w:val="000000"/>
                      <w:sz w:val="16"/>
                      <w:szCs w:val="16"/>
                    </w:rPr>
                    <w:pPrChange w:id="5179" w:author="King, Darryl" w:date="2021-09-23T10:38:00Z">
                      <w:pPr>
                        <w:autoSpaceDE w:val="0"/>
                        <w:autoSpaceDN w:val="0"/>
                        <w:adjustRightInd w:val="0"/>
                        <w:spacing w:after="0" w:line="240" w:lineRule="auto"/>
                        <w:ind w:right="10"/>
                        <w:jc w:val="right"/>
                      </w:pPr>
                    </w:pPrChange>
                  </w:pPr>
                  <w:del w:id="5180" w:author="King, Darryl" w:date="2021-09-23T10:37:00Z">
                    <w:r w:rsidRPr="00BB7090" w:rsidDel="00CE24DF">
                      <w:rPr>
                        <w:rFonts w:asciiTheme="majorHAnsi" w:hAnsiTheme="majorHAnsi" w:cstheme="majorHAnsi"/>
                        <w:color w:val="000000"/>
                        <w:sz w:val="16"/>
                        <w:szCs w:val="16"/>
                      </w:rPr>
                      <w:delText>-10.29548</w:delText>
                    </w:r>
                  </w:del>
                </w:p>
              </w:tc>
              <w:tc>
                <w:tcPr>
                  <w:tcW w:w="997" w:type="dxa"/>
                  <w:tcBorders>
                    <w:top w:val="nil"/>
                    <w:left w:val="nil"/>
                    <w:bottom w:val="nil"/>
                    <w:right w:val="nil"/>
                  </w:tcBorders>
                  <w:vAlign w:val="bottom"/>
                </w:tcPr>
                <w:p w14:paraId="2390A0B2" w14:textId="303F28A8" w:rsidR="00BB7090" w:rsidRPr="00BB7090" w:rsidDel="00CE24DF" w:rsidRDefault="00BB7090">
                  <w:pPr>
                    <w:pStyle w:val="ListBullet"/>
                    <w:numPr>
                      <w:ilvl w:val="0"/>
                      <w:numId w:val="0"/>
                    </w:numPr>
                    <w:ind w:left="216" w:hanging="216"/>
                    <w:rPr>
                      <w:del w:id="5181" w:author="King, Darryl" w:date="2021-09-23T10:37:00Z"/>
                      <w:rFonts w:asciiTheme="majorHAnsi" w:hAnsiTheme="majorHAnsi" w:cstheme="majorHAnsi"/>
                      <w:color w:val="000000"/>
                      <w:sz w:val="16"/>
                      <w:szCs w:val="16"/>
                    </w:rPr>
                    <w:pPrChange w:id="5182" w:author="King, Darryl" w:date="2021-09-23T10:38:00Z">
                      <w:pPr>
                        <w:autoSpaceDE w:val="0"/>
                        <w:autoSpaceDN w:val="0"/>
                        <w:adjustRightInd w:val="0"/>
                        <w:spacing w:after="0" w:line="240" w:lineRule="auto"/>
                        <w:ind w:right="10"/>
                        <w:jc w:val="right"/>
                      </w:pPr>
                    </w:pPrChange>
                  </w:pPr>
                  <w:del w:id="518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6D4A2EC" w14:textId="71360F36" w:rsidTr="00065FB3">
              <w:trPr>
                <w:trHeight w:val="66"/>
                <w:jc w:val="center"/>
                <w:del w:id="5184" w:author="King, Darryl" w:date="2021-09-23T10:37:00Z"/>
              </w:trPr>
              <w:tc>
                <w:tcPr>
                  <w:tcW w:w="2017" w:type="dxa"/>
                  <w:tcBorders>
                    <w:top w:val="nil"/>
                    <w:left w:val="nil"/>
                    <w:bottom w:val="nil"/>
                    <w:right w:val="nil"/>
                  </w:tcBorders>
                  <w:vAlign w:val="bottom"/>
                </w:tcPr>
                <w:p w14:paraId="67F0E156" w14:textId="7BD07D95" w:rsidR="00BB7090" w:rsidRPr="00BB7090" w:rsidDel="00CE24DF" w:rsidRDefault="00BB7090">
                  <w:pPr>
                    <w:pStyle w:val="ListBullet"/>
                    <w:numPr>
                      <w:ilvl w:val="0"/>
                      <w:numId w:val="0"/>
                    </w:numPr>
                    <w:ind w:left="216" w:hanging="216"/>
                    <w:rPr>
                      <w:del w:id="5185" w:author="King, Darryl" w:date="2021-09-23T10:37:00Z"/>
                      <w:rFonts w:asciiTheme="majorHAnsi" w:hAnsiTheme="majorHAnsi" w:cstheme="majorHAnsi"/>
                      <w:color w:val="000000"/>
                      <w:sz w:val="16"/>
                      <w:szCs w:val="16"/>
                    </w:rPr>
                    <w:pPrChange w:id="5186" w:author="King, Darryl" w:date="2021-09-23T10:38:00Z">
                      <w:pPr>
                        <w:autoSpaceDE w:val="0"/>
                        <w:autoSpaceDN w:val="0"/>
                        <w:adjustRightInd w:val="0"/>
                        <w:spacing w:after="0" w:line="240" w:lineRule="auto"/>
                        <w:jc w:val="center"/>
                      </w:pPr>
                    </w:pPrChange>
                  </w:pPr>
                  <w:del w:id="5187" w:author="King, Darryl" w:date="2021-09-23T10:37:00Z">
                    <w:r w:rsidRPr="00BB7090" w:rsidDel="00CE24DF">
                      <w:rPr>
                        <w:rFonts w:asciiTheme="majorHAnsi" w:hAnsiTheme="majorHAnsi" w:cstheme="majorHAnsi"/>
                        <w:color w:val="000000"/>
                        <w:sz w:val="16"/>
                        <w:szCs w:val="16"/>
                      </w:rPr>
                      <w:delText>W3</w:delText>
                    </w:r>
                  </w:del>
                </w:p>
              </w:tc>
              <w:tc>
                <w:tcPr>
                  <w:tcW w:w="1103" w:type="dxa"/>
                  <w:tcBorders>
                    <w:top w:val="nil"/>
                    <w:left w:val="nil"/>
                    <w:bottom w:val="nil"/>
                    <w:right w:val="nil"/>
                  </w:tcBorders>
                  <w:vAlign w:val="bottom"/>
                </w:tcPr>
                <w:p w14:paraId="1F019210" w14:textId="1A4E440B" w:rsidR="00BB7090" w:rsidRPr="00BB7090" w:rsidDel="00CE24DF" w:rsidRDefault="00BB7090">
                  <w:pPr>
                    <w:pStyle w:val="ListBullet"/>
                    <w:numPr>
                      <w:ilvl w:val="0"/>
                      <w:numId w:val="0"/>
                    </w:numPr>
                    <w:ind w:left="216" w:hanging="216"/>
                    <w:rPr>
                      <w:del w:id="5188" w:author="King, Darryl" w:date="2021-09-23T10:37:00Z"/>
                      <w:rFonts w:asciiTheme="majorHAnsi" w:hAnsiTheme="majorHAnsi" w:cstheme="majorHAnsi"/>
                      <w:color w:val="000000"/>
                      <w:sz w:val="16"/>
                      <w:szCs w:val="16"/>
                    </w:rPr>
                    <w:pPrChange w:id="5189" w:author="King, Darryl" w:date="2021-09-23T10:38:00Z">
                      <w:pPr>
                        <w:autoSpaceDE w:val="0"/>
                        <w:autoSpaceDN w:val="0"/>
                        <w:adjustRightInd w:val="0"/>
                        <w:spacing w:after="0" w:line="240" w:lineRule="auto"/>
                        <w:ind w:right="10"/>
                        <w:jc w:val="right"/>
                      </w:pPr>
                    </w:pPrChange>
                  </w:pPr>
                  <w:del w:id="5190" w:author="King, Darryl" w:date="2021-09-23T10:37:00Z">
                    <w:r w:rsidRPr="00BB7090" w:rsidDel="00CE24DF">
                      <w:rPr>
                        <w:rFonts w:asciiTheme="majorHAnsi" w:hAnsiTheme="majorHAnsi" w:cstheme="majorHAnsi"/>
                        <w:color w:val="000000"/>
                        <w:sz w:val="16"/>
                        <w:szCs w:val="16"/>
                      </w:rPr>
                      <w:delText>-11862310</w:delText>
                    </w:r>
                  </w:del>
                </w:p>
              </w:tc>
              <w:tc>
                <w:tcPr>
                  <w:tcW w:w="1207" w:type="dxa"/>
                  <w:tcBorders>
                    <w:top w:val="nil"/>
                    <w:left w:val="nil"/>
                    <w:bottom w:val="nil"/>
                    <w:right w:val="nil"/>
                  </w:tcBorders>
                  <w:vAlign w:val="bottom"/>
                </w:tcPr>
                <w:p w14:paraId="1A4D1FEB" w14:textId="3EF8ACB0" w:rsidR="00BB7090" w:rsidRPr="00BB7090" w:rsidDel="00CE24DF" w:rsidRDefault="00BB7090">
                  <w:pPr>
                    <w:pStyle w:val="ListBullet"/>
                    <w:numPr>
                      <w:ilvl w:val="0"/>
                      <w:numId w:val="0"/>
                    </w:numPr>
                    <w:ind w:left="216" w:hanging="216"/>
                    <w:rPr>
                      <w:del w:id="5191" w:author="King, Darryl" w:date="2021-09-23T10:37:00Z"/>
                      <w:rFonts w:asciiTheme="majorHAnsi" w:hAnsiTheme="majorHAnsi" w:cstheme="majorHAnsi"/>
                      <w:color w:val="000000"/>
                      <w:sz w:val="16"/>
                      <w:szCs w:val="16"/>
                    </w:rPr>
                    <w:pPrChange w:id="5192" w:author="King, Darryl" w:date="2021-09-23T10:38:00Z">
                      <w:pPr>
                        <w:autoSpaceDE w:val="0"/>
                        <w:autoSpaceDN w:val="0"/>
                        <w:adjustRightInd w:val="0"/>
                        <w:spacing w:after="0" w:line="240" w:lineRule="auto"/>
                        <w:ind w:right="10"/>
                        <w:jc w:val="right"/>
                      </w:pPr>
                    </w:pPrChange>
                  </w:pPr>
                  <w:del w:id="5193" w:author="King, Darryl" w:date="2021-09-23T10:37:00Z">
                    <w:r w:rsidRPr="00BB7090" w:rsidDel="00CE24DF">
                      <w:rPr>
                        <w:rFonts w:asciiTheme="majorHAnsi" w:hAnsiTheme="majorHAnsi" w:cstheme="majorHAnsi"/>
                        <w:color w:val="000000"/>
                        <w:sz w:val="16"/>
                        <w:szCs w:val="16"/>
                      </w:rPr>
                      <w:delText>1084411.</w:delText>
                    </w:r>
                  </w:del>
                </w:p>
              </w:tc>
              <w:tc>
                <w:tcPr>
                  <w:tcW w:w="1208" w:type="dxa"/>
                  <w:tcBorders>
                    <w:top w:val="nil"/>
                    <w:left w:val="nil"/>
                    <w:bottom w:val="nil"/>
                    <w:right w:val="nil"/>
                  </w:tcBorders>
                  <w:vAlign w:val="bottom"/>
                </w:tcPr>
                <w:p w14:paraId="1BCE4560" w14:textId="23F9690C" w:rsidR="00BB7090" w:rsidRPr="00BB7090" w:rsidDel="00CE24DF" w:rsidRDefault="00BB7090">
                  <w:pPr>
                    <w:pStyle w:val="ListBullet"/>
                    <w:numPr>
                      <w:ilvl w:val="0"/>
                      <w:numId w:val="0"/>
                    </w:numPr>
                    <w:ind w:left="216" w:hanging="216"/>
                    <w:rPr>
                      <w:del w:id="5194" w:author="King, Darryl" w:date="2021-09-23T10:37:00Z"/>
                      <w:rFonts w:asciiTheme="majorHAnsi" w:hAnsiTheme="majorHAnsi" w:cstheme="majorHAnsi"/>
                      <w:color w:val="000000"/>
                      <w:sz w:val="16"/>
                      <w:szCs w:val="16"/>
                    </w:rPr>
                    <w:pPrChange w:id="5195" w:author="King, Darryl" w:date="2021-09-23T10:38:00Z">
                      <w:pPr>
                        <w:autoSpaceDE w:val="0"/>
                        <w:autoSpaceDN w:val="0"/>
                        <w:adjustRightInd w:val="0"/>
                        <w:spacing w:after="0" w:line="240" w:lineRule="auto"/>
                        <w:ind w:right="10"/>
                        <w:jc w:val="right"/>
                      </w:pPr>
                    </w:pPrChange>
                  </w:pPr>
                  <w:del w:id="5196" w:author="King, Darryl" w:date="2021-09-23T10:37:00Z">
                    <w:r w:rsidRPr="00BB7090" w:rsidDel="00CE24DF">
                      <w:rPr>
                        <w:rFonts w:asciiTheme="majorHAnsi" w:hAnsiTheme="majorHAnsi" w:cstheme="majorHAnsi"/>
                        <w:color w:val="000000"/>
                        <w:sz w:val="16"/>
                        <w:szCs w:val="16"/>
                      </w:rPr>
                      <w:delText>-10.93894</w:delText>
                    </w:r>
                  </w:del>
                </w:p>
              </w:tc>
              <w:tc>
                <w:tcPr>
                  <w:tcW w:w="997" w:type="dxa"/>
                  <w:tcBorders>
                    <w:top w:val="nil"/>
                    <w:left w:val="nil"/>
                    <w:bottom w:val="nil"/>
                    <w:right w:val="nil"/>
                  </w:tcBorders>
                  <w:vAlign w:val="bottom"/>
                </w:tcPr>
                <w:p w14:paraId="534846E5" w14:textId="5426D7EA" w:rsidR="00BB7090" w:rsidRPr="00BB7090" w:rsidDel="00CE24DF" w:rsidRDefault="00BB7090">
                  <w:pPr>
                    <w:pStyle w:val="ListBullet"/>
                    <w:numPr>
                      <w:ilvl w:val="0"/>
                      <w:numId w:val="0"/>
                    </w:numPr>
                    <w:ind w:left="216" w:hanging="216"/>
                    <w:rPr>
                      <w:del w:id="5197" w:author="King, Darryl" w:date="2021-09-23T10:37:00Z"/>
                      <w:rFonts w:asciiTheme="majorHAnsi" w:hAnsiTheme="majorHAnsi" w:cstheme="majorHAnsi"/>
                      <w:color w:val="000000"/>
                      <w:sz w:val="16"/>
                      <w:szCs w:val="16"/>
                    </w:rPr>
                    <w:pPrChange w:id="5198" w:author="King, Darryl" w:date="2021-09-23T10:38:00Z">
                      <w:pPr>
                        <w:autoSpaceDE w:val="0"/>
                        <w:autoSpaceDN w:val="0"/>
                        <w:adjustRightInd w:val="0"/>
                        <w:spacing w:after="0" w:line="240" w:lineRule="auto"/>
                        <w:ind w:right="10"/>
                        <w:jc w:val="right"/>
                      </w:pPr>
                    </w:pPrChange>
                  </w:pPr>
                  <w:del w:id="519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E13DE9D" w14:textId="6F8F61BC" w:rsidTr="00065FB3">
              <w:trPr>
                <w:trHeight w:val="66"/>
                <w:jc w:val="center"/>
                <w:del w:id="5200" w:author="King, Darryl" w:date="2021-09-23T10:37:00Z"/>
              </w:trPr>
              <w:tc>
                <w:tcPr>
                  <w:tcW w:w="2017" w:type="dxa"/>
                  <w:tcBorders>
                    <w:top w:val="nil"/>
                    <w:left w:val="nil"/>
                    <w:bottom w:val="nil"/>
                    <w:right w:val="nil"/>
                  </w:tcBorders>
                  <w:vAlign w:val="bottom"/>
                </w:tcPr>
                <w:p w14:paraId="767B0881" w14:textId="0DD90DAA" w:rsidR="00BB7090" w:rsidRPr="00BB7090" w:rsidDel="00CE24DF" w:rsidRDefault="00BB7090">
                  <w:pPr>
                    <w:pStyle w:val="ListBullet"/>
                    <w:numPr>
                      <w:ilvl w:val="0"/>
                      <w:numId w:val="0"/>
                    </w:numPr>
                    <w:ind w:left="216" w:hanging="216"/>
                    <w:rPr>
                      <w:del w:id="5201" w:author="King, Darryl" w:date="2021-09-23T10:37:00Z"/>
                      <w:rFonts w:asciiTheme="majorHAnsi" w:hAnsiTheme="majorHAnsi" w:cstheme="majorHAnsi"/>
                      <w:color w:val="000000"/>
                      <w:sz w:val="16"/>
                      <w:szCs w:val="16"/>
                    </w:rPr>
                    <w:pPrChange w:id="5202" w:author="King, Darryl" w:date="2021-09-23T10:38:00Z">
                      <w:pPr>
                        <w:autoSpaceDE w:val="0"/>
                        <w:autoSpaceDN w:val="0"/>
                        <w:adjustRightInd w:val="0"/>
                        <w:spacing w:after="0" w:line="240" w:lineRule="auto"/>
                        <w:jc w:val="center"/>
                      </w:pPr>
                    </w:pPrChange>
                  </w:pPr>
                  <w:del w:id="5203" w:author="King, Darryl" w:date="2021-09-23T10:37:00Z">
                    <w:r w:rsidRPr="00BB7090" w:rsidDel="00CE24DF">
                      <w:rPr>
                        <w:rFonts w:asciiTheme="majorHAnsi" w:hAnsiTheme="majorHAnsi" w:cstheme="majorHAnsi"/>
                        <w:color w:val="000000"/>
                        <w:sz w:val="16"/>
                        <w:szCs w:val="16"/>
                      </w:rPr>
                      <w:delText>W4</w:delText>
                    </w:r>
                  </w:del>
                </w:p>
              </w:tc>
              <w:tc>
                <w:tcPr>
                  <w:tcW w:w="1103" w:type="dxa"/>
                  <w:tcBorders>
                    <w:top w:val="nil"/>
                    <w:left w:val="nil"/>
                    <w:bottom w:val="nil"/>
                    <w:right w:val="nil"/>
                  </w:tcBorders>
                  <w:vAlign w:val="bottom"/>
                </w:tcPr>
                <w:p w14:paraId="690235B8" w14:textId="7438F6DF" w:rsidR="00BB7090" w:rsidRPr="00BB7090" w:rsidDel="00CE24DF" w:rsidRDefault="00BB7090">
                  <w:pPr>
                    <w:pStyle w:val="ListBullet"/>
                    <w:numPr>
                      <w:ilvl w:val="0"/>
                      <w:numId w:val="0"/>
                    </w:numPr>
                    <w:ind w:left="216" w:hanging="216"/>
                    <w:rPr>
                      <w:del w:id="5204" w:author="King, Darryl" w:date="2021-09-23T10:37:00Z"/>
                      <w:rFonts w:asciiTheme="majorHAnsi" w:hAnsiTheme="majorHAnsi" w:cstheme="majorHAnsi"/>
                      <w:color w:val="000000"/>
                      <w:sz w:val="16"/>
                      <w:szCs w:val="16"/>
                    </w:rPr>
                    <w:pPrChange w:id="5205" w:author="King, Darryl" w:date="2021-09-23T10:38:00Z">
                      <w:pPr>
                        <w:autoSpaceDE w:val="0"/>
                        <w:autoSpaceDN w:val="0"/>
                        <w:adjustRightInd w:val="0"/>
                        <w:spacing w:after="0" w:line="240" w:lineRule="auto"/>
                        <w:ind w:right="10"/>
                        <w:jc w:val="right"/>
                      </w:pPr>
                    </w:pPrChange>
                  </w:pPr>
                  <w:del w:id="5206" w:author="King, Darryl" w:date="2021-09-23T10:37:00Z">
                    <w:r w:rsidRPr="00BB7090" w:rsidDel="00CE24DF">
                      <w:rPr>
                        <w:rFonts w:asciiTheme="majorHAnsi" w:hAnsiTheme="majorHAnsi" w:cstheme="majorHAnsi"/>
                        <w:color w:val="000000"/>
                        <w:sz w:val="16"/>
                        <w:szCs w:val="16"/>
                      </w:rPr>
                      <w:delText>-11873108</w:delText>
                    </w:r>
                  </w:del>
                </w:p>
              </w:tc>
              <w:tc>
                <w:tcPr>
                  <w:tcW w:w="1207" w:type="dxa"/>
                  <w:tcBorders>
                    <w:top w:val="nil"/>
                    <w:left w:val="nil"/>
                    <w:bottom w:val="nil"/>
                    <w:right w:val="nil"/>
                  </w:tcBorders>
                  <w:vAlign w:val="bottom"/>
                </w:tcPr>
                <w:p w14:paraId="14D3D399" w14:textId="3459951D" w:rsidR="00BB7090" w:rsidRPr="00BB7090" w:rsidDel="00CE24DF" w:rsidRDefault="00BB7090">
                  <w:pPr>
                    <w:pStyle w:val="ListBullet"/>
                    <w:numPr>
                      <w:ilvl w:val="0"/>
                      <w:numId w:val="0"/>
                    </w:numPr>
                    <w:ind w:left="216" w:hanging="216"/>
                    <w:rPr>
                      <w:del w:id="5207" w:author="King, Darryl" w:date="2021-09-23T10:37:00Z"/>
                      <w:rFonts w:asciiTheme="majorHAnsi" w:hAnsiTheme="majorHAnsi" w:cstheme="majorHAnsi"/>
                      <w:color w:val="000000"/>
                      <w:sz w:val="16"/>
                      <w:szCs w:val="16"/>
                    </w:rPr>
                    <w:pPrChange w:id="5208" w:author="King, Darryl" w:date="2021-09-23T10:38:00Z">
                      <w:pPr>
                        <w:autoSpaceDE w:val="0"/>
                        <w:autoSpaceDN w:val="0"/>
                        <w:adjustRightInd w:val="0"/>
                        <w:spacing w:after="0" w:line="240" w:lineRule="auto"/>
                        <w:ind w:right="10"/>
                        <w:jc w:val="right"/>
                      </w:pPr>
                    </w:pPrChange>
                  </w:pPr>
                  <w:del w:id="5209" w:author="King, Darryl" w:date="2021-09-23T10:37:00Z">
                    <w:r w:rsidRPr="00BB7090" w:rsidDel="00CE24DF">
                      <w:rPr>
                        <w:rFonts w:asciiTheme="majorHAnsi" w:hAnsiTheme="majorHAnsi" w:cstheme="majorHAnsi"/>
                        <w:color w:val="000000"/>
                        <w:sz w:val="16"/>
                        <w:szCs w:val="16"/>
                      </w:rPr>
                      <w:delText>1088763.</w:delText>
                    </w:r>
                  </w:del>
                </w:p>
              </w:tc>
              <w:tc>
                <w:tcPr>
                  <w:tcW w:w="1208" w:type="dxa"/>
                  <w:tcBorders>
                    <w:top w:val="nil"/>
                    <w:left w:val="nil"/>
                    <w:bottom w:val="nil"/>
                    <w:right w:val="nil"/>
                  </w:tcBorders>
                  <w:vAlign w:val="bottom"/>
                </w:tcPr>
                <w:p w14:paraId="1D6962CF" w14:textId="65D57EC7" w:rsidR="00BB7090" w:rsidRPr="00BB7090" w:rsidDel="00CE24DF" w:rsidRDefault="00BB7090">
                  <w:pPr>
                    <w:pStyle w:val="ListBullet"/>
                    <w:numPr>
                      <w:ilvl w:val="0"/>
                      <w:numId w:val="0"/>
                    </w:numPr>
                    <w:ind w:left="216" w:hanging="216"/>
                    <w:rPr>
                      <w:del w:id="5210" w:author="King, Darryl" w:date="2021-09-23T10:37:00Z"/>
                      <w:rFonts w:asciiTheme="majorHAnsi" w:hAnsiTheme="majorHAnsi" w:cstheme="majorHAnsi"/>
                      <w:color w:val="000000"/>
                      <w:sz w:val="16"/>
                      <w:szCs w:val="16"/>
                    </w:rPr>
                    <w:pPrChange w:id="5211" w:author="King, Darryl" w:date="2021-09-23T10:38:00Z">
                      <w:pPr>
                        <w:autoSpaceDE w:val="0"/>
                        <w:autoSpaceDN w:val="0"/>
                        <w:adjustRightInd w:val="0"/>
                        <w:spacing w:after="0" w:line="240" w:lineRule="auto"/>
                        <w:ind w:right="10"/>
                        <w:jc w:val="right"/>
                      </w:pPr>
                    </w:pPrChange>
                  </w:pPr>
                  <w:del w:id="5212" w:author="King, Darryl" w:date="2021-09-23T10:37:00Z">
                    <w:r w:rsidRPr="00BB7090" w:rsidDel="00CE24DF">
                      <w:rPr>
                        <w:rFonts w:asciiTheme="majorHAnsi" w:hAnsiTheme="majorHAnsi" w:cstheme="majorHAnsi"/>
                        <w:color w:val="000000"/>
                        <w:sz w:val="16"/>
                        <w:szCs w:val="16"/>
                      </w:rPr>
                      <w:delText>-10.90514</w:delText>
                    </w:r>
                  </w:del>
                </w:p>
              </w:tc>
              <w:tc>
                <w:tcPr>
                  <w:tcW w:w="997" w:type="dxa"/>
                  <w:tcBorders>
                    <w:top w:val="nil"/>
                    <w:left w:val="nil"/>
                    <w:bottom w:val="nil"/>
                    <w:right w:val="nil"/>
                  </w:tcBorders>
                  <w:vAlign w:val="bottom"/>
                </w:tcPr>
                <w:p w14:paraId="6F006AF3" w14:textId="67A2E746" w:rsidR="00BB7090" w:rsidRPr="00BB7090" w:rsidDel="00CE24DF" w:rsidRDefault="00BB7090">
                  <w:pPr>
                    <w:pStyle w:val="ListBullet"/>
                    <w:numPr>
                      <w:ilvl w:val="0"/>
                      <w:numId w:val="0"/>
                    </w:numPr>
                    <w:ind w:left="216" w:hanging="216"/>
                    <w:rPr>
                      <w:del w:id="5213" w:author="King, Darryl" w:date="2021-09-23T10:37:00Z"/>
                      <w:rFonts w:asciiTheme="majorHAnsi" w:hAnsiTheme="majorHAnsi" w:cstheme="majorHAnsi"/>
                      <w:color w:val="000000"/>
                      <w:sz w:val="16"/>
                      <w:szCs w:val="16"/>
                    </w:rPr>
                    <w:pPrChange w:id="5214" w:author="King, Darryl" w:date="2021-09-23T10:38:00Z">
                      <w:pPr>
                        <w:autoSpaceDE w:val="0"/>
                        <w:autoSpaceDN w:val="0"/>
                        <w:adjustRightInd w:val="0"/>
                        <w:spacing w:after="0" w:line="240" w:lineRule="auto"/>
                        <w:ind w:right="10"/>
                        <w:jc w:val="right"/>
                      </w:pPr>
                    </w:pPrChange>
                  </w:pPr>
                  <w:del w:id="521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313E90DE" w14:textId="022A3888" w:rsidTr="00065FB3">
              <w:trPr>
                <w:trHeight w:val="66"/>
                <w:jc w:val="center"/>
                <w:del w:id="5216" w:author="King, Darryl" w:date="2021-09-23T10:37:00Z"/>
              </w:trPr>
              <w:tc>
                <w:tcPr>
                  <w:tcW w:w="2017" w:type="dxa"/>
                  <w:tcBorders>
                    <w:top w:val="nil"/>
                    <w:left w:val="nil"/>
                    <w:bottom w:val="nil"/>
                    <w:right w:val="nil"/>
                  </w:tcBorders>
                  <w:vAlign w:val="bottom"/>
                </w:tcPr>
                <w:p w14:paraId="5B50346E" w14:textId="673D4047" w:rsidR="00BB7090" w:rsidRPr="00BB7090" w:rsidDel="00CE24DF" w:rsidRDefault="00BB7090">
                  <w:pPr>
                    <w:pStyle w:val="ListBullet"/>
                    <w:numPr>
                      <w:ilvl w:val="0"/>
                      <w:numId w:val="0"/>
                    </w:numPr>
                    <w:ind w:left="216" w:hanging="216"/>
                    <w:rPr>
                      <w:del w:id="5217" w:author="King, Darryl" w:date="2021-09-23T10:37:00Z"/>
                      <w:rFonts w:asciiTheme="majorHAnsi" w:hAnsiTheme="majorHAnsi" w:cstheme="majorHAnsi"/>
                      <w:color w:val="000000"/>
                      <w:sz w:val="16"/>
                      <w:szCs w:val="16"/>
                    </w:rPr>
                    <w:pPrChange w:id="5218" w:author="King, Darryl" w:date="2021-09-23T10:38:00Z">
                      <w:pPr>
                        <w:autoSpaceDE w:val="0"/>
                        <w:autoSpaceDN w:val="0"/>
                        <w:adjustRightInd w:val="0"/>
                        <w:spacing w:after="0" w:line="240" w:lineRule="auto"/>
                        <w:jc w:val="center"/>
                      </w:pPr>
                    </w:pPrChange>
                  </w:pPr>
                  <w:del w:id="5219" w:author="King, Darryl" w:date="2021-09-23T10:37:00Z">
                    <w:r w:rsidRPr="00BB7090" w:rsidDel="00CE24DF">
                      <w:rPr>
                        <w:rFonts w:asciiTheme="majorHAnsi" w:hAnsiTheme="majorHAnsi" w:cstheme="majorHAnsi"/>
                        <w:color w:val="000000"/>
                        <w:sz w:val="16"/>
                        <w:szCs w:val="16"/>
                      </w:rPr>
                      <w:delText>W5</w:delText>
                    </w:r>
                  </w:del>
                </w:p>
              </w:tc>
              <w:tc>
                <w:tcPr>
                  <w:tcW w:w="1103" w:type="dxa"/>
                  <w:tcBorders>
                    <w:top w:val="nil"/>
                    <w:left w:val="nil"/>
                    <w:bottom w:val="nil"/>
                    <w:right w:val="nil"/>
                  </w:tcBorders>
                  <w:vAlign w:val="bottom"/>
                </w:tcPr>
                <w:p w14:paraId="2EF8427E" w14:textId="778156C9" w:rsidR="00BB7090" w:rsidRPr="00BB7090" w:rsidDel="00CE24DF" w:rsidRDefault="00BB7090">
                  <w:pPr>
                    <w:pStyle w:val="ListBullet"/>
                    <w:numPr>
                      <w:ilvl w:val="0"/>
                      <w:numId w:val="0"/>
                    </w:numPr>
                    <w:ind w:left="216" w:hanging="216"/>
                    <w:rPr>
                      <w:del w:id="5220" w:author="King, Darryl" w:date="2021-09-23T10:37:00Z"/>
                      <w:rFonts w:asciiTheme="majorHAnsi" w:hAnsiTheme="majorHAnsi" w:cstheme="majorHAnsi"/>
                      <w:color w:val="000000"/>
                      <w:sz w:val="16"/>
                      <w:szCs w:val="16"/>
                    </w:rPr>
                    <w:pPrChange w:id="5221" w:author="King, Darryl" w:date="2021-09-23T10:38:00Z">
                      <w:pPr>
                        <w:autoSpaceDE w:val="0"/>
                        <w:autoSpaceDN w:val="0"/>
                        <w:adjustRightInd w:val="0"/>
                        <w:spacing w:after="0" w:line="240" w:lineRule="auto"/>
                        <w:ind w:right="10"/>
                        <w:jc w:val="right"/>
                      </w:pPr>
                    </w:pPrChange>
                  </w:pPr>
                  <w:del w:id="5222" w:author="King, Darryl" w:date="2021-09-23T10:37:00Z">
                    <w:r w:rsidRPr="00BB7090" w:rsidDel="00CE24DF">
                      <w:rPr>
                        <w:rFonts w:asciiTheme="majorHAnsi" w:hAnsiTheme="majorHAnsi" w:cstheme="majorHAnsi"/>
                        <w:color w:val="000000"/>
                        <w:sz w:val="16"/>
                        <w:szCs w:val="16"/>
                      </w:rPr>
                      <w:delText>-7816951.</w:delText>
                    </w:r>
                  </w:del>
                </w:p>
              </w:tc>
              <w:tc>
                <w:tcPr>
                  <w:tcW w:w="1207" w:type="dxa"/>
                  <w:tcBorders>
                    <w:top w:val="nil"/>
                    <w:left w:val="nil"/>
                    <w:bottom w:val="nil"/>
                    <w:right w:val="nil"/>
                  </w:tcBorders>
                  <w:vAlign w:val="bottom"/>
                </w:tcPr>
                <w:p w14:paraId="051BB026" w14:textId="5BCE8098" w:rsidR="00BB7090" w:rsidRPr="00BB7090" w:rsidDel="00CE24DF" w:rsidRDefault="00BB7090">
                  <w:pPr>
                    <w:pStyle w:val="ListBullet"/>
                    <w:numPr>
                      <w:ilvl w:val="0"/>
                      <w:numId w:val="0"/>
                    </w:numPr>
                    <w:ind w:left="216" w:hanging="216"/>
                    <w:rPr>
                      <w:del w:id="5223" w:author="King, Darryl" w:date="2021-09-23T10:37:00Z"/>
                      <w:rFonts w:asciiTheme="majorHAnsi" w:hAnsiTheme="majorHAnsi" w:cstheme="majorHAnsi"/>
                      <w:color w:val="000000"/>
                      <w:sz w:val="16"/>
                      <w:szCs w:val="16"/>
                    </w:rPr>
                    <w:pPrChange w:id="5224" w:author="King, Darryl" w:date="2021-09-23T10:38:00Z">
                      <w:pPr>
                        <w:autoSpaceDE w:val="0"/>
                        <w:autoSpaceDN w:val="0"/>
                        <w:adjustRightInd w:val="0"/>
                        <w:spacing w:after="0" w:line="240" w:lineRule="auto"/>
                        <w:ind w:right="10"/>
                        <w:jc w:val="right"/>
                      </w:pPr>
                    </w:pPrChange>
                  </w:pPr>
                  <w:del w:id="5225" w:author="King, Darryl" w:date="2021-09-23T10:37:00Z">
                    <w:r w:rsidRPr="00BB7090" w:rsidDel="00CE24DF">
                      <w:rPr>
                        <w:rFonts w:asciiTheme="majorHAnsi" w:hAnsiTheme="majorHAnsi" w:cstheme="majorHAnsi"/>
                        <w:color w:val="000000"/>
                        <w:sz w:val="16"/>
                        <w:szCs w:val="16"/>
                      </w:rPr>
                      <w:delText>930654.9</w:delText>
                    </w:r>
                  </w:del>
                </w:p>
              </w:tc>
              <w:tc>
                <w:tcPr>
                  <w:tcW w:w="1208" w:type="dxa"/>
                  <w:tcBorders>
                    <w:top w:val="nil"/>
                    <w:left w:val="nil"/>
                    <w:bottom w:val="nil"/>
                    <w:right w:val="nil"/>
                  </w:tcBorders>
                  <w:vAlign w:val="bottom"/>
                </w:tcPr>
                <w:p w14:paraId="12414327" w14:textId="4A9D2D37" w:rsidR="00BB7090" w:rsidRPr="00BB7090" w:rsidDel="00CE24DF" w:rsidRDefault="00BB7090">
                  <w:pPr>
                    <w:pStyle w:val="ListBullet"/>
                    <w:numPr>
                      <w:ilvl w:val="0"/>
                      <w:numId w:val="0"/>
                    </w:numPr>
                    <w:ind w:left="216" w:hanging="216"/>
                    <w:rPr>
                      <w:del w:id="5226" w:author="King, Darryl" w:date="2021-09-23T10:37:00Z"/>
                      <w:rFonts w:asciiTheme="majorHAnsi" w:hAnsiTheme="majorHAnsi" w:cstheme="majorHAnsi"/>
                      <w:color w:val="000000"/>
                      <w:sz w:val="16"/>
                      <w:szCs w:val="16"/>
                    </w:rPr>
                    <w:pPrChange w:id="5227" w:author="King, Darryl" w:date="2021-09-23T10:38:00Z">
                      <w:pPr>
                        <w:autoSpaceDE w:val="0"/>
                        <w:autoSpaceDN w:val="0"/>
                        <w:adjustRightInd w:val="0"/>
                        <w:spacing w:after="0" w:line="240" w:lineRule="auto"/>
                        <w:ind w:right="10"/>
                        <w:jc w:val="right"/>
                      </w:pPr>
                    </w:pPrChange>
                  </w:pPr>
                  <w:del w:id="5228" w:author="King, Darryl" w:date="2021-09-23T10:37:00Z">
                    <w:r w:rsidRPr="00BB7090" w:rsidDel="00CE24DF">
                      <w:rPr>
                        <w:rFonts w:asciiTheme="majorHAnsi" w:hAnsiTheme="majorHAnsi" w:cstheme="majorHAnsi"/>
                        <w:color w:val="000000"/>
                        <w:sz w:val="16"/>
                        <w:szCs w:val="16"/>
                      </w:rPr>
                      <w:delText>-8.399409</w:delText>
                    </w:r>
                  </w:del>
                </w:p>
              </w:tc>
              <w:tc>
                <w:tcPr>
                  <w:tcW w:w="997" w:type="dxa"/>
                  <w:tcBorders>
                    <w:top w:val="nil"/>
                    <w:left w:val="nil"/>
                    <w:bottom w:val="nil"/>
                    <w:right w:val="nil"/>
                  </w:tcBorders>
                  <w:vAlign w:val="bottom"/>
                </w:tcPr>
                <w:p w14:paraId="6CB9DC1F" w14:textId="473CCA50" w:rsidR="00BB7090" w:rsidRPr="00BB7090" w:rsidDel="00CE24DF" w:rsidRDefault="00BB7090">
                  <w:pPr>
                    <w:pStyle w:val="ListBullet"/>
                    <w:numPr>
                      <w:ilvl w:val="0"/>
                      <w:numId w:val="0"/>
                    </w:numPr>
                    <w:ind w:left="216" w:hanging="216"/>
                    <w:rPr>
                      <w:del w:id="5229" w:author="King, Darryl" w:date="2021-09-23T10:37:00Z"/>
                      <w:rFonts w:asciiTheme="majorHAnsi" w:hAnsiTheme="majorHAnsi" w:cstheme="majorHAnsi"/>
                      <w:color w:val="000000"/>
                      <w:sz w:val="16"/>
                      <w:szCs w:val="16"/>
                    </w:rPr>
                    <w:pPrChange w:id="5230" w:author="King, Darryl" w:date="2021-09-23T10:38:00Z">
                      <w:pPr>
                        <w:autoSpaceDE w:val="0"/>
                        <w:autoSpaceDN w:val="0"/>
                        <w:adjustRightInd w:val="0"/>
                        <w:spacing w:after="0" w:line="240" w:lineRule="auto"/>
                        <w:ind w:right="10"/>
                        <w:jc w:val="right"/>
                      </w:pPr>
                    </w:pPrChange>
                  </w:pPr>
                  <w:del w:id="523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27B32E8A" w14:textId="01F18A94" w:rsidTr="00065FB3">
              <w:trPr>
                <w:trHeight w:val="66"/>
                <w:jc w:val="center"/>
                <w:del w:id="5232" w:author="King, Darryl" w:date="2021-09-23T10:37:00Z"/>
              </w:trPr>
              <w:tc>
                <w:tcPr>
                  <w:tcW w:w="2017" w:type="dxa"/>
                  <w:tcBorders>
                    <w:top w:val="nil"/>
                    <w:left w:val="nil"/>
                    <w:bottom w:val="nil"/>
                    <w:right w:val="nil"/>
                  </w:tcBorders>
                  <w:vAlign w:val="bottom"/>
                </w:tcPr>
                <w:p w14:paraId="48485503" w14:textId="04F6B3CC" w:rsidR="00BB7090" w:rsidRPr="00BB7090" w:rsidDel="00CE24DF" w:rsidRDefault="00BB7090">
                  <w:pPr>
                    <w:pStyle w:val="ListBullet"/>
                    <w:numPr>
                      <w:ilvl w:val="0"/>
                      <w:numId w:val="0"/>
                    </w:numPr>
                    <w:ind w:left="216" w:hanging="216"/>
                    <w:rPr>
                      <w:del w:id="5233" w:author="King, Darryl" w:date="2021-09-23T10:37:00Z"/>
                      <w:rFonts w:asciiTheme="majorHAnsi" w:hAnsiTheme="majorHAnsi" w:cstheme="majorHAnsi"/>
                      <w:color w:val="000000"/>
                      <w:sz w:val="16"/>
                      <w:szCs w:val="16"/>
                    </w:rPr>
                    <w:pPrChange w:id="5234" w:author="King, Darryl" w:date="2021-09-23T10:38:00Z">
                      <w:pPr>
                        <w:autoSpaceDE w:val="0"/>
                        <w:autoSpaceDN w:val="0"/>
                        <w:adjustRightInd w:val="0"/>
                        <w:spacing w:after="0" w:line="240" w:lineRule="auto"/>
                        <w:jc w:val="center"/>
                      </w:pPr>
                    </w:pPrChange>
                  </w:pPr>
                  <w:del w:id="5235" w:author="King, Darryl" w:date="2021-09-23T10:37:00Z">
                    <w:r w:rsidRPr="00BB7090" w:rsidDel="00CE24DF">
                      <w:rPr>
                        <w:rFonts w:asciiTheme="majorHAnsi" w:hAnsiTheme="majorHAnsi" w:cstheme="majorHAnsi"/>
                        <w:color w:val="000000"/>
                        <w:sz w:val="16"/>
                        <w:szCs w:val="16"/>
                      </w:rPr>
                      <w:delText>W6</w:delText>
                    </w:r>
                  </w:del>
                </w:p>
              </w:tc>
              <w:tc>
                <w:tcPr>
                  <w:tcW w:w="1103" w:type="dxa"/>
                  <w:tcBorders>
                    <w:top w:val="nil"/>
                    <w:left w:val="nil"/>
                    <w:bottom w:val="nil"/>
                    <w:right w:val="nil"/>
                  </w:tcBorders>
                  <w:vAlign w:val="bottom"/>
                </w:tcPr>
                <w:p w14:paraId="19F22F0E" w14:textId="7C5FF7BC" w:rsidR="00BB7090" w:rsidRPr="00BB7090" w:rsidDel="00CE24DF" w:rsidRDefault="00BB7090">
                  <w:pPr>
                    <w:pStyle w:val="ListBullet"/>
                    <w:numPr>
                      <w:ilvl w:val="0"/>
                      <w:numId w:val="0"/>
                    </w:numPr>
                    <w:ind w:left="216" w:hanging="216"/>
                    <w:rPr>
                      <w:del w:id="5236" w:author="King, Darryl" w:date="2021-09-23T10:37:00Z"/>
                      <w:rFonts w:asciiTheme="majorHAnsi" w:hAnsiTheme="majorHAnsi" w:cstheme="majorHAnsi"/>
                      <w:color w:val="000000"/>
                      <w:sz w:val="16"/>
                      <w:szCs w:val="16"/>
                    </w:rPr>
                    <w:pPrChange w:id="5237" w:author="King, Darryl" w:date="2021-09-23T10:38:00Z">
                      <w:pPr>
                        <w:autoSpaceDE w:val="0"/>
                        <w:autoSpaceDN w:val="0"/>
                        <w:adjustRightInd w:val="0"/>
                        <w:spacing w:after="0" w:line="240" w:lineRule="auto"/>
                        <w:ind w:right="10"/>
                        <w:jc w:val="right"/>
                      </w:pPr>
                    </w:pPrChange>
                  </w:pPr>
                  <w:del w:id="5238" w:author="King, Darryl" w:date="2021-09-23T10:37:00Z">
                    <w:r w:rsidRPr="00BB7090" w:rsidDel="00CE24DF">
                      <w:rPr>
                        <w:rFonts w:asciiTheme="majorHAnsi" w:hAnsiTheme="majorHAnsi" w:cstheme="majorHAnsi"/>
                        <w:color w:val="000000"/>
                        <w:sz w:val="16"/>
                        <w:szCs w:val="16"/>
                      </w:rPr>
                      <w:delText>-9382312.</w:delText>
                    </w:r>
                  </w:del>
                </w:p>
              </w:tc>
              <w:tc>
                <w:tcPr>
                  <w:tcW w:w="1207" w:type="dxa"/>
                  <w:tcBorders>
                    <w:top w:val="nil"/>
                    <w:left w:val="nil"/>
                    <w:bottom w:val="nil"/>
                    <w:right w:val="nil"/>
                  </w:tcBorders>
                  <w:vAlign w:val="bottom"/>
                </w:tcPr>
                <w:p w14:paraId="7B03F331" w14:textId="7D0A0705" w:rsidR="00BB7090" w:rsidRPr="00BB7090" w:rsidDel="00CE24DF" w:rsidRDefault="00BB7090">
                  <w:pPr>
                    <w:pStyle w:val="ListBullet"/>
                    <w:numPr>
                      <w:ilvl w:val="0"/>
                      <w:numId w:val="0"/>
                    </w:numPr>
                    <w:ind w:left="216" w:hanging="216"/>
                    <w:rPr>
                      <w:del w:id="5239" w:author="King, Darryl" w:date="2021-09-23T10:37:00Z"/>
                      <w:rFonts w:asciiTheme="majorHAnsi" w:hAnsiTheme="majorHAnsi" w:cstheme="majorHAnsi"/>
                      <w:color w:val="000000"/>
                      <w:sz w:val="16"/>
                      <w:szCs w:val="16"/>
                    </w:rPr>
                    <w:pPrChange w:id="5240" w:author="King, Darryl" w:date="2021-09-23T10:38:00Z">
                      <w:pPr>
                        <w:autoSpaceDE w:val="0"/>
                        <w:autoSpaceDN w:val="0"/>
                        <w:adjustRightInd w:val="0"/>
                        <w:spacing w:after="0" w:line="240" w:lineRule="auto"/>
                        <w:ind w:right="10"/>
                        <w:jc w:val="right"/>
                      </w:pPr>
                    </w:pPrChange>
                  </w:pPr>
                  <w:del w:id="5241" w:author="King, Darryl" w:date="2021-09-23T10:37:00Z">
                    <w:r w:rsidRPr="00BB7090" w:rsidDel="00CE24DF">
                      <w:rPr>
                        <w:rFonts w:asciiTheme="majorHAnsi" w:hAnsiTheme="majorHAnsi" w:cstheme="majorHAnsi"/>
                        <w:color w:val="000000"/>
                        <w:sz w:val="16"/>
                        <w:szCs w:val="16"/>
                      </w:rPr>
                      <w:delText>990568.4</w:delText>
                    </w:r>
                  </w:del>
                </w:p>
              </w:tc>
              <w:tc>
                <w:tcPr>
                  <w:tcW w:w="1208" w:type="dxa"/>
                  <w:tcBorders>
                    <w:top w:val="nil"/>
                    <w:left w:val="nil"/>
                    <w:bottom w:val="nil"/>
                    <w:right w:val="nil"/>
                  </w:tcBorders>
                  <w:vAlign w:val="bottom"/>
                </w:tcPr>
                <w:p w14:paraId="61958719" w14:textId="4349B696" w:rsidR="00BB7090" w:rsidRPr="00BB7090" w:rsidDel="00CE24DF" w:rsidRDefault="00BB7090">
                  <w:pPr>
                    <w:pStyle w:val="ListBullet"/>
                    <w:numPr>
                      <w:ilvl w:val="0"/>
                      <w:numId w:val="0"/>
                    </w:numPr>
                    <w:ind w:left="216" w:hanging="216"/>
                    <w:rPr>
                      <w:del w:id="5242" w:author="King, Darryl" w:date="2021-09-23T10:37:00Z"/>
                      <w:rFonts w:asciiTheme="majorHAnsi" w:hAnsiTheme="majorHAnsi" w:cstheme="majorHAnsi"/>
                      <w:color w:val="000000"/>
                      <w:sz w:val="16"/>
                      <w:szCs w:val="16"/>
                    </w:rPr>
                    <w:pPrChange w:id="5243" w:author="King, Darryl" w:date="2021-09-23T10:38:00Z">
                      <w:pPr>
                        <w:autoSpaceDE w:val="0"/>
                        <w:autoSpaceDN w:val="0"/>
                        <w:adjustRightInd w:val="0"/>
                        <w:spacing w:after="0" w:line="240" w:lineRule="auto"/>
                        <w:ind w:right="10"/>
                        <w:jc w:val="right"/>
                      </w:pPr>
                    </w:pPrChange>
                  </w:pPr>
                  <w:del w:id="5244" w:author="King, Darryl" w:date="2021-09-23T10:37:00Z">
                    <w:r w:rsidRPr="00BB7090" w:rsidDel="00CE24DF">
                      <w:rPr>
                        <w:rFonts w:asciiTheme="majorHAnsi" w:hAnsiTheme="majorHAnsi" w:cstheme="majorHAnsi"/>
                        <w:color w:val="000000"/>
                        <w:sz w:val="16"/>
                        <w:szCs w:val="16"/>
                      </w:rPr>
                      <w:delText>-9.471645</w:delText>
                    </w:r>
                  </w:del>
                </w:p>
              </w:tc>
              <w:tc>
                <w:tcPr>
                  <w:tcW w:w="997" w:type="dxa"/>
                  <w:tcBorders>
                    <w:top w:val="nil"/>
                    <w:left w:val="nil"/>
                    <w:bottom w:val="nil"/>
                    <w:right w:val="nil"/>
                  </w:tcBorders>
                  <w:vAlign w:val="bottom"/>
                </w:tcPr>
                <w:p w14:paraId="406CC44A" w14:textId="3E37E8FA" w:rsidR="00BB7090" w:rsidRPr="00BB7090" w:rsidDel="00CE24DF" w:rsidRDefault="00BB7090">
                  <w:pPr>
                    <w:pStyle w:val="ListBullet"/>
                    <w:numPr>
                      <w:ilvl w:val="0"/>
                      <w:numId w:val="0"/>
                    </w:numPr>
                    <w:ind w:left="216" w:hanging="216"/>
                    <w:rPr>
                      <w:del w:id="5245" w:author="King, Darryl" w:date="2021-09-23T10:37:00Z"/>
                      <w:rFonts w:asciiTheme="majorHAnsi" w:hAnsiTheme="majorHAnsi" w:cstheme="majorHAnsi"/>
                      <w:color w:val="000000"/>
                      <w:sz w:val="16"/>
                      <w:szCs w:val="16"/>
                    </w:rPr>
                    <w:pPrChange w:id="5246" w:author="King, Darryl" w:date="2021-09-23T10:38:00Z">
                      <w:pPr>
                        <w:autoSpaceDE w:val="0"/>
                        <w:autoSpaceDN w:val="0"/>
                        <w:adjustRightInd w:val="0"/>
                        <w:spacing w:after="0" w:line="240" w:lineRule="auto"/>
                        <w:ind w:right="10"/>
                        <w:jc w:val="right"/>
                      </w:pPr>
                    </w:pPrChange>
                  </w:pPr>
                  <w:del w:id="524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5E3428C" w14:textId="62873F24" w:rsidTr="00065FB3">
              <w:trPr>
                <w:trHeight w:val="66"/>
                <w:jc w:val="center"/>
                <w:del w:id="5248" w:author="King, Darryl" w:date="2021-09-23T10:37:00Z"/>
              </w:trPr>
              <w:tc>
                <w:tcPr>
                  <w:tcW w:w="2017" w:type="dxa"/>
                  <w:tcBorders>
                    <w:top w:val="nil"/>
                    <w:left w:val="nil"/>
                    <w:bottom w:val="nil"/>
                    <w:right w:val="nil"/>
                  </w:tcBorders>
                  <w:vAlign w:val="bottom"/>
                </w:tcPr>
                <w:p w14:paraId="200D2DF1" w14:textId="719B6B1F" w:rsidR="00BB7090" w:rsidRPr="00BB7090" w:rsidDel="00CE24DF" w:rsidRDefault="00BB7090">
                  <w:pPr>
                    <w:pStyle w:val="ListBullet"/>
                    <w:numPr>
                      <w:ilvl w:val="0"/>
                      <w:numId w:val="0"/>
                    </w:numPr>
                    <w:ind w:left="216" w:hanging="216"/>
                    <w:rPr>
                      <w:del w:id="5249" w:author="King, Darryl" w:date="2021-09-23T10:37:00Z"/>
                      <w:rFonts w:asciiTheme="majorHAnsi" w:hAnsiTheme="majorHAnsi" w:cstheme="majorHAnsi"/>
                      <w:color w:val="000000"/>
                      <w:sz w:val="16"/>
                      <w:szCs w:val="16"/>
                    </w:rPr>
                    <w:pPrChange w:id="5250" w:author="King, Darryl" w:date="2021-09-23T10:38:00Z">
                      <w:pPr>
                        <w:autoSpaceDE w:val="0"/>
                        <w:autoSpaceDN w:val="0"/>
                        <w:adjustRightInd w:val="0"/>
                        <w:spacing w:after="0" w:line="240" w:lineRule="auto"/>
                        <w:jc w:val="center"/>
                      </w:pPr>
                    </w:pPrChange>
                  </w:pPr>
                  <w:del w:id="5251" w:author="King, Darryl" w:date="2021-09-23T10:37:00Z">
                    <w:r w:rsidRPr="00BB7090" w:rsidDel="00CE24DF">
                      <w:rPr>
                        <w:rFonts w:asciiTheme="majorHAnsi" w:hAnsiTheme="majorHAnsi" w:cstheme="majorHAnsi"/>
                        <w:color w:val="000000"/>
                        <w:sz w:val="16"/>
                        <w:szCs w:val="16"/>
                      </w:rPr>
                      <w:delText>W7</w:delText>
                    </w:r>
                  </w:del>
                </w:p>
              </w:tc>
              <w:tc>
                <w:tcPr>
                  <w:tcW w:w="1103" w:type="dxa"/>
                  <w:tcBorders>
                    <w:top w:val="nil"/>
                    <w:left w:val="nil"/>
                    <w:bottom w:val="nil"/>
                    <w:right w:val="nil"/>
                  </w:tcBorders>
                  <w:vAlign w:val="bottom"/>
                </w:tcPr>
                <w:p w14:paraId="34A826CE" w14:textId="51F23EAC" w:rsidR="00BB7090" w:rsidRPr="00BB7090" w:rsidDel="00CE24DF" w:rsidRDefault="00BB7090">
                  <w:pPr>
                    <w:pStyle w:val="ListBullet"/>
                    <w:numPr>
                      <w:ilvl w:val="0"/>
                      <w:numId w:val="0"/>
                    </w:numPr>
                    <w:ind w:left="216" w:hanging="216"/>
                    <w:rPr>
                      <w:del w:id="5252" w:author="King, Darryl" w:date="2021-09-23T10:37:00Z"/>
                      <w:rFonts w:asciiTheme="majorHAnsi" w:hAnsiTheme="majorHAnsi" w:cstheme="majorHAnsi"/>
                      <w:color w:val="000000"/>
                      <w:sz w:val="16"/>
                      <w:szCs w:val="16"/>
                    </w:rPr>
                    <w:pPrChange w:id="5253" w:author="King, Darryl" w:date="2021-09-23T10:38:00Z">
                      <w:pPr>
                        <w:autoSpaceDE w:val="0"/>
                        <w:autoSpaceDN w:val="0"/>
                        <w:adjustRightInd w:val="0"/>
                        <w:spacing w:after="0" w:line="240" w:lineRule="auto"/>
                        <w:ind w:right="10"/>
                        <w:jc w:val="right"/>
                      </w:pPr>
                    </w:pPrChange>
                  </w:pPr>
                  <w:del w:id="5254" w:author="King, Darryl" w:date="2021-09-23T10:37:00Z">
                    <w:r w:rsidRPr="00BB7090" w:rsidDel="00CE24DF">
                      <w:rPr>
                        <w:rFonts w:asciiTheme="majorHAnsi" w:hAnsiTheme="majorHAnsi" w:cstheme="majorHAnsi"/>
                        <w:color w:val="000000"/>
                        <w:sz w:val="16"/>
                        <w:szCs w:val="16"/>
                      </w:rPr>
                      <w:delText>-10667086</w:delText>
                    </w:r>
                  </w:del>
                </w:p>
              </w:tc>
              <w:tc>
                <w:tcPr>
                  <w:tcW w:w="1207" w:type="dxa"/>
                  <w:tcBorders>
                    <w:top w:val="nil"/>
                    <w:left w:val="nil"/>
                    <w:bottom w:val="nil"/>
                    <w:right w:val="nil"/>
                  </w:tcBorders>
                  <w:vAlign w:val="bottom"/>
                </w:tcPr>
                <w:p w14:paraId="31E585C7" w14:textId="23D19BB9" w:rsidR="00BB7090" w:rsidRPr="00BB7090" w:rsidDel="00CE24DF" w:rsidRDefault="00BB7090">
                  <w:pPr>
                    <w:pStyle w:val="ListBullet"/>
                    <w:numPr>
                      <w:ilvl w:val="0"/>
                      <w:numId w:val="0"/>
                    </w:numPr>
                    <w:ind w:left="216" w:hanging="216"/>
                    <w:rPr>
                      <w:del w:id="5255" w:author="King, Darryl" w:date="2021-09-23T10:37:00Z"/>
                      <w:rFonts w:asciiTheme="majorHAnsi" w:hAnsiTheme="majorHAnsi" w:cstheme="majorHAnsi"/>
                      <w:color w:val="000000"/>
                      <w:sz w:val="16"/>
                      <w:szCs w:val="16"/>
                    </w:rPr>
                    <w:pPrChange w:id="5256" w:author="King, Darryl" w:date="2021-09-23T10:38:00Z">
                      <w:pPr>
                        <w:autoSpaceDE w:val="0"/>
                        <w:autoSpaceDN w:val="0"/>
                        <w:adjustRightInd w:val="0"/>
                        <w:spacing w:after="0" w:line="240" w:lineRule="auto"/>
                        <w:ind w:right="10"/>
                        <w:jc w:val="right"/>
                      </w:pPr>
                    </w:pPrChange>
                  </w:pPr>
                  <w:del w:id="5257" w:author="King, Darryl" w:date="2021-09-23T10:37:00Z">
                    <w:r w:rsidRPr="00BB7090" w:rsidDel="00CE24DF">
                      <w:rPr>
                        <w:rFonts w:asciiTheme="majorHAnsi" w:hAnsiTheme="majorHAnsi" w:cstheme="majorHAnsi"/>
                        <w:color w:val="000000"/>
                        <w:sz w:val="16"/>
                        <w:szCs w:val="16"/>
                      </w:rPr>
                      <w:delText>970707.8</w:delText>
                    </w:r>
                  </w:del>
                </w:p>
              </w:tc>
              <w:tc>
                <w:tcPr>
                  <w:tcW w:w="1208" w:type="dxa"/>
                  <w:tcBorders>
                    <w:top w:val="nil"/>
                    <w:left w:val="nil"/>
                    <w:bottom w:val="nil"/>
                    <w:right w:val="nil"/>
                  </w:tcBorders>
                  <w:vAlign w:val="bottom"/>
                </w:tcPr>
                <w:p w14:paraId="4D49EE12" w14:textId="01E20092" w:rsidR="00BB7090" w:rsidRPr="00BB7090" w:rsidDel="00CE24DF" w:rsidRDefault="00BB7090">
                  <w:pPr>
                    <w:pStyle w:val="ListBullet"/>
                    <w:numPr>
                      <w:ilvl w:val="0"/>
                      <w:numId w:val="0"/>
                    </w:numPr>
                    <w:ind w:left="216" w:hanging="216"/>
                    <w:rPr>
                      <w:del w:id="5258" w:author="King, Darryl" w:date="2021-09-23T10:37:00Z"/>
                      <w:rFonts w:asciiTheme="majorHAnsi" w:hAnsiTheme="majorHAnsi" w:cstheme="majorHAnsi"/>
                      <w:color w:val="000000"/>
                      <w:sz w:val="16"/>
                      <w:szCs w:val="16"/>
                    </w:rPr>
                    <w:pPrChange w:id="5259" w:author="King, Darryl" w:date="2021-09-23T10:38:00Z">
                      <w:pPr>
                        <w:autoSpaceDE w:val="0"/>
                        <w:autoSpaceDN w:val="0"/>
                        <w:adjustRightInd w:val="0"/>
                        <w:spacing w:after="0" w:line="240" w:lineRule="auto"/>
                        <w:ind w:right="10"/>
                        <w:jc w:val="right"/>
                      </w:pPr>
                    </w:pPrChange>
                  </w:pPr>
                  <w:del w:id="5260" w:author="King, Darryl" w:date="2021-09-23T10:37:00Z">
                    <w:r w:rsidRPr="00BB7090" w:rsidDel="00CE24DF">
                      <w:rPr>
                        <w:rFonts w:asciiTheme="majorHAnsi" w:hAnsiTheme="majorHAnsi" w:cstheme="majorHAnsi"/>
                        <w:color w:val="000000"/>
                        <w:sz w:val="16"/>
                        <w:szCs w:val="16"/>
                      </w:rPr>
                      <w:delText>-10.98898</w:delText>
                    </w:r>
                  </w:del>
                </w:p>
              </w:tc>
              <w:tc>
                <w:tcPr>
                  <w:tcW w:w="997" w:type="dxa"/>
                  <w:tcBorders>
                    <w:top w:val="nil"/>
                    <w:left w:val="nil"/>
                    <w:bottom w:val="nil"/>
                    <w:right w:val="nil"/>
                  </w:tcBorders>
                  <w:vAlign w:val="bottom"/>
                </w:tcPr>
                <w:p w14:paraId="283F0D05" w14:textId="6D8D5874" w:rsidR="00BB7090" w:rsidRPr="00BB7090" w:rsidDel="00CE24DF" w:rsidRDefault="00BB7090">
                  <w:pPr>
                    <w:pStyle w:val="ListBullet"/>
                    <w:numPr>
                      <w:ilvl w:val="0"/>
                      <w:numId w:val="0"/>
                    </w:numPr>
                    <w:ind w:left="216" w:hanging="216"/>
                    <w:rPr>
                      <w:del w:id="5261" w:author="King, Darryl" w:date="2021-09-23T10:37:00Z"/>
                      <w:rFonts w:asciiTheme="majorHAnsi" w:hAnsiTheme="majorHAnsi" w:cstheme="majorHAnsi"/>
                      <w:color w:val="000000"/>
                      <w:sz w:val="16"/>
                      <w:szCs w:val="16"/>
                    </w:rPr>
                    <w:pPrChange w:id="5262" w:author="King, Darryl" w:date="2021-09-23T10:38:00Z">
                      <w:pPr>
                        <w:autoSpaceDE w:val="0"/>
                        <w:autoSpaceDN w:val="0"/>
                        <w:adjustRightInd w:val="0"/>
                        <w:spacing w:after="0" w:line="240" w:lineRule="auto"/>
                        <w:ind w:right="10"/>
                        <w:jc w:val="right"/>
                      </w:pPr>
                    </w:pPrChange>
                  </w:pPr>
                  <w:del w:id="526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5093971" w14:textId="36D6A780" w:rsidTr="00065FB3">
              <w:trPr>
                <w:trHeight w:val="66"/>
                <w:jc w:val="center"/>
                <w:del w:id="5264" w:author="King, Darryl" w:date="2021-09-23T10:37:00Z"/>
              </w:trPr>
              <w:tc>
                <w:tcPr>
                  <w:tcW w:w="2017" w:type="dxa"/>
                  <w:tcBorders>
                    <w:top w:val="nil"/>
                    <w:left w:val="nil"/>
                    <w:bottom w:val="nil"/>
                    <w:right w:val="nil"/>
                  </w:tcBorders>
                  <w:vAlign w:val="bottom"/>
                </w:tcPr>
                <w:p w14:paraId="4A7CC482" w14:textId="619D4DA8" w:rsidR="00BB7090" w:rsidRPr="00BB7090" w:rsidDel="00CE24DF" w:rsidRDefault="00BB7090">
                  <w:pPr>
                    <w:pStyle w:val="ListBullet"/>
                    <w:numPr>
                      <w:ilvl w:val="0"/>
                      <w:numId w:val="0"/>
                    </w:numPr>
                    <w:ind w:left="216" w:hanging="216"/>
                    <w:rPr>
                      <w:del w:id="5265" w:author="King, Darryl" w:date="2021-09-23T10:37:00Z"/>
                      <w:rFonts w:asciiTheme="majorHAnsi" w:hAnsiTheme="majorHAnsi" w:cstheme="majorHAnsi"/>
                      <w:color w:val="000000"/>
                      <w:sz w:val="16"/>
                      <w:szCs w:val="16"/>
                    </w:rPr>
                    <w:pPrChange w:id="5266" w:author="King, Darryl" w:date="2021-09-23T10:38:00Z">
                      <w:pPr>
                        <w:autoSpaceDE w:val="0"/>
                        <w:autoSpaceDN w:val="0"/>
                        <w:adjustRightInd w:val="0"/>
                        <w:spacing w:after="0" w:line="240" w:lineRule="auto"/>
                        <w:jc w:val="center"/>
                      </w:pPr>
                    </w:pPrChange>
                  </w:pPr>
                  <w:del w:id="5267" w:author="King, Darryl" w:date="2021-09-23T10:37:00Z">
                    <w:r w:rsidRPr="00BB7090" w:rsidDel="00CE24DF">
                      <w:rPr>
                        <w:rFonts w:asciiTheme="majorHAnsi" w:hAnsiTheme="majorHAnsi" w:cstheme="majorHAnsi"/>
                        <w:color w:val="000000"/>
                        <w:sz w:val="16"/>
                        <w:szCs w:val="16"/>
                      </w:rPr>
                      <w:delText>W8</w:delText>
                    </w:r>
                  </w:del>
                </w:p>
              </w:tc>
              <w:tc>
                <w:tcPr>
                  <w:tcW w:w="1103" w:type="dxa"/>
                  <w:tcBorders>
                    <w:top w:val="nil"/>
                    <w:left w:val="nil"/>
                    <w:bottom w:val="nil"/>
                    <w:right w:val="nil"/>
                  </w:tcBorders>
                  <w:vAlign w:val="bottom"/>
                </w:tcPr>
                <w:p w14:paraId="2F8B8C4A" w14:textId="5722D556" w:rsidR="00BB7090" w:rsidRPr="00BB7090" w:rsidDel="00CE24DF" w:rsidRDefault="00BB7090">
                  <w:pPr>
                    <w:pStyle w:val="ListBullet"/>
                    <w:numPr>
                      <w:ilvl w:val="0"/>
                      <w:numId w:val="0"/>
                    </w:numPr>
                    <w:ind w:left="216" w:hanging="216"/>
                    <w:rPr>
                      <w:del w:id="5268" w:author="King, Darryl" w:date="2021-09-23T10:37:00Z"/>
                      <w:rFonts w:asciiTheme="majorHAnsi" w:hAnsiTheme="majorHAnsi" w:cstheme="majorHAnsi"/>
                      <w:color w:val="000000"/>
                      <w:sz w:val="16"/>
                      <w:szCs w:val="16"/>
                    </w:rPr>
                    <w:pPrChange w:id="5269" w:author="King, Darryl" w:date="2021-09-23T10:38:00Z">
                      <w:pPr>
                        <w:autoSpaceDE w:val="0"/>
                        <w:autoSpaceDN w:val="0"/>
                        <w:adjustRightInd w:val="0"/>
                        <w:spacing w:after="0" w:line="240" w:lineRule="auto"/>
                        <w:ind w:right="10"/>
                        <w:jc w:val="right"/>
                      </w:pPr>
                    </w:pPrChange>
                  </w:pPr>
                  <w:del w:id="5270" w:author="King, Darryl" w:date="2021-09-23T10:37:00Z">
                    <w:r w:rsidRPr="00BB7090" w:rsidDel="00CE24DF">
                      <w:rPr>
                        <w:rFonts w:asciiTheme="majorHAnsi" w:hAnsiTheme="majorHAnsi" w:cstheme="majorHAnsi"/>
                        <w:color w:val="000000"/>
                        <w:sz w:val="16"/>
                        <w:szCs w:val="16"/>
                      </w:rPr>
                      <w:delText>-10422072</w:delText>
                    </w:r>
                  </w:del>
                </w:p>
              </w:tc>
              <w:tc>
                <w:tcPr>
                  <w:tcW w:w="1207" w:type="dxa"/>
                  <w:tcBorders>
                    <w:top w:val="nil"/>
                    <w:left w:val="nil"/>
                    <w:bottom w:val="nil"/>
                    <w:right w:val="nil"/>
                  </w:tcBorders>
                  <w:vAlign w:val="bottom"/>
                </w:tcPr>
                <w:p w14:paraId="1791BD4A" w14:textId="5456832D" w:rsidR="00BB7090" w:rsidRPr="00BB7090" w:rsidDel="00CE24DF" w:rsidRDefault="00BB7090">
                  <w:pPr>
                    <w:pStyle w:val="ListBullet"/>
                    <w:numPr>
                      <w:ilvl w:val="0"/>
                      <w:numId w:val="0"/>
                    </w:numPr>
                    <w:ind w:left="216" w:hanging="216"/>
                    <w:rPr>
                      <w:del w:id="5271" w:author="King, Darryl" w:date="2021-09-23T10:37:00Z"/>
                      <w:rFonts w:asciiTheme="majorHAnsi" w:hAnsiTheme="majorHAnsi" w:cstheme="majorHAnsi"/>
                      <w:color w:val="000000"/>
                      <w:sz w:val="16"/>
                      <w:szCs w:val="16"/>
                    </w:rPr>
                    <w:pPrChange w:id="5272" w:author="King, Darryl" w:date="2021-09-23T10:38:00Z">
                      <w:pPr>
                        <w:autoSpaceDE w:val="0"/>
                        <w:autoSpaceDN w:val="0"/>
                        <w:adjustRightInd w:val="0"/>
                        <w:spacing w:after="0" w:line="240" w:lineRule="auto"/>
                        <w:ind w:right="10"/>
                        <w:jc w:val="right"/>
                      </w:pPr>
                    </w:pPrChange>
                  </w:pPr>
                  <w:del w:id="5273" w:author="King, Darryl" w:date="2021-09-23T10:37:00Z">
                    <w:r w:rsidRPr="00BB7090" w:rsidDel="00CE24DF">
                      <w:rPr>
                        <w:rFonts w:asciiTheme="majorHAnsi" w:hAnsiTheme="majorHAnsi" w:cstheme="majorHAnsi"/>
                        <w:color w:val="000000"/>
                        <w:sz w:val="16"/>
                        <w:szCs w:val="16"/>
                      </w:rPr>
                      <w:delText>981470.8</w:delText>
                    </w:r>
                  </w:del>
                </w:p>
              </w:tc>
              <w:tc>
                <w:tcPr>
                  <w:tcW w:w="1208" w:type="dxa"/>
                  <w:tcBorders>
                    <w:top w:val="nil"/>
                    <w:left w:val="nil"/>
                    <w:bottom w:val="nil"/>
                    <w:right w:val="nil"/>
                  </w:tcBorders>
                  <w:vAlign w:val="bottom"/>
                </w:tcPr>
                <w:p w14:paraId="4D178185" w14:textId="2F0F82F8" w:rsidR="00BB7090" w:rsidRPr="00BB7090" w:rsidDel="00CE24DF" w:rsidRDefault="00BB7090">
                  <w:pPr>
                    <w:pStyle w:val="ListBullet"/>
                    <w:numPr>
                      <w:ilvl w:val="0"/>
                      <w:numId w:val="0"/>
                    </w:numPr>
                    <w:ind w:left="216" w:hanging="216"/>
                    <w:rPr>
                      <w:del w:id="5274" w:author="King, Darryl" w:date="2021-09-23T10:37:00Z"/>
                      <w:rFonts w:asciiTheme="majorHAnsi" w:hAnsiTheme="majorHAnsi" w:cstheme="majorHAnsi"/>
                      <w:color w:val="000000"/>
                      <w:sz w:val="16"/>
                      <w:szCs w:val="16"/>
                    </w:rPr>
                    <w:pPrChange w:id="5275" w:author="King, Darryl" w:date="2021-09-23T10:38:00Z">
                      <w:pPr>
                        <w:autoSpaceDE w:val="0"/>
                        <w:autoSpaceDN w:val="0"/>
                        <w:adjustRightInd w:val="0"/>
                        <w:spacing w:after="0" w:line="240" w:lineRule="auto"/>
                        <w:ind w:right="10"/>
                        <w:jc w:val="right"/>
                      </w:pPr>
                    </w:pPrChange>
                  </w:pPr>
                  <w:del w:id="5276" w:author="King, Darryl" w:date="2021-09-23T10:37:00Z">
                    <w:r w:rsidRPr="00BB7090" w:rsidDel="00CE24DF">
                      <w:rPr>
                        <w:rFonts w:asciiTheme="majorHAnsi" w:hAnsiTheme="majorHAnsi" w:cstheme="majorHAnsi"/>
                        <w:color w:val="000000"/>
                        <w:sz w:val="16"/>
                        <w:szCs w:val="16"/>
                      </w:rPr>
                      <w:delText>-10.61883</w:delText>
                    </w:r>
                  </w:del>
                </w:p>
              </w:tc>
              <w:tc>
                <w:tcPr>
                  <w:tcW w:w="997" w:type="dxa"/>
                  <w:tcBorders>
                    <w:top w:val="nil"/>
                    <w:left w:val="nil"/>
                    <w:bottom w:val="nil"/>
                    <w:right w:val="nil"/>
                  </w:tcBorders>
                  <w:vAlign w:val="bottom"/>
                </w:tcPr>
                <w:p w14:paraId="19D0A9A7" w14:textId="4D79058C" w:rsidR="00BB7090" w:rsidRPr="00BB7090" w:rsidDel="00CE24DF" w:rsidRDefault="00BB7090">
                  <w:pPr>
                    <w:pStyle w:val="ListBullet"/>
                    <w:numPr>
                      <w:ilvl w:val="0"/>
                      <w:numId w:val="0"/>
                    </w:numPr>
                    <w:ind w:left="216" w:hanging="216"/>
                    <w:rPr>
                      <w:del w:id="5277" w:author="King, Darryl" w:date="2021-09-23T10:37:00Z"/>
                      <w:rFonts w:asciiTheme="majorHAnsi" w:hAnsiTheme="majorHAnsi" w:cstheme="majorHAnsi"/>
                      <w:color w:val="000000"/>
                      <w:sz w:val="16"/>
                      <w:szCs w:val="16"/>
                    </w:rPr>
                    <w:pPrChange w:id="5278" w:author="King, Darryl" w:date="2021-09-23T10:38:00Z">
                      <w:pPr>
                        <w:autoSpaceDE w:val="0"/>
                        <w:autoSpaceDN w:val="0"/>
                        <w:adjustRightInd w:val="0"/>
                        <w:spacing w:after="0" w:line="240" w:lineRule="auto"/>
                        <w:ind w:right="10"/>
                        <w:jc w:val="right"/>
                      </w:pPr>
                    </w:pPrChange>
                  </w:pPr>
                  <w:del w:id="527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89EC0A4" w14:textId="1EAA00FB" w:rsidTr="00065FB3">
              <w:trPr>
                <w:trHeight w:val="66"/>
                <w:jc w:val="center"/>
                <w:del w:id="5280" w:author="King, Darryl" w:date="2021-09-23T10:37:00Z"/>
              </w:trPr>
              <w:tc>
                <w:tcPr>
                  <w:tcW w:w="2017" w:type="dxa"/>
                  <w:tcBorders>
                    <w:top w:val="nil"/>
                    <w:left w:val="nil"/>
                    <w:bottom w:val="nil"/>
                    <w:right w:val="nil"/>
                  </w:tcBorders>
                  <w:vAlign w:val="bottom"/>
                </w:tcPr>
                <w:p w14:paraId="7DED92B7" w14:textId="54908701" w:rsidR="00BB7090" w:rsidRPr="00BB7090" w:rsidDel="00CE24DF" w:rsidRDefault="00BB7090">
                  <w:pPr>
                    <w:pStyle w:val="ListBullet"/>
                    <w:numPr>
                      <w:ilvl w:val="0"/>
                      <w:numId w:val="0"/>
                    </w:numPr>
                    <w:ind w:left="216" w:hanging="216"/>
                    <w:rPr>
                      <w:del w:id="5281" w:author="King, Darryl" w:date="2021-09-23T10:37:00Z"/>
                      <w:rFonts w:asciiTheme="majorHAnsi" w:hAnsiTheme="majorHAnsi" w:cstheme="majorHAnsi"/>
                      <w:color w:val="000000"/>
                      <w:sz w:val="16"/>
                      <w:szCs w:val="16"/>
                    </w:rPr>
                    <w:pPrChange w:id="5282" w:author="King, Darryl" w:date="2021-09-23T10:38:00Z">
                      <w:pPr>
                        <w:autoSpaceDE w:val="0"/>
                        <w:autoSpaceDN w:val="0"/>
                        <w:adjustRightInd w:val="0"/>
                        <w:spacing w:after="0" w:line="240" w:lineRule="auto"/>
                        <w:jc w:val="center"/>
                      </w:pPr>
                    </w:pPrChange>
                  </w:pPr>
                  <w:del w:id="5283" w:author="King, Darryl" w:date="2021-09-23T10:37:00Z">
                    <w:r w:rsidRPr="00BB7090" w:rsidDel="00CE24DF">
                      <w:rPr>
                        <w:rFonts w:asciiTheme="majorHAnsi" w:hAnsiTheme="majorHAnsi" w:cstheme="majorHAnsi"/>
                        <w:color w:val="000000"/>
                        <w:sz w:val="16"/>
                        <w:szCs w:val="16"/>
                      </w:rPr>
                      <w:delText>W9</w:delText>
                    </w:r>
                  </w:del>
                </w:p>
              </w:tc>
              <w:tc>
                <w:tcPr>
                  <w:tcW w:w="1103" w:type="dxa"/>
                  <w:tcBorders>
                    <w:top w:val="nil"/>
                    <w:left w:val="nil"/>
                    <w:bottom w:val="nil"/>
                    <w:right w:val="nil"/>
                  </w:tcBorders>
                  <w:vAlign w:val="bottom"/>
                </w:tcPr>
                <w:p w14:paraId="1E2281A0" w14:textId="31CCBAB7" w:rsidR="00BB7090" w:rsidRPr="00BB7090" w:rsidDel="00CE24DF" w:rsidRDefault="00BB7090">
                  <w:pPr>
                    <w:pStyle w:val="ListBullet"/>
                    <w:numPr>
                      <w:ilvl w:val="0"/>
                      <w:numId w:val="0"/>
                    </w:numPr>
                    <w:ind w:left="216" w:hanging="216"/>
                    <w:rPr>
                      <w:del w:id="5284" w:author="King, Darryl" w:date="2021-09-23T10:37:00Z"/>
                      <w:rFonts w:asciiTheme="majorHAnsi" w:hAnsiTheme="majorHAnsi" w:cstheme="majorHAnsi"/>
                      <w:color w:val="000000"/>
                      <w:sz w:val="16"/>
                      <w:szCs w:val="16"/>
                    </w:rPr>
                    <w:pPrChange w:id="5285" w:author="King, Darryl" w:date="2021-09-23T10:38:00Z">
                      <w:pPr>
                        <w:autoSpaceDE w:val="0"/>
                        <w:autoSpaceDN w:val="0"/>
                        <w:adjustRightInd w:val="0"/>
                        <w:spacing w:after="0" w:line="240" w:lineRule="auto"/>
                        <w:ind w:right="10"/>
                        <w:jc w:val="right"/>
                      </w:pPr>
                    </w:pPrChange>
                  </w:pPr>
                  <w:del w:id="5286" w:author="King, Darryl" w:date="2021-09-23T10:37:00Z">
                    <w:r w:rsidRPr="00BB7090" w:rsidDel="00CE24DF">
                      <w:rPr>
                        <w:rFonts w:asciiTheme="majorHAnsi" w:hAnsiTheme="majorHAnsi" w:cstheme="majorHAnsi"/>
                        <w:color w:val="000000"/>
                        <w:sz w:val="16"/>
                        <w:szCs w:val="16"/>
                      </w:rPr>
                      <w:delText>-7175944.</w:delText>
                    </w:r>
                  </w:del>
                </w:p>
              </w:tc>
              <w:tc>
                <w:tcPr>
                  <w:tcW w:w="1207" w:type="dxa"/>
                  <w:tcBorders>
                    <w:top w:val="nil"/>
                    <w:left w:val="nil"/>
                    <w:bottom w:val="nil"/>
                    <w:right w:val="nil"/>
                  </w:tcBorders>
                  <w:vAlign w:val="bottom"/>
                </w:tcPr>
                <w:p w14:paraId="2CD39671" w14:textId="7679A71E" w:rsidR="00BB7090" w:rsidRPr="00BB7090" w:rsidDel="00CE24DF" w:rsidRDefault="00BB7090">
                  <w:pPr>
                    <w:pStyle w:val="ListBullet"/>
                    <w:numPr>
                      <w:ilvl w:val="0"/>
                      <w:numId w:val="0"/>
                    </w:numPr>
                    <w:ind w:left="216" w:hanging="216"/>
                    <w:rPr>
                      <w:del w:id="5287" w:author="King, Darryl" w:date="2021-09-23T10:37:00Z"/>
                      <w:rFonts w:asciiTheme="majorHAnsi" w:hAnsiTheme="majorHAnsi" w:cstheme="majorHAnsi"/>
                      <w:color w:val="000000"/>
                      <w:sz w:val="16"/>
                      <w:szCs w:val="16"/>
                    </w:rPr>
                    <w:pPrChange w:id="5288" w:author="King, Darryl" w:date="2021-09-23T10:38:00Z">
                      <w:pPr>
                        <w:autoSpaceDE w:val="0"/>
                        <w:autoSpaceDN w:val="0"/>
                        <w:adjustRightInd w:val="0"/>
                        <w:spacing w:after="0" w:line="240" w:lineRule="auto"/>
                        <w:ind w:right="10"/>
                        <w:jc w:val="right"/>
                      </w:pPr>
                    </w:pPrChange>
                  </w:pPr>
                  <w:del w:id="5289" w:author="King, Darryl" w:date="2021-09-23T10:37:00Z">
                    <w:r w:rsidRPr="00BB7090" w:rsidDel="00CE24DF">
                      <w:rPr>
                        <w:rFonts w:asciiTheme="majorHAnsi" w:hAnsiTheme="majorHAnsi" w:cstheme="majorHAnsi"/>
                        <w:color w:val="000000"/>
                        <w:sz w:val="16"/>
                        <w:szCs w:val="16"/>
                      </w:rPr>
                      <w:delText>785982.5</w:delText>
                    </w:r>
                  </w:del>
                </w:p>
              </w:tc>
              <w:tc>
                <w:tcPr>
                  <w:tcW w:w="1208" w:type="dxa"/>
                  <w:tcBorders>
                    <w:top w:val="nil"/>
                    <w:left w:val="nil"/>
                    <w:bottom w:val="nil"/>
                    <w:right w:val="nil"/>
                  </w:tcBorders>
                  <w:vAlign w:val="bottom"/>
                </w:tcPr>
                <w:p w14:paraId="4C3F332F" w14:textId="7426E674" w:rsidR="00BB7090" w:rsidRPr="00BB7090" w:rsidDel="00CE24DF" w:rsidRDefault="00BB7090">
                  <w:pPr>
                    <w:pStyle w:val="ListBullet"/>
                    <w:numPr>
                      <w:ilvl w:val="0"/>
                      <w:numId w:val="0"/>
                    </w:numPr>
                    <w:ind w:left="216" w:hanging="216"/>
                    <w:rPr>
                      <w:del w:id="5290" w:author="King, Darryl" w:date="2021-09-23T10:37:00Z"/>
                      <w:rFonts w:asciiTheme="majorHAnsi" w:hAnsiTheme="majorHAnsi" w:cstheme="majorHAnsi"/>
                      <w:color w:val="000000"/>
                      <w:sz w:val="16"/>
                      <w:szCs w:val="16"/>
                    </w:rPr>
                    <w:pPrChange w:id="5291" w:author="King, Darryl" w:date="2021-09-23T10:38:00Z">
                      <w:pPr>
                        <w:autoSpaceDE w:val="0"/>
                        <w:autoSpaceDN w:val="0"/>
                        <w:adjustRightInd w:val="0"/>
                        <w:spacing w:after="0" w:line="240" w:lineRule="auto"/>
                        <w:ind w:right="10"/>
                        <w:jc w:val="right"/>
                      </w:pPr>
                    </w:pPrChange>
                  </w:pPr>
                  <w:del w:id="5292" w:author="King, Darryl" w:date="2021-09-23T10:37:00Z">
                    <w:r w:rsidRPr="00BB7090" w:rsidDel="00CE24DF">
                      <w:rPr>
                        <w:rFonts w:asciiTheme="majorHAnsi" w:hAnsiTheme="majorHAnsi" w:cstheme="majorHAnsi"/>
                        <w:color w:val="000000"/>
                        <w:sz w:val="16"/>
                        <w:szCs w:val="16"/>
                      </w:rPr>
                      <w:delText>-9.129903</w:delText>
                    </w:r>
                  </w:del>
                </w:p>
              </w:tc>
              <w:tc>
                <w:tcPr>
                  <w:tcW w:w="997" w:type="dxa"/>
                  <w:tcBorders>
                    <w:top w:val="nil"/>
                    <w:left w:val="nil"/>
                    <w:bottom w:val="nil"/>
                    <w:right w:val="nil"/>
                  </w:tcBorders>
                  <w:vAlign w:val="bottom"/>
                </w:tcPr>
                <w:p w14:paraId="2F9B6C84" w14:textId="7AB22107" w:rsidR="00BB7090" w:rsidRPr="00BB7090" w:rsidDel="00CE24DF" w:rsidRDefault="00BB7090">
                  <w:pPr>
                    <w:pStyle w:val="ListBullet"/>
                    <w:numPr>
                      <w:ilvl w:val="0"/>
                      <w:numId w:val="0"/>
                    </w:numPr>
                    <w:ind w:left="216" w:hanging="216"/>
                    <w:rPr>
                      <w:del w:id="5293" w:author="King, Darryl" w:date="2021-09-23T10:37:00Z"/>
                      <w:rFonts w:asciiTheme="majorHAnsi" w:hAnsiTheme="majorHAnsi" w:cstheme="majorHAnsi"/>
                      <w:color w:val="000000"/>
                      <w:sz w:val="16"/>
                      <w:szCs w:val="16"/>
                    </w:rPr>
                    <w:pPrChange w:id="5294" w:author="King, Darryl" w:date="2021-09-23T10:38:00Z">
                      <w:pPr>
                        <w:autoSpaceDE w:val="0"/>
                        <w:autoSpaceDN w:val="0"/>
                        <w:adjustRightInd w:val="0"/>
                        <w:spacing w:after="0" w:line="240" w:lineRule="auto"/>
                        <w:ind w:right="10"/>
                        <w:jc w:val="right"/>
                      </w:pPr>
                    </w:pPrChange>
                  </w:pPr>
                  <w:del w:id="529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967CC90" w14:textId="619554F1" w:rsidTr="00065FB3">
              <w:trPr>
                <w:trHeight w:val="66"/>
                <w:jc w:val="center"/>
                <w:del w:id="5296" w:author="King, Darryl" w:date="2021-09-23T10:37:00Z"/>
              </w:trPr>
              <w:tc>
                <w:tcPr>
                  <w:tcW w:w="2017" w:type="dxa"/>
                  <w:tcBorders>
                    <w:top w:val="nil"/>
                    <w:left w:val="nil"/>
                    <w:bottom w:val="nil"/>
                    <w:right w:val="nil"/>
                  </w:tcBorders>
                  <w:vAlign w:val="bottom"/>
                </w:tcPr>
                <w:p w14:paraId="7D5158B9" w14:textId="0CE09160" w:rsidR="00BB7090" w:rsidRPr="00BB7090" w:rsidDel="00CE24DF" w:rsidRDefault="00BB7090">
                  <w:pPr>
                    <w:pStyle w:val="ListBullet"/>
                    <w:numPr>
                      <w:ilvl w:val="0"/>
                      <w:numId w:val="0"/>
                    </w:numPr>
                    <w:ind w:left="216" w:hanging="216"/>
                    <w:rPr>
                      <w:del w:id="5297" w:author="King, Darryl" w:date="2021-09-23T10:37:00Z"/>
                      <w:rFonts w:asciiTheme="majorHAnsi" w:hAnsiTheme="majorHAnsi" w:cstheme="majorHAnsi"/>
                      <w:color w:val="000000"/>
                      <w:sz w:val="16"/>
                      <w:szCs w:val="16"/>
                    </w:rPr>
                    <w:pPrChange w:id="5298" w:author="King, Darryl" w:date="2021-09-23T10:38:00Z">
                      <w:pPr>
                        <w:autoSpaceDE w:val="0"/>
                        <w:autoSpaceDN w:val="0"/>
                        <w:adjustRightInd w:val="0"/>
                        <w:spacing w:after="0" w:line="240" w:lineRule="auto"/>
                        <w:jc w:val="center"/>
                      </w:pPr>
                    </w:pPrChange>
                  </w:pPr>
                  <w:del w:id="5299" w:author="King, Darryl" w:date="2021-09-23T10:37:00Z">
                    <w:r w:rsidRPr="00BB7090" w:rsidDel="00CE24DF">
                      <w:rPr>
                        <w:rFonts w:asciiTheme="majorHAnsi" w:hAnsiTheme="majorHAnsi" w:cstheme="majorHAnsi"/>
                        <w:color w:val="000000"/>
                        <w:sz w:val="16"/>
                        <w:szCs w:val="16"/>
                      </w:rPr>
                      <w:delText>W10</w:delText>
                    </w:r>
                  </w:del>
                </w:p>
              </w:tc>
              <w:tc>
                <w:tcPr>
                  <w:tcW w:w="1103" w:type="dxa"/>
                  <w:tcBorders>
                    <w:top w:val="nil"/>
                    <w:left w:val="nil"/>
                    <w:bottom w:val="nil"/>
                    <w:right w:val="nil"/>
                  </w:tcBorders>
                  <w:vAlign w:val="bottom"/>
                </w:tcPr>
                <w:p w14:paraId="34C5A8DE" w14:textId="118E0E9C" w:rsidR="00BB7090" w:rsidRPr="00BB7090" w:rsidDel="00CE24DF" w:rsidRDefault="00BB7090">
                  <w:pPr>
                    <w:pStyle w:val="ListBullet"/>
                    <w:numPr>
                      <w:ilvl w:val="0"/>
                      <w:numId w:val="0"/>
                    </w:numPr>
                    <w:ind w:left="216" w:hanging="216"/>
                    <w:rPr>
                      <w:del w:id="5300" w:author="King, Darryl" w:date="2021-09-23T10:37:00Z"/>
                      <w:rFonts w:asciiTheme="majorHAnsi" w:hAnsiTheme="majorHAnsi" w:cstheme="majorHAnsi"/>
                      <w:color w:val="000000"/>
                      <w:sz w:val="16"/>
                      <w:szCs w:val="16"/>
                    </w:rPr>
                    <w:pPrChange w:id="5301" w:author="King, Darryl" w:date="2021-09-23T10:38:00Z">
                      <w:pPr>
                        <w:autoSpaceDE w:val="0"/>
                        <w:autoSpaceDN w:val="0"/>
                        <w:adjustRightInd w:val="0"/>
                        <w:spacing w:after="0" w:line="240" w:lineRule="auto"/>
                        <w:ind w:right="10"/>
                        <w:jc w:val="right"/>
                      </w:pPr>
                    </w:pPrChange>
                  </w:pPr>
                  <w:del w:id="5302" w:author="King, Darryl" w:date="2021-09-23T10:37:00Z">
                    <w:r w:rsidRPr="00BB7090" w:rsidDel="00CE24DF">
                      <w:rPr>
                        <w:rFonts w:asciiTheme="majorHAnsi" w:hAnsiTheme="majorHAnsi" w:cstheme="majorHAnsi"/>
                        <w:color w:val="000000"/>
                        <w:sz w:val="16"/>
                        <w:szCs w:val="16"/>
                      </w:rPr>
                      <w:delText>-8294541.</w:delText>
                    </w:r>
                  </w:del>
                </w:p>
              </w:tc>
              <w:tc>
                <w:tcPr>
                  <w:tcW w:w="1207" w:type="dxa"/>
                  <w:tcBorders>
                    <w:top w:val="nil"/>
                    <w:left w:val="nil"/>
                    <w:bottom w:val="nil"/>
                    <w:right w:val="nil"/>
                  </w:tcBorders>
                  <w:vAlign w:val="bottom"/>
                </w:tcPr>
                <w:p w14:paraId="1DEC29A3" w14:textId="6D7D800B" w:rsidR="00BB7090" w:rsidRPr="00BB7090" w:rsidDel="00CE24DF" w:rsidRDefault="00BB7090">
                  <w:pPr>
                    <w:pStyle w:val="ListBullet"/>
                    <w:numPr>
                      <w:ilvl w:val="0"/>
                      <w:numId w:val="0"/>
                    </w:numPr>
                    <w:ind w:left="216" w:hanging="216"/>
                    <w:rPr>
                      <w:del w:id="5303" w:author="King, Darryl" w:date="2021-09-23T10:37:00Z"/>
                      <w:rFonts w:asciiTheme="majorHAnsi" w:hAnsiTheme="majorHAnsi" w:cstheme="majorHAnsi"/>
                      <w:color w:val="000000"/>
                      <w:sz w:val="16"/>
                      <w:szCs w:val="16"/>
                    </w:rPr>
                    <w:pPrChange w:id="5304" w:author="King, Darryl" w:date="2021-09-23T10:38:00Z">
                      <w:pPr>
                        <w:autoSpaceDE w:val="0"/>
                        <w:autoSpaceDN w:val="0"/>
                        <w:adjustRightInd w:val="0"/>
                        <w:spacing w:after="0" w:line="240" w:lineRule="auto"/>
                        <w:ind w:right="10"/>
                        <w:jc w:val="right"/>
                      </w:pPr>
                    </w:pPrChange>
                  </w:pPr>
                  <w:del w:id="5305" w:author="King, Darryl" w:date="2021-09-23T10:37:00Z">
                    <w:r w:rsidRPr="00BB7090" w:rsidDel="00CE24DF">
                      <w:rPr>
                        <w:rFonts w:asciiTheme="majorHAnsi" w:hAnsiTheme="majorHAnsi" w:cstheme="majorHAnsi"/>
                        <w:color w:val="000000"/>
                        <w:sz w:val="16"/>
                        <w:szCs w:val="16"/>
                      </w:rPr>
                      <w:delText>890015.3</w:delText>
                    </w:r>
                  </w:del>
                </w:p>
              </w:tc>
              <w:tc>
                <w:tcPr>
                  <w:tcW w:w="1208" w:type="dxa"/>
                  <w:tcBorders>
                    <w:top w:val="nil"/>
                    <w:left w:val="nil"/>
                    <w:bottom w:val="nil"/>
                    <w:right w:val="nil"/>
                  </w:tcBorders>
                  <w:vAlign w:val="bottom"/>
                </w:tcPr>
                <w:p w14:paraId="080615A7" w14:textId="3811E6EF" w:rsidR="00BB7090" w:rsidRPr="00BB7090" w:rsidDel="00CE24DF" w:rsidRDefault="00BB7090">
                  <w:pPr>
                    <w:pStyle w:val="ListBullet"/>
                    <w:numPr>
                      <w:ilvl w:val="0"/>
                      <w:numId w:val="0"/>
                    </w:numPr>
                    <w:ind w:left="216" w:hanging="216"/>
                    <w:rPr>
                      <w:del w:id="5306" w:author="King, Darryl" w:date="2021-09-23T10:37:00Z"/>
                      <w:rFonts w:asciiTheme="majorHAnsi" w:hAnsiTheme="majorHAnsi" w:cstheme="majorHAnsi"/>
                      <w:color w:val="000000"/>
                      <w:sz w:val="16"/>
                      <w:szCs w:val="16"/>
                    </w:rPr>
                    <w:pPrChange w:id="5307" w:author="King, Darryl" w:date="2021-09-23T10:38:00Z">
                      <w:pPr>
                        <w:autoSpaceDE w:val="0"/>
                        <w:autoSpaceDN w:val="0"/>
                        <w:adjustRightInd w:val="0"/>
                        <w:spacing w:after="0" w:line="240" w:lineRule="auto"/>
                        <w:ind w:right="10"/>
                        <w:jc w:val="right"/>
                      </w:pPr>
                    </w:pPrChange>
                  </w:pPr>
                  <w:del w:id="5308" w:author="King, Darryl" w:date="2021-09-23T10:37:00Z">
                    <w:r w:rsidRPr="00BB7090" w:rsidDel="00CE24DF">
                      <w:rPr>
                        <w:rFonts w:asciiTheme="majorHAnsi" w:hAnsiTheme="majorHAnsi" w:cstheme="majorHAnsi"/>
                        <w:color w:val="000000"/>
                        <w:sz w:val="16"/>
                        <w:szCs w:val="16"/>
                      </w:rPr>
                      <w:delText>-9.319548</w:delText>
                    </w:r>
                  </w:del>
                </w:p>
              </w:tc>
              <w:tc>
                <w:tcPr>
                  <w:tcW w:w="997" w:type="dxa"/>
                  <w:tcBorders>
                    <w:top w:val="nil"/>
                    <w:left w:val="nil"/>
                    <w:bottom w:val="nil"/>
                    <w:right w:val="nil"/>
                  </w:tcBorders>
                  <w:vAlign w:val="bottom"/>
                </w:tcPr>
                <w:p w14:paraId="6C796D6C" w14:textId="0BAF5D27" w:rsidR="00BB7090" w:rsidRPr="00BB7090" w:rsidDel="00CE24DF" w:rsidRDefault="00BB7090">
                  <w:pPr>
                    <w:pStyle w:val="ListBullet"/>
                    <w:numPr>
                      <w:ilvl w:val="0"/>
                      <w:numId w:val="0"/>
                    </w:numPr>
                    <w:ind w:left="216" w:hanging="216"/>
                    <w:rPr>
                      <w:del w:id="5309" w:author="King, Darryl" w:date="2021-09-23T10:37:00Z"/>
                      <w:rFonts w:asciiTheme="majorHAnsi" w:hAnsiTheme="majorHAnsi" w:cstheme="majorHAnsi"/>
                      <w:color w:val="000000"/>
                      <w:sz w:val="16"/>
                      <w:szCs w:val="16"/>
                    </w:rPr>
                    <w:pPrChange w:id="5310" w:author="King, Darryl" w:date="2021-09-23T10:38:00Z">
                      <w:pPr>
                        <w:autoSpaceDE w:val="0"/>
                        <w:autoSpaceDN w:val="0"/>
                        <w:adjustRightInd w:val="0"/>
                        <w:spacing w:after="0" w:line="240" w:lineRule="auto"/>
                        <w:ind w:right="10"/>
                        <w:jc w:val="right"/>
                      </w:pPr>
                    </w:pPrChange>
                  </w:pPr>
                  <w:del w:id="531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4DB09E5" w14:textId="6E94B25B" w:rsidTr="00065FB3">
              <w:trPr>
                <w:trHeight w:val="66"/>
                <w:jc w:val="center"/>
                <w:del w:id="5312" w:author="King, Darryl" w:date="2021-09-23T10:37:00Z"/>
              </w:trPr>
              <w:tc>
                <w:tcPr>
                  <w:tcW w:w="2017" w:type="dxa"/>
                  <w:tcBorders>
                    <w:top w:val="nil"/>
                    <w:left w:val="nil"/>
                    <w:bottom w:val="nil"/>
                    <w:right w:val="nil"/>
                  </w:tcBorders>
                  <w:vAlign w:val="bottom"/>
                </w:tcPr>
                <w:p w14:paraId="6E1F5B65" w14:textId="4CC67AFD" w:rsidR="00BB7090" w:rsidRPr="00BB7090" w:rsidDel="00CE24DF" w:rsidRDefault="00BB7090">
                  <w:pPr>
                    <w:pStyle w:val="ListBullet"/>
                    <w:numPr>
                      <w:ilvl w:val="0"/>
                      <w:numId w:val="0"/>
                    </w:numPr>
                    <w:ind w:left="216" w:hanging="216"/>
                    <w:rPr>
                      <w:del w:id="5313" w:author="King, Darryl" w:date="2021-09-23T10:37:00Z"/>
                      <w:rFonts w:asciiTheme="majorHAnsi" w:hAnsiTheme="majorHAnsi" w:cstheme="majorHAnsi"/>
                      <w:color w:val="000000"/>
                      <w:sz w:val="16"/>
                      <w:szCs w:val="16"/>
                    </w:rPr>
                    <w:pPrChange w:id="5314" w:author="King, Darryl" w:date="2021-09-23T10:38:00Z">
                      <w:pPr>
                        <w:autoSpaceDE w:val="0"/>
                        <w:autoSpaceDN w:val="0"/>
                        <w:adjustRightInd w:val="0"/>
                        <w:spacing w:after="0" w:line="240" w:lineRule="auto"/>
                        <w:jc w:val="center"/>
                      </w:pPr>
                    </w:pPrChange>
                  </w:pPr>
                  <w:del w:id="5315" w:author="King, Darryl" w:date="2021-09-23T10:37:00Z">
                    <w:r w:rsidRPr="00BB7090" w:rsidDel="00CE24DF">
                      <w:rPr>
                        <w:rFonts w:asciiTheme="majorHAnsi" w:hAnsiTheme="majorHAnsi" w:cstheme="majorHAnsi"/>
                        <w:color w:val="000000"/>
                        <w:sz w:val="16"/>
                        <w:szCs w:val="16"/>
                      </w:rPr>
                      <w:delText>W11</w:delText>
                    </w:r>
                  </w:del>
                </w:p>
              </w:tc>
              <w:tc>
                <w:tcPr>
                  <w:tcW w:w="1103" w:type="dxa"/>
                  <w:tcBorders>
                    <w:top w:val="nil"/>
                    <w:left w:val="nil"/>
                    <w:bottom w:val="nil"/>
                    <w:right w:val="nil"/>
                  </w:tcBorders>
                  <w:vAlign w:val="bottom"/>
                </w:tcPr>
                <w:p w14:paraId="44021C8A" w14:textId="59F029E1" w:rsidR="00BB7090" w:rsidRPr="00BB7090" w:rsidDel="00CE24DF" w:rsidRDefault="00BB7090">
                  <w:pPr>
                    <w:pStyle w:val="ListBullet"/>
                    <w:numPr>
                      <w:ilvl w:val="0"/>
                      <w:numId w:val="0"/>
                    </w:numPr>
                    <w:ind w:left="216" w:hanging="216"/>
                    <w:rPr>
                      <w:del w:id="5316" w:author="King, Darryl" w:date="2021-09-23T10:37:00Z"/>
                      <w:rFonts w:asciiTheme="majorHAnsi" w:hAnsiTheme="majorHAnsi" w:cstheme="majorHAnsi"/>
                      <w:color w:val="000000"/>
                      <w:sz w:val="16"/>
                      <w:szCs w:val="16"/>
                    </w:rPr>
                    <w:pPrChange w:id="5317" w:author="King, Darryl" w:date="2021-09-23T10:38:00Z">
                      <w:pPr>
                        <w:autoSpaceDE w:val="0"/>
                        <w:autoSpaceDN w:val="0"/>
                        <w:adjustRightInd w:val="0"/>
                        <w:spacing w:after="0" w:line="240" w:lineRule="auto"/>
                        <w:ind w:right="10"/>
                        <w:jc w:val="right"/>
                      </w:pPr>
                    </w:pPrChange>
                  </w:pPr>
                  <w:del w:id="5318" w:author="King, Darryl" w:date="2021-09-23T10:37:00Z">
                    <w:r w:rsidRPr="00BB7090" w:rsidDel="00CE24DF">
                      <w:rPr>
                        <w:rFonts w:asciiTheme="majorHAnsi" w:hAnsiTheme="majorHAnsi" w:cstheme="majorHAnsi"/>
                        <w:color w:val="000000"/>
                        <w:sz w:val="16"/>
                        <w:szCs w:val="16"/>
                      </w:rPr>
                      <w:delText>-9639147.</w:delText>
                    </w:r>
                  </w:del>
                </w:p>
              </w:tc>
              <w:tc>
                <w:tcPr>
                  <w:tcW w:w="1207" w:type="dxa"/>
                  <w:tcBorders>
                    <w:top w:val="nil"/>
                    <w:left w:val="nil"/>
                    <w:bottom w:val="nil"/>
                    <w:right w:val="nil"/>
                  </w:tcBorders>
                  <w:vAlign w:val="bottom"/>
                </w:tcPr>
                <w:p w14:paraId="200DB4E0" w14:textId="6A3D3CD8" w:rsidR="00BB7090" w:rsidRPr="00BB7090" w:rsidDel="00CE24DF" w:rsidRDefault="00BB7090">
                  <w:pPr>
                    <w:pStyle w:val="ListBullet"/>
                    <w:numPr>
                      <w:ilvl w:val="0"/>
                      <w:numId w:val="0"/>
                    </w:numPr>
                    <w:ind w:left="216" w:hanging="216"/>
                    <w:rPr>
                      <w:del w:id="5319" w:author="King, Darryl" w:date="2021-09-23T10:37:00Z"/>
                      <w:rFonts w:asciiTheme="majorHAnsi" w:hAnsiTheme="majorHAnsi" w:cstheme="majorHAnsi"/>
                      <w:color w:val="000000"/>
                      <w:sz w:val="16"/>
                      <w:szCs w:val="16"/>
                    </w:rPr>
                    <w:pPrChange w:id="5320" w:author="King, Darryl" w:date="2021-09-23T10:38:00Z">
                      <w:pPr>
                        <w:autoSpaceDE w:val="0"/>
                        <w:autoSpaceDN w:val="0"/>
                        <w:adjustRightInd w:val="0"/>
                        <w:spacing w:after="0" w:line="240" w:lineRule="auto"/>
                        <w:ind w:right="10"/>
                        <w:jc w:val="right"/>
                      </w:pPr>
                    </w:pPrChange>
                  </w:pPr>
                  <w:del w:id="5321" w:author="King, Darryl" w:date="2021-09-23T10:37:00Z">
                    <w:r w:rsidRPr="00BB7090" w:rsidDel="00CE24DF">
                      <w:rPr>
                        <w:rFonts w:asciiTheme="majorHAnsi" w:hAnsiTheme="majorHAnsi" w:cstheme="majorHAnsi"/>
                        <w:color w:val="000000"/>
                        <w:sz w:val="16"/>
                        <w:szCs w:val="16"/>
                      </w:rPr>
                      <w:delText>893301.2</w:delText>
                    </w:r>
                  </w:del>
                </w:p>
              </w:tc>
              <w:tc>
                <w:tcPr>
                  <w:tcW w:w="1208" w:type="dxa"/>
                  <w:tcBorders>
                    <w:top w:val="nil"/>
                    <w:left w:val="nil"/>
                    <w:bottom w:val="nil"/>
                    <w:right w:val="nil"/>
                  </w:tcBorders>
                  <w:vAlign w:val="bottom"/>
                </w:tcPr>
                <w:p w14:paraId="48E0A794" w14:textId="1982DF55" w:rsidR="00BB7090" w:rsidRPr="00BB7090" w:rsidDel="00CE24DF" w:rsidRDefault="00BB7090">
                  <w:pPr>
                    <w:pStyle w:val="ListBullet"/>
                    <w:numPr>
                      <w:ilvl w:val="0"/>
                      <w:numId w:val="0"/>
                    </w:numPr>
                    <w:ind w:left="216" w:hanging="216"/>
                    <w:rPr>
                      <w:del w:id="5322" w:author="King, Darryl" w:date="2021-09-23T10:37:00Z"/>
                      <w:rFonts w:asciiTheme="majorHAnsi" w:hAnsiTheme="majorHAnsi" w:cstheme="majorHAnsi"/>
                      <w:color w:val="000000"/>
                      <w:sz w:val="16"/>
                      <w:szCs w:val="16"/>
                    </w:rPr>
                    <w:pPrChange w:id="5323" w:author="King, Darryl" w:date="2021-09-23T10:38:00Z">
                      <w:pPr>
                        <w:autoSpaceDE w:val="0"/>
                        <w:autoSpaceDN w:val="0"/>
                        <w:adjustRightInd w:val="0"/>
                        <w:spacing w:after="0" w:line="240" w:lineRule="auto"/>
                        <w:ind w:right="10"/>
                        <w:jc w:val="right"/>
                      </w:pPr>
                    </w:pPrChange>
                  </w:pPr>
                  <w:del w:id="5324" w:author="King, Darryl" w:date="2021-09-23T10:37:00Z">
                    <w:r w:rsidRPr="00BB7090" w:rsidDel="00CE24DF">
                      <w:rPr>
                        <w:rFonts w:asciiTheme="majorHAnsi" w:hAnsiTheme="majorHAnsi" w:cstheme="majorHAnsi"/>
                        <w:color w:val="000000"/>
                        <w:sz w:val="16"/>
                        <w:szCs w:val="16"/>
                      </w:rPr>
                      <w:delText>-10.79048</w:delText>
                    </w:r>
                  </w:del>
                </w:p>
              </w:tc>
              <w:tc>
                <w:tcPr>
                  <w:tcW w:w="997" w:type="dxa"/>
                  <w:tcBorders>
                    <w:top w:val="nil"/>
                    <w:left w:val="nil"/>
                    <w:bottom w:val="nil"/>
                    <w:right w:val="nil"/>
                  </w:tcBorders>
                  <w:vAlign w:val="bottom"/>
                </w:tcPr>
                <w:p w14:paraId="6D89A710" w14:textId="42FFE8D9" w:rsidR="00BB7090" w:rsidRPr="00BB7090" w:rsidDel="00CE24DF" w:rsidRDefault="00BB7090">
                  <w:pPr>
                    <w:pStyle w:val="ListBullet"/>
                    <w:numPr>
                      <w:ilvl w:val="0"/>
                      <w:numId w:val="0"/>
                    </w:numPr>
                    <w:ind w:left="216" w:hanging="216"/>
                    <w:rPr>
                      <w:del w:id="5325" w:author="King, Darryl" w:date="2021-09-23T10:37:00Z"/>
                      <w:rFonts w:asciiTheme="majorHAnsi" w:hAnsiTheme="majorHAnsi" w:cstheme="majorHAnsi"/>
                      <w:color w:val="000000"/>
                      <w:sz w:val="16"/>
                      <w:szCs w:val="16"/>
                    </w:rPr>
                    <w:pPrChange w:id="5326" w:author="King, Darryl" w:date="2021-09-23T10:38:00Z">
                      <w:pPr>
                        <w:autoSpaceDE w:val="0"/>
                        <w:autoSpaceDN w:val="0"/>
                        <w:adjustRightInd w:val="0"/>
                        <w:spacing w:after="0" w:line="240" w:lineRule="auto"/>
                        <w:ind w:right="10"/>
                        <w:jc w:val="right"/>
                      </w:pPr>
                    </w:pPrChange>
                  </w:pPr>
                  <w:del w:id="532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404435E" w14:textId="6D709DA4" w:rsidTr="00065FB3">
              <w:trPr>
                <w:trHeight w:val="66"/>
                <w:jc w:val="center"/>
                <w:del w:id="5328" w:author="King, Darryl" w:date="2021-09-23T10:37:00Z"/>
              </w:trPr>
              <w:tc>
                <w:tcPr>
                  <w:tcW w:w="2017" w:type="dxa"/>
                  <w:tcBorders>
                    <w:top w:val="nil"/>
                    <w:left w:val="nil"/>
                    <w:bottom w:val="nil"/>
                    <w:right w:val="nil"/>
                  </w:tcBorders>
                  <w:vAlign w:val="bottom"/>
                </w:tcPr>
                <w:p w14:paraId="72178468" w14:textId="50D4ED03" w:rsidR="00BB7090" w:rsidRPr="00BB7090" w:rsidDel="00CE24DF" w:rsidRDefault="00BB7090">
                  <w:pPr>
                    <w:pStyle w:val="ListBullet"/>
                    <w:numPr>
                      <w:ilvl w:val="0"/>
                      <w:numId w:val="0"/>
                    </w:numPr>
                    <w:ind w:left="216" w:hanging="216"/>
                    <w:rPr>
                      <w:del w:id="5329" w:author="King, Darryl" w:date="2021-09-23T10:37:00Z"/>
                      <w:rFonts w:asciiTheme="majorHAnsi" w:hAnsiTheme="majorHAnsi" w:cstheme="majorHAnsi"/>
                      <w:color w:val="000000"/>
                      <w:sz w:val="16"/>
                      <w:szCs w:val="16"/>
                    </w:rPr>
                    <w:pPrChange w:id="5330" w:author="King, Darryl" w:date="2021-09-23T10:38:00Z">
                      <w:pPr>
                        <w:autoSpaceDE w:val="0"/>
                        <w:autoSpaceDN w:val="0"/>
                        <w:adjustRightInd w:val="0"/>
                        <w:spacing w:after="0" w:line="240" w:lineRule="auto"/>
                        <w:jc w:val="center"/>
                      </w:pPr>
                    </w:pPrChange>
                  </w:pPr>
                  <w:del w:id="5331" w:author="King, Darryl" w:date="2021-09-23T10:37:00Z">
                    <w:r w:rsidRPr="00BB7090" w:rsidDel="00CE24DF">
                      <w:rPr>
                        <w:rFonts w:asciiTheme="majorHAnsi" w:hAnsiTheme="majorHAnsi" w:cstheme="majorHAnsi"/>
                        <w:color w:val="000000"/>
                        <w:sz w:val="16"/>
                        <w:szCs w:val="16"/>
                      </w:rPr>
                      <w:delText>W12</w:delText>
                    </w:r>
                  </w:del>
                </w:p>
              </w:tc>
              <w:tc>
                <w:tcPr>
                  <w:tcW w:w="1103" w:type="dxa"/>
                  <w:tcBorders>
                    <w:top w:val="nil"/>
                    <w:left w:val="nil"/>
                    <w:bottom w:val="nil"/>
                    <w:right w:val="nil"/>
                  </w:tcBorders>
                  <w:vAlign w:val="bottom"/>
                </w:tcPr>
                <w:p w14:paraId="0B3F9168" w14:textId="68CFA676" w:rsidR="00BB7090" w:rsidRPr="00BB7090" w:rsidDel="00CE24DF" w:rsidRDefault="00BB7090">
                  <w:pPr>
                    <w:pStyle w:val="ListBullet"/>
                    <w:numPr>
                      <w:ilvl w:val="0"/>
                      <w:numId w:val="0"/>
                    </w:numPr>
                    <w:ind w:left="216" w:hanging="216"/>
                    <w:rPr>
                      <w:del w:id="5332" w:author="King, Darryl" w:date="2021-09-23T10:37:00Z"/>
                      <w:rFonts w:asciiTheme="majorHAnsi" w:hAnsiTheme="majorHAnsi" w:cstheme="majorHAnsi"/>
                      <w:color w:val="000000"/>
                      <w:sz w:val="16"/>
                      <w:szCs w:val="16"/>
                    </w:rPr>
                    <w:pPrChange w:id="5333" w:author="King, Darryl" w:date="2021-09-23T10:38:00Z">
                      <w:pPr>
                        <w:autoSpaceDE w:val="0"/>
                        <w:autoSpaceDN w:val="0"/>
                        <w:adjustRightInd w:val="0"/>
                        <w:spacing w:after="0" w:line="240" w:lineRule="auto"/>
                        <w:ind w:right="10"/>
                        <w:jc w:val="right"/>
                      </w:pPr>
                    </w:pPrChange>
                  </w:pPr>
                  <w:del w:id="5334" w:author="King, Darryl" w:date="2021-09-23T10:37:00Z">
                    <w:r w:rsidRPr="00BB7090" w:rsidDel="00CE24DF">
                      <w:rPr>
                        <w:rFonts w:asciiTheme="majorHAnsi" w:hAnsiTheme="majorHAnsi" w:cstheme="majorHAnsi"/>
                        <w:color w:val="000000"/>
                        <w:sz w:val="16"/>
                        <w:szCs w:val="16"/>
                      </w:rPr>
                      <w:delText>-8849751.</w:delText>
                    </w:r>
                  </w:del>
                </w:p>
              </w:tc>
              <w:tc>
                <w:tcPr>
                  <w:tcW w:w="1207" w:type="dxa"/>
                  <w:tcBorders>
                    <w:top w:val="nil"/>
                    <w:left w:val="nil"/>
                    <w:bottom w:val="nil"/>
                    <w:right w:val="nil"/>
                  </w:tcBorders>
                  <w:vAlign w:val="bottom"/>
                </w:tcPr>
                <w:p w14:paraId="20B9ED91" w14:textId="7505D5DF" w:rsidR="00BB7090" w:rsidRPr="00BB7090" w:rsidDel="00CE24DF" w:rsidRDefault="00BB7090">
                  <w:pPr>
                    <w:pStyle w:val="ListBullet"/>
                    <w:numPr>
                      <w:ilvl w:val="0"/>
                      <w:numId w:val="0"/>
                    </w:numPr>
                    <w:ind w:left="216" w:hanging="216"/>
                    <w:rPr>
                      <w:del w:id="5335" w:author="King, Darryl" w:date="2021-09-23T10:37:00Z"/>
                      <w:rFonts w:asciiTheme="majorHAnsi" w:hAnsiTheme="majorHAnsi" w:cstheme="majorHAnsi"/>
                      <w:color w:val="000000"/>
                      <w:sz w:val="16"/>
                      <w:szCs w:val="16"/>
                    </w:rPr>
                    <w:pPrChange w:id="5336" w:author="King, Darryl" w:date="2021-09-23T10:38:00Z">
                      <w:pPr>
                        <w:autoSpaceDE w:val="0"/>
                        <w:autoSpaceDN w:val="0"/>
                        <w:adjustRightInd w:val="0"/>
                        <w:spacing w:after="0" w:line="240" w:lineRule="auto"/>
                        <w:ind w:right="10"/>
                        <w:jc w:val="right"/>
                      </w:pPr>
                    </w:pPrChange>
                  </w:pPr>
                  <w:del w:id="5337" w:author="King, Darryl" w:date="2021-09-23T10:37:00Z">
                    <w:r w:rsidRPr="00BB7090" w:rsidDel="00CE24DF">
                      <w:rPr>
                        <w:rFonts w:asciiTheme="majorHAnsi" w:hAnsiTheme="majorHAnsi" w:cstheme="majorHAnsi"/>
                        <w:color w:val="000000"/>
                        <w:sz w:val="16"/>
                        <w:szCs w:val="16"/>
                      </w:rPr>
                      <w:delText>888545.1</w:delText>
                    </w:r>
                  </w:del>
                </w:p>
              </w:tc>
              <w:tc>
                <w:tcPr>
                  <w:tcW w:w="1208" w:type="dxa"/>
                  <w:tcBorders>
                    <w:top w:val="nil"/>
                    <w:left w:val="nil"/>
                    <w:bottom w:val="nil"/>
                    <w:right w:val="nil"/>
                  </w:tcBorders>
                  <w:vAlign w:val="bottom"/>
                </w:tcPr>
                <w:p w14:paraId="17DBA2A7" w14:textId="7ABA4AE7" w:rsidR="00BB7090" w:rsidRPr="00BB7090" w:rsidDel="00CE24DF" w:rsidRDefault="00BB7090">
                  <w:pPr>
                    <w:pStyle w:val="ListBullet"/>
                    <w:numPr>
                      <w:ilvl w:val="0"/>
                      <w:numId w:val="0"/>
                    </w:numPr>
                    <w:ind w:left="216" w:hanging="216"/>
                    <w:rPr>
                      <w:del w:id="5338" w:author="King, Darryl" w:date="2021-09-23T10:37:00Z"/>
                      <w:rFonts w:asciiTheme="majorHAnsi" w:hAnsiTheme="majorHAnsi" w:cstheme="majorHAnsi"/>
                      <w:color w:val="000000"/>
                      <w:sz w:val="16"/>
                      <w:szCs w:val="16"/>
                    </w:rPr>
                    <w:pPrChange w:id="5339" w:author="King, Darryl" w:date="2021-09-23T10:38:00Z">
                      <w:pPr>
                        <w:autoSpaceDE w:val="0"/>
                        <w:autoSpaceDN w:val="0"/>
                        <w:adjustRightInd w:val="0"/>
                        <w:spacing w:after="0" w:line="240" w:lineRule="auto"/>
                        <w:ind w:right="10"/>
                        <w:jc w:val="right"/>
                      </w:pPr>
                    </w:pPrChange>
                  </w:pPr>
                  <w:del w:id="5340" w:author="King, Darryl" w:date="2021-09-23T10:37:00Z">
                    <w:r w:rsidRPr="00BB7090" w:rsidDel="00CE24DF">
                      <w:rPr>
                        <w:rFonts w:asciiTheme="majorHAnsi" w:hAnsiTheme="majorHAnsi" w:cstheme="majorHAnsi"/>
                        <w:color w:val="000000"/>
                        <w:sz w:val="16"/>
                        <w:szCs w:val="16"/>
                      </w:rPr>
                      <w:delText>-9.959821</w:delText>
                    </w:r>
                  </w:del>
                </w:p>
              </w:tc>
              <w:tc>
                <w:tcPr>
                  <w:tcW w:w="997" w:type="dxa"/>
                  <w:tcBorders>
                    <w:top w:val="nil"/>
                    <w:left w:val="nil"/>
                    <w:bottom w:val="nil"/>
                    <w:right w:val="nil"/>
                  </w:tcBorders>
                  <w:vAlign w:val="bottom"/>
                </w:tcPr>
                <w:p w14:paraId="5FFBA560" w14:textId="2653870C" w:rsidR="00BB7090" w:rsidRPr="00BB7090" w:rsidDel="00CE24DF" w:rsidRDefault="00BB7090">
                  <w:pPr>
                    <w:pStyle w:val="ListBullet"/>
                    <w:numPr>
                      <w:ilvl w:val="0"/>
                      <w:numId w:val="0"/>
                    </w:numPr>
                    <w:ind w:left="216" w:hanging="216"/>
                    <w:rPr>
                      <w:del w:id="5341" w:author="King, Darryl" w:date="2021-09-23T10:37:00Z"/>
                      <w:rFonts w:asciiTheme="majorHAnsi" w:hAnsiTheme="majorHAnsi" w:cstheme="majorHAnsi"/>
                      <w:color w:val="000000"/>
                      <w:sz w:val="16"/>
                      <w:szCs w:val="16"/>
                    </w:rPr>
                    <w:pPrChange w:id="5342" w:author="King, Darryl" w:date="2021-09-23T10:38:00Z">
                      <w:pPr>
                        <w:autoSpaceDE w:val="0"/>
                        <w:autoSpaceDN w:val="0"/>
                        <w:adjustRightInd w:val="0"/>
                        <w:spacing w:after="0" w:line="240" w:lineRule="auto"/>
                        <w:ind w:right="10"/>
                        <w:jc w:val="right"/>
                      </w:pPr>
                    </w:pPrChange>
                  </w:pPr>
                  <w:del w:id="534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BE01BC1" w14:textId="2044AD64" w:rsidTr="00065FB3">
              <w:trPr>
                <w:trHeight w:val="66"/>
                <w:jc w:val="center"/>
                <w:del w:id="5344" w:author="King, Darryl" w:date="2021-09-23T10:37:00Z"/>
              </w:trPr>
              <w:tc>
                <w:tcPr>
                  <w:tcW w:w="2017" w:type="dxa"/>
                  <w:tcBorders>
                    <w:top w:val="nil"/>
                    <w:left w:val="nil"/>
                    <w:bottom w:val="nil"/>
                    <w:right w:val="nil"/>
                  </w:tcBorders>
                  <w:vAlign w:val="bottom"/>
                </w:tcPr>
                <w:p w14:paraId="429951C7" w14:textId="3C655F87" w:rsidR="00BB7090" w:rsidRPr="00BB7090" w:rsidDel="00CE24DF" w:rsidRDefault="00BB7090">
                  <w:pPr>
                    <w:pStyle w:val="ListBullet"/>
                    <w:numPr>
                      <w:ilvl w:val="0"/>
                      <w:numId w:val="0"/>
                    </w:numPr>
                    <w:ind w:left="216" w:hanging="216"/>
                    <w:rPr>
                      <w:del w:id="5345" w:author="King, Darryl" w:date="2021-09-23T10:37:00Z"/>
                      <w:rFonts w:asciiTheme="majorHAnsi" w:hAnsiTheme="majorHAnsi" w:cstheme="majorHAnsi"/>
                      <w:color w:val="000000"/>
                      <w:sz w:val="16"/>
                      <w:szCs w:val="16"/>
                    </w:rPr>
                    <w:pPrChange w:id="5346" w:author="King, Darryl" w:date="2021-09-23T10:38:00Z">
                      <w:pPr>
                        <w:autoSpaceDE w:val="0"/>
                        <w:autoSpaceDN w:val="0"/>
                        <w:adjustRightInd w:val="0"/>
                        <w:spacing w:after="0" w:line="240" w:lineRule="auto"/>
                        <w:jc w:val="center"/>
                      </w:pPr>
                    </w:pPrChange>
                  </w:pPr>
                  <w:del w:id="5347" w:author="King, Darryl" w:date="2021-09-23T10:37:00Z">
                    <w:r w:rsidRPr="00BB7090" w:rsidDel="00CE24DF">
                      <w:rPr>
                        <w:rFonts w:asciiTheme="majorHAnsi" w:hAnsiTheme="majorHAnsi" w:cstheme="majorHAnsi"/>
                        <w:color w:val="000000"/>
                        <w:sz w:val="16"/>
                        <w:szCs w:val="16"/>
                      </w:rPr>
                      <w:delText>W13</w:delText>
                    </w:r>
                  </w:del>
                </w:p>
              </w:tc>
              <w:tc>
                <w:tcPr>
                  <w:tcW w:w="1103" w:type="dxa"/>
                  <w:tcBorders>
                    <w:top w:val="nil"/>
                    <w:left w:val="nil"/>
                    <w:bottom w:val="nil"/>
                    <w:right w:val="nil"/>
                  </w:tcBorders>
                  <w:vAlign w:val="bottom"/>
                </w:tcPr>
                <w:p w14:paraId="0EE316F6" w14:textId="04CB54EC" w:rsidR="00BB7090" w:rsidRPr="00BB7090" w:rsidDel="00CE24DF" w:rsidRDefault="00BB7090">
                  <w:pPr>
                    <w:pStyle w:val="ListBullet"/>
                    <w:numPr>
                      <w:ilvl w:val="0"/>
                      <w:numId w:val="0"/>
                    </w:numPr>
                    <w:ind w:left="216" w:hanging="216"/>
                    <w:rPr>
                      <w:del w:id="5348" w:author="King, Darryl" w:date="2021-09-23T10:37:00Z"/>
                      <w:rFonts w:asciiTheme="majorHAnsi" w:hAnsiTheme="majorHAnsi" w:cstheme="majorHAnsi"/>
                      <w:color w:val="000000"/>
                      <w:sz w:val="16"/>
                      <w:szCs w:val="16"/>
                    </w:rPr>
                    <w:pPrChange w:id="5349" w:author="King, Darryl" w:date="2021-09-23T10:38:00Z">
                      <w:pPr>
                        <w:autoSpaceDE w:val="0"/>
                        <w:autoSpaceDN w:val="0"/>
                        <w:adjustRightInd w:val="0"/>
                        <w:spacing w:after="0" w:line="240" w:lineRule="auto"/>
                        <w:ind w:right="10"/>
                        <w:jc w:val="right"/>
                      </w:pPr>
                    </w:pPrChange>
                  </w:pPr>
                  <w:del w:id="5350" w:author="King, Darryl" w:date="2021-09-23T10:37:00Z">
                    <w:r w:rsidRPr="00BB7090" w:rsidDel="00CE24DF">
                      <w:rPr>
                        <w:rFonts w:asciiTheme="majorHAnsi" w:hAnsiTheme="majorHAnsi" w:cstheme="majorHAnsi"/>
                        <w:color w:val="000000"/>
                        <w:sz w:val="16"/>
                        <w:szCs w:val="16"/>
                      </w:rPr>
                      <w:delText>-6401306.</w:delText>
                    </w:r>
                  </w:del>
                </w:p>
              </w:tc>
              <w:tc>
                <w:tcPr>
                  <w:tcW w:w="1207" w:type="dxa"/>
                  <w:tcBorders>
                    <w:top w:val="nil"/>
                    <w:left w:val="nil"/>
                    <w:bottom w:val="nil"/>
                    <w:right w:val="nil"/>
                  </w:tcBorders>
                  <w:vAlign w:val="bottom"/>
                </w:tcPr>
                <w:p w14:paraId="38F4A2C6" w14:textId="29C5B549" w:rsidR="00BB7090" w:rsidRPr="00BB7090" w:rsidDel="00CE24DF" w:rsidRDefault="00BB7090">
                  <w:pPr>
                    <w:pStyle w:val="ListBullet"/>
                    <w:numPr>
                      <w:ilvl w:val="0"/>
                      <w:numId w:val="0"/>
                    </w:numPr>
                    <w:ind w:left="216" w:hanging="216"/>
                    <w:rPr>
                      <w:del w:id="5351" w:author="King, Darryl" w:date="2021-09-23T10:37:00Z"/>
                      <w:rFonts w:asciiTheme="majorHAnsi" w:hAnsiTheme="majorHAnsi" w:cstheme="majorHAnsi"/>
                      <w:color w:val="000000"/>
                      <w:sz w:val="16"/>
                      <w:szCs w:val="16"/>
                    </w:rPr>
                    <w:pPrChange w:id="5352" w:author="King, Darryl" w:date="2021-09-23T10:38:00Z">
                      <w:pPr>
                        <w:autoSpaceDE w:val="0"/>
                        <w:autoSpaceDN w:val="0"/>
                        <w:adjustRightInd w:val="0"/>
                        <w:spacing w:after="0" w:line="240" w:lineRule="auto"/>
                        <w:ind w:right="10"/>
                        <w:jc w:val="right"/>
                      </w:pPr>
                    </w:pPrChange>
                  </w:pPr>
                  <w:del w:id="5353" w:author="King, Darryl" w:date="2021-09-23T10:37:00Z">
                    <w:r w:rsidRPr="00BB7090" w:rsidDel="00CE24DF">
                      <w:rPr>
                        <w:rFonts w:asciiTheme="majorHAnsi" w:hAnsiTheme="majorHAnsi" w:cstheme="majorHAnsi"/>
                        <w:color w:val="000000"/>
                        <w:sz w:val="16"/>
                        <w:szCs w:val="16"/>
                      </w:rPr>
                      <w:delText>701060.8</w:delText>
                    </w:r>
                  </w:del>
                </w:p>
              </w:tc>
              <w:tc>
                <w:tcPr>
                  <w:tcW w:w="1208" w:type="dxa"/>
                  <w:tcBorders>
                    <w:top w:val="nil"/>
                    <w:left w:val="nil"/>
                    <w:bottom w:val="nil"/>
                    <w:right w:val="nil"/>
                  </w:tcBorders>
                  <w:vAlign w:val="bottom"/>
                </w:tcPr>
                <w:p w14:paraId="1C1563BE" w14:textId="4386B46B" w:rsidR="00BB7090" w:rsidRPr="00BB7090" w:rsidDel="00CE24DF" w:rsidRDefault="00BB7090">
                  <w:pPr>
                    <w:pStyle w:val="ListBullet"/>
                    <w:numPr>
                      <w:ilvl w:val="0"/>
                      <w:numId w:val="0"/>
                    </w:numPr>
                    <w:ind w:left="216" w:hanging="216"/>
                    <w:rPr>
                      <w:del w:id="5354" w:author="King, Darryl" w:date="2021-09-23T10:37:00Z"/>
                      <w:rFonts w:asciiTheme="majorHAnsi" w:hAnsiTheme="majorHAnsi" w:cstheme="majorHAnsi"/>
                      <w:color w:val="000000"/>
                      <w:sz w:val="16"/>
                      <w:szCs w:val="16"/>
                    </w:rPr>
                    <w:pPrChange w:id="5355" w:author="King, Darryl" w:date="2021-09-23T10:38:00Z">
                      <w:pPr>
                        <w:autoSpaceDE w:val="0"/>
                        <w:autoSpaceDN w:val="0"/>
                        <w:adjustRightInd w:val="0"/>
                        <w:spacing w:after="0" w:line="240" w:lineRule="auto"/>
                        <w:ind w:right="10"/>
                        <w:jc w:val="right"/>
                      </w:pPr>
                    </w:pPrChange>
                  </w:pPr>
                  <w:del w:id="5356" w:author="King, Darryl" w:date="2021-09-23T10:37:00Z">
                    <w:r w:rsidRPr="00BB7090" w:rsidDel="00CE24DF">
                      <w:rPr>
                        <w:rFonts w:asciiTheme="majorHAnsi" w:hAnsiTheme="majorHAnsi" w:cstheme="majorHAnsi"/>
                        <w:color w:val="000000"/>
                        <w:sz w:val="16"/>
                        <w:szCs w:val="16"/>
                      </w:rPr>
                      <w:delText>-9.130886</w:delText>
                    </w:r>
                  </w:del>
                </w:p>
              </w:tc>
              <w:tc>
                <w:tcPr>
                  <w:tcW w:w="997" w:type="dxa"/>
                  <w:tcBorders>
                    <w:top w:val="nil"/>
                    <w:left w:val="nil"/>
                    <w:bottom w:val="nil"/>
                    <w:right w:val="nil"/>
                  </w:tcBorders>
                  <w:vAlign w:val="bottom"/>
                </w:tcPr>
                <w:p w14:paraId="7BA03361" w14:textId="045A88F4" w:rsidR="00BB7090" w:rsidRPr="00BB7090" w:rsidDel="00CE24DF" w:rsidRDefault="00BB7090">
                  <w:pPr>
                    <w:pStyle w:val="ListBullet"/>
                    <w:numPr>
                      <w:ilvl w:val="0"/>
                      <w:numId w:val="0"/>
                    </w:numPr>
                    <w:ind w:left="216" w:hanging="216"/>
                    <w:rPr>
                      <w:del w:id="5357" w:author="King, Darryl" w:date="2021-09-23T10:37:00Z"/>
                      <w:rFonts w:asciiTheme="majorHAnsi" w:hAnsiTheme="majorHAnsi" w:cstheme="majorHAnsi"/>
                      <w:color w:val="000000"/>
                      <w:sz w:val="16"/>
                      <w:szCs w:val="16"/>
                    </w:rPr>
                    <w:pPrChange w:id="5358" w:author="King, Darryl" w:date="2021-09-23T10:38:00Z">
                      <w:pPr>
                        <w:autoSpaceDE w:val="0"/>
                        <w:autoSpaceDN w:val="0"/>
                        <w:adjustRightInd w:val="0"/>
                        <w:spacing w:after="0" w:line="240" w:lineRule="auto"/>
                        <w:ind w:right="10"/>
                        <w:jc w:val="right"/>
                      </w:pPr>
                    </w:pPrChange>
                  </w:pPr>
                  <w:del w:id="535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967F0D2" w14:textId="0B64F6FD" w:rsidTr="00065FB3">
              <w:trPr>
                <w:trHeight w:val="66"/>
                <w:jc w:val="center"/>
                <w:del w:id="5360" w:author="King, Darryl" w:date="2021-09-23T10:37:00Z"/>
              </w:trPr>
              <w:tc>
                <w:tcPr>
                  <w:tcW w:w="2017" w:type="dxa"/>
                  <w:tcBorders>
                    <w:top w:val="nil"/>
                    <w:left w:val="nil"/>
                    <w:bottom w:val="nil"/>
                    <w:right w:val="nil"/>
                  </w:tcBorders>
                  <w:vAlign w:val="bottom"/>
                </w:tcPr>
                <w:p w14:paraId="6F959D57" w14:textId="31E0DE92" w:rsidR="00BB7090" w:rsidRPr="00BB7090" w:rsidDel="00CE24DF" w:rsidRDefault="00BB7090">
                  <w:pPr>
                    <w:pStyle w:val="ListBullet"/>
                    <w:numPr>
                      <w:ilvl w:val="0"/>
                      <w:numId w:val="0"/>
                    </w:numPr>
                    <w:ind w:left="216" w:hanging="216"/>
                    <w:rPr>
                      <w:del w:id="5361" w:author="King, Darryl" w:date="2021-09-23T10:37:00Z"/>
                      <w:rFonts w:asciiTheme="majorHAnsi" w:hAnsiTheme="majorHAnsi" w:cstheme="majorHAnsi"/>
                      <w:color w:val="000000"/>
                      <w:sz w:val="16"/>
                      <w:szCs w:val="16"/>
                    </w:rPr>
                    <w:pPrChange w:id="5362" w:author="King, Darryl" w:date="2021-09-23T10:38:00Z">
                      <w:pPr>
                        <w:autoSpaceDE w:val="0"/>
                        <w:autoSpaceDN w:val="0"/>
                        <w:adjustRightInd w:val="0"/>
                        <w:spacing w:after="0" w:line="240" w:lineRule="auto"/>
                        <w:jc w:val="center"/>
                      </w:pPr>
                    </w:pPrChange>
                  </w:pPr>
                  <w:del w:id="5363" w:author="King, Darryl" w:date="2021-09-23T10:37:00Z">
                    <w:r w:rsidRPr="00BB7090" w:rsidDel="00CE24DF">
                      <w:rPr>
                        <w:rFonts w:asciiTheme="majorHAnsi" w:hAnsiTheme="majorHAnsi" w:cstheme="majorHAnsi"/>
                        <w:color w:val="000000"/>
                        <w:sz w:val="16"/>
                        <w:szCs w:val="16"/>
                      </w:rPr>
                      <w:delText>W14</w:delText>
                    </w:r>
                  </w:del>
                </w:p>
              </w:tc>
              <w:tc>
                <w:tcPr>
                  <w:tcW w:w="1103" w:type="dxa"/>
                  <w:tcBorders>
                    <w:top w:val="nil"/>
                    <w:left w:val="nil"/>
                    <w:bottom w:val="nil"/>
                    <w:right w:val="nil"/>
                  </w:tcBorders>
                  <w:vAlign w:val="bottom"/>
                </w:tcPr>
                <w:p w14:paraId="59C217D4" w14:textId="6D133276" w:rsidR="00BB7090" w:rsidRPr="00BB7090" w:rsidDel="00CE24DF" w:rsidRDefault="00BB7090">
                  <w:pPr>
                    <w:pStyle w:val="ListBullet"/>
                    <w:numPr>
                      <w:ilvl w:val="0"/>
                      <w:numId w:val="0"/>
                    </w:numPr>
                    <w:ind w:left="216" w:hanging="216"/>
                    <w:rPr>
                      <w:del w:id="5364" w:author="King, Darryl" w:date="2021-09-23T10:37:00Z"/>
                      <w:rFonts w:asciiTheme="majorHAnsi" w:hAnsiTheme="majorHAnsi" w:cstheme="majorHAnsi"/>
                      <w:color w:val="000000"/>
                      <w:sz w:val="16"/>
                      <w:szCs w:val="16"/>
                    </w:rPr>
                    <w:pPrChange w:id="5365" w:author="King, Darryl" w:date="2021-09-23T10:38:00Z">
                      <w:pPr>
                        <w:autoSpaceDE w:val="0"/>
                        <w:autoSpaceDN w:val="0"/>
                        <w:adjustRightInd w:val="0"/>
                        <w:spacing w:after="0" w:line="240" w:lineRule="auto"/>
                        <w:ind w:right="10"/>
                        <w:jc w:val="right"/>
                      </w:pPr>
                    </w:pPrChange>
                  </w:pPr>
                  <w:del w:id="5366" w:author="King, Darryl" w:date="2021-09-23T10:37:00Z">
                    <w:r w:rsidRPr="00BB7090" w:rsidDel="00CE24DF">
                      <w:rPr>
                        <w:rFonts w:asciiTheme="majorHAnsi" w:hAnsiTheme="majorHAnsi" w:cstheme="majorHAnsi"/>
                        <w:color w:val="000000"/>
                        <w:sz w:val="16"/>
                        <w:szCs w:val="16"/>
                      </w:rPr>
                      <w:delText>-7784671.</w:delText>
                    </w:r>
                  </w:del>
                </w:p>
              </w:tc>
              <w:tc>
                <w:tcPr>
                  <w:tcW w:w="1207" w:type="dxa"/>
                  <w:tcBorders>
                    <w:top w:val="nil"/>
                    <w:left w:val="nil"/>
                    <w:bottom w:val="nil"/>
                    <w:right w:val="nil"/>
                  </w:tcBorders>
                  <w:vAlign w:val="bottom"/>
                </w:tcPr>
                <w:p w14:paraId="0618F85C" w14:textId="1E56F9E1" w:rsidR="00BB7090" w:rsidRPr="00BB7090" w:rsidDel="00CE24DF" w:rsidRDefault="00BB7090">
                  <w:pPr>
                    <w:pStyle w:val="ListBullet"/>
                    <w:numPr>
                      <w:ilvl w:val="0"/>
                      <w:numId w:val="0"/>
                    </w:numPr>
                    <w:ind w:left="216" w:hanging="216"/>
                    <w:rPr>
                      <w:del w:id="5367" w:author="King, Darryl" w:date="2021-09-23T10:37:00Z"/>
                      <w:rFonts w:asciiTheme="majorHAnsi" w:hAnsiTheme="majorHAnsi" w:cstheme="majorHAnsi"/>
                      <w:color w:val="000000"/>
                      <w:sz w:val="16"/>
                      <w:szCs w:val="16"/>
                    </w:rPr>
                    <w:pPrChange w:id="5368" w:author="King, Darryl" w:date="2021-09-23T10:38:00Z">
                      <w:pPr>
                        <w:autoSpaceDE w:val="0"/>
                        <w:autoSpaceDN w:val="0"/>
                        <w:adjustRightInd w:val="0"/>
                        <w:spacing w:after="0" w:line="240" w:lineRule="auto"/>
                        <w:ind w:right="10"/>
                        <w:jc w:val="right"/>
                      </w:pPr>
                    </w:pPrChange>
                  </w:pPr>
                  <w:del w:id="5369" w:author="King, Darryl" w:date="2021-09-23T10:37:00Z">
                    <w:r w:rsidRPr="00BB7090" w:rsidDel="00CE24DF">
                      <w:rPr>
                        <w:rFonts w:asciiTheme="majorHAnsi" w:hAnsiTheme="majorHAnsi" w:cstheme="majorHAnsi"/>
                        <w:color w:val="000000"/>
                        <w:sz w:val="16"/>
                        <w:szCs w:val="16"/>
                      </w:rPr>
                      <w:delText>777336.1</w:delText>
                    </w:r>
                  </w:del>
                </w:p>
              </w:tc>
              <w:tc>
                <w:tcPr>
                  <w:tcW w:w="1208" w:type="dxa"/>
                  <w:tcBorders>
                    <w:top w:val="nil"/>
                    <w:left w:val="nil"/>
                    <w:bottom w:val="nil"/>
                    <w:right w:val="nil"/>
                  </w:tcBorders>
                  <w:vAlign w:val="bottom"/>
                </w:tcPr>
                <w:p w14:paraId="06FC9AD2" w14:textId="2F53FFBF" w:rsidR="00BB7090" w:rsidRPr="00BB7090" w:rsidDel="00CE24DF" w:rsidRDefault="00BB7090">
                  <w:pPr>
                    <w:pStyle w:val="ListBullet"/>
                    <w:numPr>
                      <w:ilvl w:val="0"/>
                      <w:numId w:val="0"/>
                    </w:numPr>
                    <w:ind w:left="216" w:hanging="216"/>
                    <w:rPr>
                      <w:del w:id="5370" w:author="King, Darryl" w:date="2021-09-23T10:37:00Z"/>
                      <w:rFonts w:asciiTheme="majorHAnsi" w:hAnsiTheme="majorHAnsi" w:cstheme="majorHAnsi"/>
                      <w:color w:val="000000"/>
                      <w:sz w:val="16"/>
                      <w:szCs w:val="16"/>
                    </w:rPr>
                    <w:pPrChange w:id="5371" w:author="King, Darryl" w:date="2021-09-23T10:38:00Z">
                      <w:pPr>
                        <w:autoSpaceDE w:val="0"/>
                        <w:autoSpaceDN w:val="0"/>
                        <w:adjustRightInd w:val="0"/>
                        <w:spacing w:after="0" w:line="240" w:lineRule="auto"/>
                        <w:ind w:right="10"/>
                        <w:jc w:val="right"/>
                      </w:pPr>
                    </w:pPrChange>
                  </w:pPr>
                  <w:del w:id="5372" w:author="King, Darryl" w:date="2021-09-23T10:37:00Z">
                    <w:r w:rsidRPr="00BB7090" w:rsidDel="00CE24DF">
                      <w:rPr>
                        <w:rFonts w:asciiTheme="majorHAnsi" w:hAnsiTheme="majorHAnsi" w:cstheme="majorHAnsi"/>
                        <w:color w:val="000000"/>
                        <w:sz w:val="16"/>
                        <w:szCs w:val="16"/>
                      </w:rPr>
                      <w:delText>-10.01455</w:delText>
                    </w:r>
                  </w:del>
                </w:p>
              </w:tc>
              <w:tc>
                <w:tcPr>
                  <w:tcW w:w="997" w:type="dxa"/>
                  <w:tcBorders>
                    <w:top w:val="nil"/>
                    <w:left w:val="nil"/>
                    <w:bottom w:val="nil"/>
                    <w:right w:val="nil"/>
                  </w:tcBorders>
                  <w:vAlign w:val="bottom"/>
                </w:tcPr>
                <w:p w14:paraId="23CC2303" w14:textId="0D081D9E" w:rsidR="00BB7090" w:rsidRPr="00BB7090" w:rsidDel="00CE24DF" w:rsidRDefault="00BB7090">
                  <w:pPr>
                    <w:pStyle w:val="ListBullet"/>
                    <w:numPr>
                      <w:ilvl w:val="0"/>
                      <w:numId w:val="0"/>
                    </w:numPr>
                    <w:ind w:left="216" w:hanging="216"/>
                    <w:rPr>
                      <w:del w:id="5373" w:author="King, Darryl" w:date="2021-09-23T10:37:00Z"/>
                      <w:rFonts w:asciiTheme="majorHAnsi" w:hAnsiTheme="majorHAnsi" w:cstheme="majorHAnsi"/>
                      <w:color w:val="000000"/>
                      <w:sz w:val="16"/>
                      <w:szCs w:val="16"/>
                    </w:rPr>
                    <w:pPrChange w:id="5374" w:author="King, Darryl" w:date="2021-09-23T10:38:00Z">
                      <w:pPr>
                        <w:autoSpaceDE w:val="0"/>
                        <w:autoSpaceDN w:val="0"/>
                        <w:adjustRightInd w:val="0"/>
                        <w:spacing w:after="0" w:line="240" w:lineRule="auto"/>
                        <w:ind w:right="10"/>
                        <w:jc w:val="right"/>
                      </w:pPr>
                    </w:pPrChange>
                  </w:pPr>
                  <w:del w:id="537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327631B" w14:textId="3050E774" w:rsidTr="00065FB3">
              <w:trPr>
                <w:trHeight w:val="66"/>
                <w:jc w:val="center"/>
                <w:del w:id="5376" w:author="King, Darryl" w:date="2021-09-23T10:37:00Z"/>
              </w:trPr>
              <w:tc>
                <w:tcPr>
                  <w:tcW w:w="2017" w:type="dxa"/>
                  <w:tcBorders>
                    <w:top w:val="nil"/>
                    <w:left w:val="nil"/>
                    <w:bottom w:val="nil"/>
                    <w:right w:val="nil"/>
                  </w:tcBorders>
                  <w:vAlign w:val="bottom"/>
                </w:tcPr>
                <w:p w14:paraId="538E941C" w14:textId="08FCF09E" w:rsidR="00BB7090" w:rsidRPr="00BB7090" w:rsidDel="00CE24DF" w:rsidRDefault="00BB7090">
                  <w:pPr>
                    <w:pStyle w:val="ListBullet"/>
                    <w:numPr>
                      <w:ilvl w:val="0"/>
                      <w:numId w:val="0"/>
                    </w:numPr>
                    <w:ind w:left="216" w:hanging="216"/>
                    <w:rPr>
                      <w:del w:id="5377" w:author="King, Darryl" w:date="2021-09-23T10:37:00Z"/>
                      <w:rFonts w:asciiTheme="majorHAnsi" w:hAnsiTheme="majorHAnsi" w:cstheme="majorHAnsi"/>
                      <w:color w:val="000000"/>
                      <w:sz w:val="16"/>
                      <w:szCs w:val="16"/>
                    </w:rPr>
                    <w:pPrChange w:id="5378" w:author="King, Darryl" w:date="2021-09-23T10:38:00Z">
                      <w:pPr>
                        <w:autoSpaceDE w:val="0"/>
                        <w:autoSpaceDN w:val="0"/>
                        <w:adjustRightInd w:val="0"/>
                        <w:spacing w:after="0" w:line="240" w:lineRule="auto"/>
                        <w:jc w:val="center"/>
                      </w:pPr>
                    </w:pPrChange>
                  </w:pPr>
                  <w:del w:id="5379" w:author="King, Darryl" w:date="2021-09-23T10:37:00Z">
                    <w:r w:rsidRPr="00BB7090" w:rsidDel="00CE24DF">
                      <w:rPr>
                        <w:rFonts w:asciiTheme="majorHAnsi" w:hAnsiTheme="majorHAnsi" w:cstheme="majorHAnsi"/>
                        <w:color w:val="000000"/>
                        <w:sz w:val="16"/>
                        <w:szCs w:val="16"/>
                      </w:rPr>
                      <w:delText>W15</w:delText>
                    </w:r>
                  </w:del>
                </w:p>
              </w:tc>
              <w:tc>
                <w:tcPr>
                  <w:tcW w:w="1103" w:type="dxa"/>
                  <w:tcBorders>
                    <w:top w:val="nil"/>
                    <w:left w:val="nil"/>
                    <w:bottom w:val="nil"/>
                    <w:right w:val="nil"/>
                  </w:tcBorders>
                  <w:vAlign w:val="bottom"/>
                </w:tcPr>
                <w:p w14:paraId="1FD4DEA0" w14:textId="3BC39826" w:rsidR="00BB7090" w:rsidRPr="00BB7090" w:rsidDel="00CE24DF" w:rsidRDefault="00BB7090">
                  <w:pPr>
                    <w:pStyle w:val="ListBullet"/>
                    <w:numPr>
                      <w:ilvl w:val="0"/>
                      <w:numId w:val="0"/>
                    </w:numPr>
                    <w:ind w:left="216" w:hanging="216"/>
                    <w:rPr>
                      <w:del w:id="5380" w:author="King, Darryl" w:date="2021-09-23T10:37:00Z"/>
                      <w:rFonts w:asciiTheme="majorHAnsi" w:hAnsiTheme="majorHAnsi" w:cstheme="majorHAnsi"/>
                      <w:color w:val="000000"/>
                      <w:sz w:val="16"/>
                      <w:szCs w:val="16"/>
                    </w:rPr>
                    <w:pPrChange w:id="5381" w:author="King, Darryl" w:date="2021-09-23T10:38:00Z">
                      <w:pPr>
                        <w:autoSpaceDE w:val="0"/>
                        <w:autoSpaceDN w:val="0"/>
                        <w:adjustRightInd w:val="0"/>
                        <w:spacing w:after="0" w:line="240" w:lineRule="auto"/>
                        <w:ind w:right="10"/>
                        <w:jc w:val="right"/>
                      </w:pPr>
                    </w:pPrChange>
                  </w:pPr>
                  <w:del w:id="5382" w:author="King, Darryl" w:date="2021-09-23T10:37:00Z">
                    <w:r w:rsidRPr="00BB7090" w:rsidDel="00CE24DF">
                      <w:rPr>
                        <w:rFonts w:asciiTheme="majorHAnsi" w:hAnsiTheme="majorHAnsi" w:cstheme="majorHAnsi"/>
                        <w:color w:val="000000"/>
                        <w:sz w:val="16"/>
                        <w:szCs w:val="16"/>
                      </w:rPr>
                      <w:delText>-8545299.</w:delText>
                    </w:r>
                  </w:del>
                </w:p>
              </w:tc>
              <w:tc>
                <w:tcPr>
                  <w:tcW w:w="1207" w:type="dxa"/>
                  <w:tcBorders>
                    <w:top w:val="nil"/>
                    <w:left w:val="nil"/>
                    <w:bottom w:val="nil"/>
                    <w:right w:val="nil"/>
                  </w:tcBorders>
                  <w:vAlign w:val="bottom"/>
                </w:tcPr>
                <w:p w14:paraId="446D5B8B" w14:textId="6B433A26" w:rsidR="00BB7090" w:rsidRPr="00BB7090" w:rsidDel="00CE24DF" w:rsidRDefault="00BB7090">
                  <w:pPr>
                    <w:pStyle w:val="ListBullet"/>
                    <w:numPr>
                      <w:ilvl w:val="0"/>
                      <w:numId w:val="0"/>
                    </w:numPr>
                    <w:ind w:left="216" w:hanging="216"/>
                    <w:rPr>
                      <w:del w:id="5383" w:author="King, Darryl" w:date="2021-09-23T10:37:00Z"/>
                      <w:rFonts w:asciiTheme="majorHAnsi" w:hAnsiTheme="majorHAnsi" w:cstheme="majorHAnsi"/>
                      <w:color w:val="000000"/>
                      <w:sz w:val="16"/>
                      <w:szCs w:val="16"/>
                    </w:rPr>
                    <w:pPrChange w:id="5384" w:author="King, Darryl" w:date="2021-09-23T10:38:00Z">
                      <w:pPr>
                        <w:autoSpaceDE w:val="0"/>
                        <w:autoSpaceDN w:val="0"/>
                        <w:adjustRightInd w:val="0"/>
                        <w:spacing w:after="0" w:line="240" w:lineRule="auto"/>
                        <w:ind w:right="10"/>
                        <w:jc w:val="right"/>
                      </w:pPr>
                    </w:pPrChange>
                  </w:pPr>
                  <w:del w:id="5385" w:author="King, Darryl" w:date="2021-09-23T10:37:00Z">
                    <w:r w:rsidRPr="00BB7090" w:rsidDel="00CE24DF">
                      <w:rPr>
                        <w:rFonts w:asciiTheme="majorHAnsi" w:hAnsiTheme="majorHAnsi" w:cstheme="majorHAnsi"/>
                        <w:color w:val="000000"/>
                        <w:sz w:val="16"/>
                        <w:szCs w:val="16"/>
                      </w:rPr>
                      <w:delText>785253.1</w:delText>
                    </w:r>
                  </w:del>
                </w:p>
              </w:tc>
              <w:tc>
                <w:tcPr>
                  <w:tcW w:w="1208" w:type="dxa"/>
                  <w:tcBorders>
                    <w:top w:val="nil"/>
                    <w:left w:val="nil"/>
                    <w:bottom w:val="nil"/>
                    <w:right w:val="nil"/>
                  </w:tcBorders>
                  <w:vAlign w:val="bottom"/>
                </w:tcPr>
                <w:p w14:paraId="325DBEE9" w14:textId="5437F0FE" w:rsidR="00BB7090" w:rsidRPr="00BB7090" w:rsidDel="00CE24DF" w:rsidRDefault="00BB7090">
                  <w:pPr>
                    <w:pStyle w:val="ListBullet"/>
                    <w:numPr>
                      <w:ilvl w:val="0"/>
                      <w:numId w:val="0"/>
                    </w:numPr>
                    <w:ind w:left="216" w:hanging="216"/>
                    <w:rPr>
                      <w:del w:id="5386" w:author="King, Darryl" w:date="2021-09-23T10:37:00Z"/>
                      <w:rFonts w:asciiTheme="majorHAnsi" w:hAnsiTheme="majorHAnsi" w:cstheme="majorHAnsi"/>
                      <w:color w:val="000000"/>
                      <w:sz w:val="16"/>
                      <w:szCs w:val="16"/>
                    </w:rPr>
                    <w:pPrChange w:id="5387" w:author="King, Darryl" w:date="2021-09-23T10:38:00Z">
                      <w:pPr>
                        <w:autoSpaceDE w:val="0"/>
                        <w:autoSpaceDN w:val="0"/>
                        <w:adjustRightInd w:val="0"/>
                        <w:spacing w:after="0" w:line="240" w:lineRule="auto"/>
                        <w:ind w:right="10"/>
                        <w:jc w:val="right"/>
                      </w:pPr>
                    </w:pPrChange>
                  </w:pPr>
                  <w:del w:id="5388" w:author="King, Darryl" w:date="2021-09-23T10:37:00Z">
                    <w:r w:rsidRPr="00BB7090" w:rsidDel="00CE24DF">
                      <w:rPr>
                        <w:rFonts w:asciiTheme="majorHAnsi" w:hAnsiTheme="majorHAnsi" w:cstheme="majorHAnsi"/>
                        <w:color w:val="000000"/>
                        <w:sz w:val="16"/>
                        <w:szCs w:val="16"/>
                      </w:rPr>
                      <w:delText>-10.88222</w:delText>
                    </w:r>
                  </w:del>
                </w:p>
              </w:tc>
              <w:tc>
                <w:tcPr>
                  <w:tcW w:w="997" w:type="dxa"/>
                  <w:tcBorders>
                    <w:top w:val="nil"/>
                    <w:left w:val="nil"/>
                    <w:bottom w:val="nil"/>
                    <w:right w:val="nil"/>
                  </w:tcBorders>
                  <w:vAlign w:val="bottom"/>
                </w:tcPr>
                <w:p w14:paraId="5171BB33" w14:textId="0A6719AE" w:rsidR="00BB7090" w:rsidRPr="00BB7090" w:rsidDel="00CE24DF" w:rsidRDefault="00BB7090">
                  <w:pPr>
                    <w:pStyle w:val="ListBullet"/>
                    <w:numPr>
                      <w:ilvl w:val="0"/>
                      <w:numId w:val="0"/>
                    </w:numPr>
                    <w:ind w:left="216" w:hanging="216"/>
                    <w:rPr>
                      <w:del w:id="5389" w:author="King, Darryl" w:date="2021-09-23T10:37:00Z"/>
                      <w:rFonts w:asciiTheme="majorHAnsi" w:hAnsiTheme="majorHAnsi" w:cstheme="majorHAnsi"/>
                      <w:color w:val="000000"/>
                      <w:sz w:val="16"/>
                      <w:szCs w:val="16"/>
                    </w:rPr>
                    <w:pPrChange w:id="5390" w:author="King, Darryl" w:date="2021-09-23T10:38:00Z">
                      <w:pPr>
                        <w:autoSpaceDE w:val="0"/>
                        <w:autoSpaceDN w:val="0"/>
                        <w:adjustRightInd w:val="0"/>
                        <w:spacing w:after="0" w:line="240" w:lineRule="auto"/>
                        <w:ind w:right="10"/>
                        <w:jc w:val="right"/>
                      </w:pPr>
                    </w:pPrChange>
                  </w:pPr>
                  <w:del w:id="539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F444143" w14:textId="325500BB" w:rsidTr="00065FB3">
              <w:trPr>
                <w:trHeight w:val="66"/>
                <w:jc w:val="center"/>
                <w:del w:id="5392" w:author="King, Darryl" w:date="2021-09-23T10:37:00Z"/>
              </w:trPr>
              <w:tc>
                <w:tcPr>
                  <w:tcW w:w="2017" w:type="dxa"/>
                  <w:tcBorders>
                    <w:top w:val="nil"/>
                    <w:left w:val="nil"/>
                    <w:bottom w:val="nil"/>
                    <w:right w:val="nil"/>
                  </w:tcBorders>
                  <w:vAlign w:val="bottom"/>
                </w:tcPr>
                <w:p w14:paraId="6911B289" w14:textId="72BA270B" w:rsidR="00BB7090" w:rsidRPr="00BB7090" w:rsidDel="00CE24DF" w:rsidRDefault="00BB7090">
                  <w:pPr>
                    <w:pStyle w:val="ListBullet"/>
                    <w:numPr>
                      <w:ilvl w:val="0"/>
                      <w:numId w:val="0"/>
                    </w:numPr>
                    <w:ind w:left="216" w:hanging="216"/>
                    <w:rPr>
                      <w:del w:id="5393" w:author="King, Darryl" w:date="2021-09-23T10:37:00Z"/>
                      <w:rFonts w:asciiTheme="majorHAnsi" w:hAnsiTheme="majorHAnsi" w:cstheme="majorHAnsi"/>
                      <w:color w:val="000000"/>
                      <w:sz w:val="16"/>
                      <w:szCs w:val="16"/>
                    </w:rPr>
                    <w:pPrChange w:id="5394" w:author="King, Darryl" w:date="2021-09-23T10:38:00Z">
                      <w:pPr>
                        <w:autoSpaceDE w:val="0"/>
                        <w:autoSpaceDN w:val="0"/>
                        <w:adjustRightInd w:val="0"/>
                        <w:spacing w:after="0" w:line="240" w:lineRule="auto"/>
                        <w:jc w:val="center"/>
                      </w:pPr>
                    </w:pPrChange>
                  </w:pPr>
                  <w:del w:id="5395" w:author="King, Darryl" w:date="2021-09-23T10:37:00Z">
                    <w:r w:rsidRPr="00BB7090" w:rsidDel="00CE24DF">
                      <w:rPr>
                        <w:rFonts w:asciiTheme="majorHAnsi" w:hAnsiTheme="majorHAnsi" w:cstheme="majorHAnsi"/>
                        <w:color w:val="000000"/>
                        <w:sz w:val="16"/>
                        <w:szCs w:val="16"/>
                      </w:rPr>
                      <w:delText>W16</w:delText>
                    </w:r>
                  </w:del>
                </w:p>
              </w:tc>
              <w:tc>
                <w:tcPr>
                  <w:tcW w:w="1103" w:type="dxa"/>
                  <w:tcBorders>
                    <w:top w:val="nil"/>
                    <w:left w:val="nil"/>
                    <w:bottom w:val="nil"/>
                    <w:right w:val="nil"/>
                  </w:tcBorders>
                  <w:vAlign w:val="bottom"/>
                </w:tcPr>
                <w:p w14:paraId="66FB26A8" w14:textId="33A1A58E" w:rsidR="00BB7090" w:rsidRPr="00BB7090" w:rsidDel="00CE24DF" w:rsidRDefault="00BB7090">
                  <w:pPr>
                    <w:pStyle w:val="ListBullet"/>
                    <w:numPr>
                      <w:ilvl w:val="0"/>
                      <w:numId w:val="0"/>
                    </w:numPr>
                    <w:ind w:left="216" w:hanging="216"/>
                    <w:rPr>
                      <w:del w:id="5396" w:author="King, Darryl" w:date="2021-09-23T10:37:00Z"/>
                      <w:rFonts w:asciiTheme="majorHAnsi" w:hAnsiTheme="majorHAnsi" w:cstheme="majorHAnsi"/>
                      <w:color w:val="000000"/>
                      <w:sz w:val="16"/>
                      <w:szCs w:val="16"/>
                    </w:rPr>
                    <w:pPrChange w:id="5397" w:author="King, Darryl" w:date="2021-09-23T10:38:00Z">
                      <w:pPr>
                        <w:autoSpaceDE w:val="0"/>
                        <w:autoSpaceDN w:val="0"/>
                        <w:adjustRightInd w:val="0"/>
                        <w:spacing w:after="0" w:line="240" w:lineRule="auto"/>
                        <w:ind w:right="10"/>
                        <w:jc w:val="right"/>
                      </w:pPr>
                    </w:pPrChange>
                  </w:pPr>
                  <w:del w:id="5398" w:author="King, Darryl" w:date="2021-09-23T10:37:00Z">
                    <w:r w:rsidRPr="00BB7090" w:rsidDel="00CE24DF">
                      <w:rPr>
                        <w:rFonts w:asciiTheme="majorHAnsi" w:hAnsiTheme="majorHAnsi" w:cstheme="majorHAnsi"/>
                        <w:color w:val="000000"/>
                        <w:sz w:val="16"/>
                        <w:szCs w:val="16"/>
                      </w:rPr>
                      <w:delText>-8175028.</w:delText>
                    </w:r>
                  </w:del>
                </w:p>
              </w:tc>
              <w:tc>
                <w:tcPr>
                  <w:tcW w:w="1207" w:type="dxa"/>
                  <w:tcBorders>
                    <w:top w:val="nil"/>
                    <w:left w:val="nil"/>
                    <w:bottom w:val="nil"/>
                    <w:right w:val="nil"/>
                  </w:tcBorders>
                  <w:vAlign w:val="bottom"/>
                </w:tcPr>
                <w:p w14:paraId="4C06E2A8" w14:textId="031C11A9" w:rsidR="00BB7090" w:rsidRPr="00BB7090" w:rsidDel="00CE24DF" w:rsidRDefault="00BB7090">
                  <w:pPr>
                    <w:pStyle w:val="ListBullet"/>
                    <w:numPr>
                      <w:ilvl w:val="0"/>
                      <w:numId w:val="0"/>
                    </w:numPr>
                    <w:ind w:left="216" w:hanging="216"/>
                    <w:rPr>
                      <w:del w:id="5399" w:author="King, Darryl" w:date="2021-09-23T10:37:00Z"/>
                      <w:rFonts w:asciiTheme="majorHAnsi" w:hAnsiTheme="majorHAnsi" w:cstheme="majorHAnsi"/>
                      <w:color w:val="000000"/>
                      <w:sz w:val="16"/>
                      <w:szCs w:val="16"/>
                    </w:rPr>
                    <w:pPrChange w:id="5400" w:author="King, Darryl" w:date="2021-09-23T10:38:00Z">
                      <w:pPr>
                        <w:autoSpaceDE w:val="0"/>
                        <w:autoSpaceDN w:val="0"/>
                        <w:adjustRightInd w:val="0"/>
                        <w:spacing w:after="0" w:line="240" w:lineRule="auto"/>
                        <w:ind w:right="10"/>
                        <w:jc w:val="right"/>
                      </w:pPr>
                    </w:pPrChange>
                  </w:pPr>
                  <w:del w:id="5401" w:author="King, Darryl" w:date="2021-09-23T10:37:00Z">
                    <w:r w:rsidRPr="00BB7090" w:rsidDel="00CE24DF">
                      <w:rPr>
                        <w:rFonts w:asciiTheme="majorHAnsi" w:hAnsiTheme="majorHAnsi" w:cstheme="majorHAnsi"/>
                        <w:color w:val="000000"/>
                        <w:sz w:val="16"/>
                        <w:szCs w:val="16"/>
                      </w:rPr>
                      <w:delText>778130.5</w:delText>
                    </w:r>
                  </w:del>
                </w:p>
              </w:tc>
              <w:tc>
                <w:tcPr>
                  <w:tcW w:w="1208" w:type="dxa"/>
                  <w:tcBorders>
                    <w:top w:val="nil"/>
                    <w:left w:val="nil"/>
                    <w:bottom w:val="nil"/>
                    <w:right w:val="nil"/>
                  </w:tcBorders>
                  <w:vAlign w:val="bottom"/>
                </w:tcPr>
                <w:p w14:paraId="3F3228E3" w14:textId="7741CF1F" w:rsidR="00BB7090" w:rsidRPr="00BB7090" w:rsidDel="00CE24DF" w:rsidRDefault="00BB7090">
                  <w:pPr>
                    <w:pStyle w:val="ListBullet"/>
                    <w:numPr>
                      <w:ilvl w:val="0"/>
                      <w:numId w:val="0"/>
                    </w:numPr>
                    <w:ind w:left="216" w:hanging="216"/>
                    <w:rPr>
                      <w:del w:id="5402" w:author="King, Darryl" w:date="2021-09-23T10:37:00Z"/>
                      <w:rFonts w:asciiTheme="majorHAnsi" w:hAnsiTheme="majorHAnsi" w:cstheme="majorHAnsi"/>
                      <w:color w:val="000000"/>
                      <w:sz w:val="16"/>
                      <w:szCs w:val="16"/>
                    </w:rPr>
                    <w:pPrChange w:id="5403" w:author="King, Darryl" w:date="2021-09-23T10:38:00Z">
                      <w:pPr>
                        <w:autoSpaceDE w:val="0"/>
                        <w:autoSpaceDN w:val="0"/>
                        <w:adjustRightInd w:val="0"/>
                        <w:spacing w:after="0" w:line="240" w:lineRule="auto"/>
                        <w:ind w:right="10"/>
                        <w:jc w:val="right"/>
                      </w:pPr>
                    </w:pPrChange>
                  </w:pPr>
                  <w:del w:id="5404" w:author="King, Darryl" w:date="2021-09-23T10:37:00Z">
                    <w:r w:rsidRPr="00BB7090" w:rsidDel="00CE24DF">
                      <w:rPr>
                        <w:rFonts w:asciiTheme="majorHAnsi" w:hAnsiTheme="majorHAnsi" w:cstheme="majorHAnsi"/>
                        <w:color w:val="000000"/>
                        <w:sz w:val="16"/>
                        <w:szCs w:val="16"/>
                      </w:rPr>
                      <w:delText>-10.50599</w:delText>
                    </w:r>
                  </w:del>
                </w:p>
              </w:tc>
              <w:tc>
                <w:tcPr>
                  <w:tcW w:w="997" w:type="dxa"/>
                  <w:tcBorders>
                    <w:top w:val="nil"/>
                    <w:left w:val="nil"/>
                    <w:bottom w:val="nil"/>
                    <w:right w:val="nil"/>
                  </w:tcBorders>
                  <w:vAlign w:val="bottom"/>
                </w:tcPr>
                <w:p w14:paraId="02576EDA" w14:textId="35AFBF91" w:rsidR="00BB7090" w:rsidRPr="00BB7090" w:rsidDel="00CE24DF" w:rsidRDefault="00BB7090">
                  <w:pPr>
                    <w:pStyle w:val="ListBullet"/>
                    <w:numPr>
                      <w:ilvl w:val="0"/>
                      <w:numId w:val="0"/>
                    </w:numPr>
                    <w:ind w:left="216" w:hanging="216"/>
                    <w:rPr>
                      <w:del w:id="5405" w:author="King, Darryl" w:date="2021-09-23T10:37:00Z"/>
                      <w:rFonts w:asciiTheme="majorHAnsi" w:hAnsiTheme="majorHAnsi" w:cstheme="majorHAnsi"/>
                      <w:color w:val="000000"/>
                      <w:sz w:val="16"/>
                      <w:szCs w:val="16"/>
                    </w:rPr>
                    <w:pPrChange w:id="5406" w:author="King, Darryl" w:date="2021-09-23T10:38:00Z">
                      <w:pPr>
                        <w:autoSpaceDE w:val="0"/>
                        <w:autoSpaceDN w:val="0"/>
                        <w:adjustRightInd w:val="0"/>
                        <w:spacing w:after="0" w:line="240" w:lineRule="auto"/>
                        <w:ind w:right="10"/>
                        <w:jc w:val="right"/>
                      </w:pPr>
                    </w:pPrChange>
                  </w:pPr>
                  <w:del w:id="540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88DCB32" w14:textId="13C9F6F3" w:rsidTr="00065FB3">
              <w:trPr>
                <w:trHeight w:val="66"/>
                <w:jc w:val="center"/>
                <w:del w:id="5408" w:author="King, Darryl" w:date="2021-09-23T10:37:00Z"/>
              </w:trPr>
              <w:tc>
                <w:tcPr>
                  <w:tcW w:w="2017" w:type="dxa"/>
                  <w:tcBorders>
                    <w:top w:val="nil"/>
                    <w:left w:val="nil"/>
                    <w:bottom w:val="nil"/>
                    <w:right w:val="nil"/>
                  </w:tcBorders>
                  <w:vAlign w:val="bottom"/>
                </w:tcPr>
                <w:p w14:paraId="28889DA8" w14:textId="50983811" w:rsidR="00BB7090" w:rsidRPr="00BB7090" w:rsidDel="00CE24DF" w:rsidRDefault="00BB7090">
                  <w:pPr>
                    <w:pStyle w:val="ListBullet"/>
                    <w:numPr>
                      <w:ilvl w:val="0"/>
                      <w:numId w:val="0"/>
                    </w:numPr>
                    <w:ind w:left="216" w:hanging="216"/>
                    <w:rPr>
                      <w:del w:id="5409" w:author="King, Darryl" w:date="2021-09-23T10:37:00Z"/>
                      <w:rFonts w:asciiTheme="majorHAnsi" w:hAnsiTheme="majorHAnsi" w:cstheme="majorHAnsi"/>
                      <w:color w:val="000000"/>
                      <w:sz w:val="16"/>
                      <w:szCs w:val="16"/>
                    </w:rPr>
                    <w:pPrChange w:id="5410" w:author="King, Darryl" w:date="2021-09-23T10:38:00Z">
                      <w:pPr>
                        <w:autoSpaceDE w:val="0"/>
                        <w:autoSpaceDN w:val="0"/>
                        <w:adjustRightInd w:val="0"/>
                        <w:spacing w:after="0" w:line="240" w:lineRule="auto"/>
                        <w:jc w:val="center"/>
                      </w:pPr>
                    </w:pPrChange>
                  </w:pPr>
                  <w:del w:id="5411" w:author="King, Darryl" w:date="2021-09-23T10:37:00Z">
                    <w:r w:rsidRPr="00BB7090" w:rsidDel="00CE24DF">
                      <w:rPr>
                        <w:rFonts w:asciiTheme="majorHAnsi" w:hAnsiTheme="majorHAnsi" w:cstheme="majorHAnsi"/>
                        <w:color w:val="000000"/>
                        <w:sz w:val="16"/>
                        <w:szCs w:val="16"/>
                      </w:rPr>
                      <w:delText>W17</w:delText>
                    </w:r>
                  </w:del>
                </w:p>
              </w:tc>
              <w:tc>
                <w:tcPr>
                  <w:tcW w:w="1103" w:type="dxa"/>
                  <w:tcBorders>
                    <w:top w:val="nil"/>
                    <w:left w:val="nil"/>
                    <w:bottom w:val="nil"/>
                    <w:right w:val="nil"/>
                  </w:tcBorders>
                  <w:vAlign w:val="bottom"/>
                </w:tcPr>
                <w:p w14:paraId="1C14F93F" w14:textId="29100EDB" w:rsidR="00BB7090" w:rsidRPr="00BB7090" w:rsidDel="00CE24DF" w:rsidRDefault="00BB7090">
                  <w:pPr>
                    <w:pStyle w:val="ListBullet"/>
                    <w:numPr>
                      <w:ilvl w:val="0"/>
                      <w:numId w:val="0"/>
                    </w:numPr>
                    <w:ind w:left="216" w:hanging="216"/>
                    <w:rPr>
                      <w:del w:id="5412" w:author="King, Darryl" w:date="2021-09-23T10:37:00Z"/>
                      <w:rFonts w:asciiTheme="majorHAnsi" w:hAnsiTheme="majorHAnsi" w:cstheme="majorHAnsi"/>
                      <w:color w:val="000000"/>
                      <w:sz w:val="16"/>
                      <w:szCs w:val="16"/>
                    </w:rPr>
                    <w:pPrChange w:id="5413" w:author="King, Darryl" w:date="2021-09-23T10:38:00Z">
                      <w:pPr>
                        <w:autoSpaceDE w:val="0"/>
                        <w:autoSpaceDN w:val="0"/>
                        <w:adjustRightInd w:val="0"/>
                        <w:spacing w:after="0" w:line="240" w:lineRule="auto"/>
                        <w:ind w:right="10"/>
                        <w:jc w:val="right"/>
                      </w:pPr>
                    </w:pPrChange>
                  </w:pPr>
                  <w:del w:id="5414" w:author="King, Darryl" w:date="2021-09-23T10:37:00Z">
                    <w:r w:rsidRPr="00BB7090" w:rsidDel="00CE24DF">
                      <w:rPr>
                        <w:rFonts w:asciiTheme="majorHAnsi" w:hAnsiTheme="majorHAnsi" w:cstheme="majorHAnsi"/>
                        <w:color w:val="000000"/>
                        <w:sz w:val="16"/>
                        <w:szCs w:val="16"/>
                      </w:rPr>
                      <w:delText>-4857302.</w:delText>
                    </w:r>
                  </w:del>
                </w:p>
              </w:tc>
              <w:tc>
                <w:tcPr>
                  <w:tcW w:w="1207" w:type="dxa"/>
                  <w:tcBorders>
                    <w:top w:val="nil"/>
                    <w:left w:val="nil"/>
                    <w:bottom w:val="nil"/>
                    <w:right w:val="nil"/>
                  </w:tcBorders>
                  <w:vAlign w:val="bottom"/>
                </w:tcPr>
                <w:p w14:paraId="6BAA96BD" w14:textId="483AA370" w:rsidR="00BB7090" w:rsidRPr="00BB7090" w:rsidDel="00CE24DF" w:rsidRDefault="00BB7090">
                  <w:pPr>
                    <w:pStyle w:val="ListBullet"/>
                    <w:numPr>
                      <w:ilvl w:val="0"/>
                      <w:numId w:val="0"/>
                    </w:numPr>
                    <w:ind w:left="216" w:hanging="216"/>
                    <w:rPr>
                      <w:del w:id="5415" w:author="King, Darryl" w:date="2021-09-23T10:37:00Z"/>
                      <w:rFonts w:asciiTheme="majorHAnsi" w:hAnsiTheme="majorHAnsi" w:cstheme="majorHAnsi"/>
                      <w:color w:val="000000"/>
                      <w:sz w:val="16"/>
                      <w:szCs w:val="16"/>
                    </w:rPr>
                    <w:pPrChange w:id="5416" w:author="King, Darryl" w:date="2021-09-23T10:38:00Z">
                      <w:pPr>
                        <w:autoSpaceDE w:val="0"/>
                        <w:autoSpaceDN w:val="0"/>
                        <w:adjustRightInd w:val="0"/>
                        <w:spacing w:after="0" w:line="240" w:lineRule="auto"/>
                        <w:ind w:right="10"/>
                        <w:jc w:val="right"/>
                      </w:pPr>
                    </w:pPrChange>
                  </w:pPr>
                  <w:del w:id="5417" w:author="King, Darryl" w:date="2021-09-23T10:37:00Z">
                    <w:r w:rsidRPr="00BB7090" w:rsidDel="00CE24DF">
                      <w:rPr>
                        <w:rFonts w:asciiTheme="majorHAnsi" w:hAnsiTheme="majorHAnsi" w:cstheme="majorHAnsi"/>
                        <w:color w:val="000000"/>
                        <w:sz w:val="16"/>
                        <w:szCs w:val="16"/>
                      </w:rPr>
                      <w:delText>589954.8</w:delText>
                    </w:r>
                  </w:del>
                </w:p>
              </w:tc>
              <w:tc>
                <w:tcPr>
                  <w:tcW w:w="1208" w:type="dxa"/>
                  <w:tcBorders>
                    <w:top w:val="nil"/>
                    <w:left w:val="nil"/>
                    <w:bottom w:val="nil"/>
                    <w:right w:val="nil"/>
                  </w:tcBorders>
                  <w:vAlign w:val="bottom"/>
                </w:tcPr>
                <w:p w14:paraId="0A65BAFD" w14:textId="7A06CE0E" w:rsidR="00BB7090" w:rsidRPr="00BB7090" w:rsidDel="00CE24DF" w:rsidRDefault="00BB7090">
                  <w:pPr>
                    <w:pStyle w:val="ListBullet"/>
                    <w:numPr>
                      <w:ilvl w:val="0"/>
                      <w:numId w:val="0"/>
                    </w:numPr>
                    <w:ind w:left="216" w:hanging="216"/>
                    <w:rPr>
                      <w:del w:id="5418" w:author="King, Darryl" w:date="2021-09-23T10:37:00Z"/>
                      <w:rFonts w:asciiTheme="majorHAnsi" w:hAnsiTheme="majorHAnsi" w:cstheme="majorHAnsi"/>
                      <w:color w:val="000000"/>
                      <w:sz w:val="16"/>
                      <w:szCs w:val="16"/>
                    </w:rPr>
                    <w:pPrChange w:id="5419" w:author="King, Darryl" w:date="2021-09-23T10:38:00Z">
                      <w:pPr>
                        <w:autoSpaceDE w:val="0"/>
                        <w:autoSpaceDN w:val="0"/>
                        <w:adjustRightInd w:val="0"/>
                        <w:spacing w:after="0" w:line="240" w:lineRule="auto"/>
                        <w:ind w:right="10"/>
                        <w:jc w:val="right"/>
                      </w:pPr>
                    </w:pPrChange>
                  </w:pPr>
                  <w:del w:id="5420" w:author="King, Darryl" w:date="2021-09-23T10:37:00Z">
                    <w:r w:rsidRPr="00BB7090" w:rsidDel="00CE24DF">
                      <w:rPr>
                        <w:rFonts w:asciiTheme="majorHAnsi" w:hAnsiTheme="majorHAnsi" w:cstheme="majorHAnsi"/>
                        <w:color w:val="000000"/>
                        <w:sz w:val="16"/>
                        <w:szCs w:val="16"/>
                      </w:rPr>
                      <w:delText>-8.233347</w:delText>
                    </w:r>
                  </w:del>
                </w:p>
              </w:tc>
              <w:tc>
                <w:tcPr>
                  <w:tcW w:w="997" w:type="dxa"/>
                  <w:tcBorders>
                    <w:top w:val="nil"/>
                    <w:left w:val="nil"/>
                    <w:bottom w:val="nil"/>
                    <w:right w:val="nil"/>
                  </w:tcBorders>
                  <w:vAlign w:val="bottom"/>
                </w:tcPr>
                <w:p w14:paraId="7BC325CB" w14:textId="32C39222" w:rsidR="00BB7090" w:rsidRPr="00BB7090" w:rsidDel="00CE24DF" w:rsidRDefault="00BB7090">
                  <w:pPr>
                    <w:pStyle w:val="ListBullet"/>
                    <w:numPr>
                      <w:ilvl w:val="0"/>
                      <w:numId w:val="0"/>
                    </w:numPr>
                    <w:ind w:left="216" w:hanging="216"/>
                    <w:rPr>
                      <w:del w:id="5421" w:author="King, Darryl" w:date="2021-09-23T10:37:00Z"/>
                      <w:rFonts w:asciiTheme="majorHAnsi" w:hAnsiTheme="majorHAnsi" w:cstheme="majorHAnsi"/>
                      <w:color w:val="000000"/>
                      <w:sz w:val="16"/>
                      <w:szCs w:val="16"/>
                    </w:rPr>
                    <w:pPrChange w:id="5422" w:author="King, Darryl" w:date="2021-09-23T10:38:00Z">
                      <w:pPr>
                        <w:autoSpaceDE w:val="0"/>
                        <w:autoSpaceDN w:val="0"/>
                        <w:adjustRightInd w:val="0"/>
                        <w:spacing w:after="0" w:line="240" w:lineRule="auto"/>
                        <w:ind w:right="10"/>
                        <w:jc w:val="right"/>
                      </w:pPr>
                    </w:pPrChange>
                  </w:pPr>
                  <w:del w:id="542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208AD42" w14:textId="62A19D5D" w:rsidTr="00065FB3">
              <w:trPr>
                <w:trHeight w:val="66"/>
                <w:jc w:val="center"/>
                <w:del w:id="5424" w:author="King, Darryl" w:date="2021-09-23T10:37:00Z"/>
              </w:trPr>
              <w:tc>
                <w:tcPr>
                  <w:tcW w:w="2017" w:type="dxa"/>
                  <w:tcBorders>
                    <w:top w:val="nil"/>
                    <w:left w:val="nil"/>
                    <w:bottom w:val="nil"/>
                    <w:right w:val="nil"/>
                  </w:tcBorders>
                  <w:vAlign w:val="bottom"/>
                </w:tcPr>
                <w:p w14:paraId="42B8E6C0" w14:textId="74E9C7FF" w:rsidR="00BB7090" w:rsidRPr="00BB7090" w:rsidDel="00CE24DF" w:rsidRDefault="00BB7090">
                  <w:pPr>
                    <w:pStyle w:val="ListBullet"/>
                    <w:numPr>
                      <w:ilvl w:val="0"/>
                      <w:numId w:val="0"/>
                    </w:numPr>
                    <w:ind w:left="216" w:hanging="216"/>
                    <w:rPr>
                      <w:del w:id="5425" w:author="King, Darryl" w:date="2021-09-23T10:37:00Z"/>
                      <w:rFonts w:asciiTheme="majorHAnsi" w:hAnsiTheme="majorHAnsi" w:cstheme="majorHAnsi"/>
                      <w:color w:val="000000"/>
                      <w:sz w:val="16"/>
                      <w:szCs w:val="16"/>
                    </w:rPr>
                    <w:pPrChange w:id="5426" w:author="King, Darryl" w:date="2021-09-23T10:38:00Z">
                      <w:pPr>
                        <w:autoSpaceDE w:val="0"/>
                        <w:autoSpaceDN w:val="0"/>
                        <w:adjustRightInd w:val="0"/>
                        <w:spacing w:after="0" w:line="240" w:lineRule="auto"/>
                        <w:jc w:val="center"/>
                      </w:pPr>
                    </w:pPrChange>
                  </w:pPr>
                  <w:del w:id="5427" w:author="King, Darryl" w:date="2021-09-23T10:37:00Z">
                    <w:r w:rsidRPr="00BB7090" w:rsidDel="00CE24DF">
                      <w:rPr>
                        <w:rFonts w:asciiTheme="majorHAnsi" w:hAnsiTheme="majorHAnsi" w:cstheme="majorHAnsi"/>
                        <w:color w:val="000000"/>
                        <w:sz w:val="16"/>
                        <w:szCs w:val="16"/>
                      </w:rPr>
                      <w:delText>W18</w:delText>
                    </w:r>
                  </w:del>
                </w:p>
              </w:tc>
              <w:tc>
                <w:tcPr>
                  <w:tcW w:w="1103" w:type="dxa"/>
                  <w:tcBorders>
                    <w:top w:val="nil"/>
                    <w:left w:val="nil"/>
                    <w:bottom w:val="nil"/>
                    <w:right w:val="nil"/>
                  </w:tcBorders>
                  <w:vAlign w:val="bottom"/>
                </w:tcPr>
                <w:p w14:paraId="4A792652" w14:textId="73580605" w:rsidR="00BB7090" w:rsidRPr="00BB7090" w:rsidDel="00CE24DF" w:rsidRDefault="00BB7090">
                  <w:pPr>
                    <w:pStyle w:val="ListBullet"/>
                    <w:numPr>
                      <w:ilvl w:val="0"/>
                      <w:numId w:val="0"/>
                    </w:numPr>
                    <w:ind w:left="216" w:hanging="216"/>
                    <w:rPr>
                      <w:del w:id="5428" w:author="King, Darryl" w:date="2021-09-23T10:37:00Z"/>
                      <w:rFonts w:asciiTheme="majorHAnsi" w:hAnsiTheme="majorHAnsi" w:cstheme="majorHAnsi"/>
                      <w:color w:val="000000"/>
                      <w:sz w:val="16"/>
                      <w:szCs w:val="16"/>
                    </w:rPr>
                    <w:pPrChange w:id="5429" w:author="King, Darryl" w:date="2021-09-23T10:38:00Z">
                      <w:pPr>
                        <w:autoSpaceDE w:val="0"/>
                        <w:autoSpaceDN w:val="0"/>
                        <w:adjustRightInd w:val="0"/>
                        <w:spacing w:after="0" w:line="240" w:lineRule="auto"/>
                        <w:ind w:right="10"/>
                        <w:jc w:val="right"/>
                      </w:pPr>
                    </w:pPrChange>
                  </w:pPr>
                  <w:del w:id="5430" w:author="King, Darryl" w:date="2021-09-23T10:37:00Z">
                    <w:r w:rsidRPr="00BB7090" w:rsidDel="00CE24DF">
                      <w:rPr>
                        <w:rFonts w:asciiTheme="majorHAnsi" w:hAnsiTheme="majorHAnsi" w:cstheme="majorHAnsi"/>
                        <w:color w:val="000000"/>
                        <w:sz w:val="16"/>
                        <w:szCs w:val="16"/>
                      </w:rPr>
                      <w:delText>-6802630.</w:delText>
                    </w:r>
                  </w:del>
                </w:p>
              </w:tc>
              <w:tc>
                <w:tcPr>
                  <w:tcW w:w="1207" w:type="dxa"/>
                  <w:tcBorders>
                    <w:top w:val="nil"/>
                    <w:left w:val="nil"/>
                    <w:bottom w:val="nil"/>
                    <w:right w:val="nil"/>
                  </w:tcBorders>
                  <w:vAlign w:val="bottom"/>
                </w:tcPr>
                <w:p w14:paraId="24BFF813" w14:textId="7DC9C225" w:rsidR="00BB7090" w:rsidRPr="00BB7090" w:rsidDel="00CE24DF" w:rsidRDefault="00BB7090">
                  <w:pPr>
                    <w:pStyle w:val="ListBullet"/>
                    <w:numPr>
                      <w:ilvl w:val="0"/>
                      <w:numId w:val="0"/>
                    </w:numPr>
                    <w:ind w:left="216" w:hanging="216"/>
                    <w:rPr>
                      <w:del w:id="5431" w:author="King, Darryl" w:date="2021-09-23T10:37:00Z"/>
                      <w:rFonts w:asciiTheme="majorHAnsi" w:hAnsiTheme="majorHAnsi" w:cstheme="majorHAnsi"/>
                      <w:color w:val="000000"/>
                      <w:sz w:val="16"/>
                      <w:szCs w:val="16"/>
                    </w:rPr>
                    <w:pPrChange w:id="5432" w:author="King, Darryl" w:date="2021-09-23T10:38:00Z">
                      <w:pPr>
                        <w:autoSpaceDE w:val="0"/>
                        <w:autoSpaceDN w:val="0"/>
                        <w:adjustRightInd w:val="0"/>
                        <w:spacing w:after="0" w:line="240" w:lineRule="auto"/>
                        <w:ind w:right="10"/>
                        <w:jc w:val="right"/>
                      </w:pPr>
                    </w:pPrChange>
                  </w:pPr>
                  <w:del w:id="5433" w:author="King, Darryl" w:date="2021-09-23T10:37:00Z">
                    <w:r w:rsidRPr="00BB7090" w:rsidDel="00CE24DF">
                      <w:rPr>
                        <w:rFonts w:asciiTheme="majorHAnsi" w:hAnsiTheme="majorHAnsi" w:cstheme="majorHAnsi"/>
                        <w:color w:val="000000"/>
                        <w:sz w:val="16"/>
                        <w:szCs w:val="16"/>
                      </w:rPr>
                      <w:delText>696613.5</w:delText>
                    </w:r>
                  </w:del>
                </w:p>
              </w:tc>
              <w:tc>
                <w:tcPr>
                  <w:tcW w:w="1208" w:type="dxa"/>
                  <w:tcBorders>
                    <w:top w:val="nil"/>
                    <w:left w:val="nil"/>
                    <w:bottom w:val="nil"/>
                    <w:right w:val="nil"/>
                  </w:tcBorders>
                  <w:vAlign w:val="bottom"/>
                </w:tcPr>
                <w:p w14:paraId="739CB409" w14:textId="294C6410" w:rsidR="00BB7090" w:rsidRPr="00BB7090" w:rsidDel="00CE24DF" w:rsidRDefault="00BB7090">
                  <w:pPr>
                    <w:pStyle w:val="ListBullet"/>
                    <w:numPr>
                      <w:ilvl w:val="0"/>
                      <w:numId w:val="0"/>
                    </w:numPr>
                    <w:ind w:left="216" w:hanging="216"/>
                    <w:rPr>
                      <w:del w:id="5434" w:author="King, Darryl" w:date="2021-09-23T10:37:00Z"/>
                      <w:rFonts w:asciiTheme="majorHAnsi" w:hAnsiTheme="majorHAnsi" w:cstheme="majorHAnsi"/>
                      <w:color w:val="000000"/>
                      <w:sz w:val="16"/>
                      <w:szCs w:val="16"/>
                    </w:rPr>
                    <w:pPrChange w:id="5435" w:author="King, Darryl" w:date="2021-09-23T10:38:00Z">
                      <w:pPr>
                        <w:autoSpaceDE w:val="0"/>
                        <w:autoSpaceDN w:val="0"/>
                        <w:adjustRightInd w:val="0"/>
                        <w:spacing w:after="0" w:line="240" w:lineRule="auto"/>
                        <w:ind w:right="10"/>
                        <w:jc w:val="right"/>
                      </w:pPr>
                    </w:pPrChange>
                  </w:pPr>
                  <w:del w:id="5436" w:author="King, Darryl" w:date="2021-09-23T10:37:00Z">
                    <w:r w:rsidRPr="00BB7090" w:rsidDel="00CE24DF">
                      <w:rPr>
                        <w:rFonts w:asciiTheme="majorHAnsi" w:hAnsiTheme="majorHAnsi" w:cstheme="majorHAnsi"/>
                        <w:color w:val="000000"/>
                        <w:sz w:val="16"/>
                        <w:szCs w:val="16"/>
                      </w:rPr>
                      <w:delText>-9.765287</w:delText>
                    </w:r>
                  </w:del>
                </w:p>
              </w:tc>
              <w:tc>
                <w:tcPr>
                  <w:tcW w:w="997" w:type="dxa"/>
                  <w:tcBorders>
                    <w:top w:val="nil"/>
                    <w:left w:val="nil"/>
                    <w:bottom w:val="nil"/>
                    <w:right w:val="nil"/>
                  </w:tcBorders>
                  <w:vAlign w:val="bottom"/>
                </w:tcPr>
                <w:p w14:paraId="5DB3B3E1" w14:textId="20E3EA56" w:rsidR="00BB7090" w:rsidRPr="00BB7090" w:rsidDel="00CE24DF" w:rsidRDefault="00BB7090">
                  <w:pPr>
                    <w:pStyle w:val="ListBullet"/>
                    <w:numPr>
                      <w:ilvl w:val="0"/>
                      <w:numId w:val="0"/>
                    </w:numPr>
                    <w:ind w:left="216" w:hanging="216"/>
                    <w:rPr>
                      <w:del w:id="5437" w:author="King, Darryl" w:date="2021-09-23T10:37:00Z"/>
                      <w:rFonts w:asciiTheme="majorHAnsi" w:hAnsiTheme="majorHAnsi" w:cstheme="majorHAnsi"/>
                      <w:color w:val="000000"/>
                      <w:sz w:val="16"/>
                      <w:szCs w:val="16"/>
                    </w:rPr>
                    <w:pPrChange w:id="5438" w:author="King, Darryl" w:date="2021-09-23T10:38:00Z">
                      <w:pPr>
                        <w:autoSpaceDE w:val="0"/>
                        <w:autoSpaceDN w:val="0"/>
                        <w:adjustRightInd w:val="0"/>
                        <w:spacing w:after="0" w:line="240" w:lineRule="auto"/>
                        <w:ind w:right="10"/>
                        <w:jc w:val="right"/>
                      </w:pPr>
                    </w:pPrChange>
                  </w:pPr>
                  <w:del w:id="543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1E5597B" w14:textId="053AE20B" w:rsidTr="00065FB3">
              <w:trPr>
                <w:trHeight w:val="66"/>
                <w:jc w:val="center"/>
                <w:del w:id="5440" w:author="King, Darryl" w:date="2021-09-23T10:37:00Z"/>
              </w:trPr>
              <w:tc>
                <w:tcPr>
                  <w:tcW w:w="2017" w:type="dxa"/>
                  <w:tcBorders>
                    <w:top w:val="nil"/>
                    <w:left w:val="nil"/>
                    <w:bottom w:val="nil"/>
                    <w:right w:val="nil"/>
                  </w:tcBorders>
                  <w:vAlign w:val="bottom"/>
                </w:tcPr>
                <w:p w14:paraId="31EB93BF" w14:textId="4EC863D7" w:rsidR="00BB7090" w:rsidRPr="00BB7090" w:rsidDel="00CE24DF" w:rsidRDefault="00BB7090">
                  <w:pPr>
                    <w:pStyle w:val="ListBullet"/>
                    <w:numPr>
                      <w:ilvl w:val="0"/>
                      <w:numId w:val="0"/>
                    </w:numPr>
                    <w:ind w:left="216" w:hanging="216"/>
                    <w:rPr>
                      <w:del w:id="5441" w:author="King, Darryl" w:date="2021-09-23T10:37:00Z"/>
                      <w:rFonts w:asciiTheme="majorHAnsi" w:hAnsiTheme="majorHAnsi" w:cstheme="majorHAnsi"/>
                      <w:color w:val="000000"/>
                      <w:sz w:val="16"/>
                      <w:szCs w:val="16"/>
                    </w:rPr>
                    <w:pPrChange w:id="5442" w:author="King, Darryl" w:date="2021-09-23T10:38:00Z">
                      <w:pPr>
                        <w:autoSpaceDE w:val="0"/>
                        <w:autoSpaceDN w:val="0"/>
                        <w:adjustRightInd w:val="0"/>
                        <w:spacing w:after="0" w:line="240" w:lineRule="auto"/>
                        <w:jc w:val="center"/>
                      </w:pPr>
                    </w:pPrChange>
                  </w:pPr>
                  <w:del w:id="5443" w:author="King, Darryl" w:date="2021-09-23T10:37:00Z">
                    <w:r w:rsidRPr="00BB7090" w:rsidDel="00CE24DF">
                      <w:rPr>
                        <w:rFonts w:asciiTheme="majorHAnsi" w:hAnsiTheme="majorHAnsi" w:cstheme="majorHAnsi"/>
                        <w:color w:val="000000"/>
                        <w:sz w:val="16"/>
                        <w:szCs w:val="16"/>
                      </w:rPr>
                      <w:delText>W19</w:delText>
                    </w:r>
                  </w:del>
                </w:p>
              </w:tc>
              <w:tc>
                <w:tcPr>
                  <w:tcW w:w="1103" w:type="dxa"/>
                  <w:tcBorders>
                    <w:top w:val="nil"/>
                    <w:left w:val="nil"/>
                    <w:bottom w:val="nil"/>
                    <w:right w:val="nil"/>
                  </w:tcBorders>
                  <w:vAlign w:val="bottom"/>
                </w:tcPr>
                <w:p w14:paraId="358FC6E7" w14:textId="55381570" w:rsidR="00BB7090" w:rsidRPr="00BB7090" w:rsidDel="00CE24DF" w:rsidRDefault="00BB7090">
                  <w:pPr>
                    <w:pStyle w:val="ListBullet"/>
                    <w:numPr>
                      <w:ilvl w:val="0"/>
                      <w:numId w:val="0"/>
                    </w:numPr>
                    <w:ind w:left="216" w:hanging="216"/>
                    <w:rPr>
                      <w:del w:id="5444" w:author="King, Darryl" w:date="2021-09-23T10:37:00Z"/>
                      <w:rFonts w:asciiTheme="majorHAnsi" w:hAnsiTheme="majorHAnsi" w:cstheme="majorHAnsi"/>
                      <w:color w:val="000000"/>
                      <w:sz w:val="16"/>
                      <w:szCs w:val="16"/>
                    </w:rPr>
                    <w:pPrChange w:id="5445" w:author="King, Darryl" w:date="2021-09-23T10:38:00Z">
                      <w:pPr>
                        <w:autoSpaceDE w:val="0"/>
                        <w:autoSpaceDN w:val="0"/>
                        <w:adjustRightInd w:val="0"/>
                        <w:spacing w:after="0" w:line="240" w:lineRule="auto"/>
                        <w:ind w:right="10"/>
                        <w:jc w:val="right"/>
                      </w:pPr>
                    </w:pPrChange>
                  </w:pPr>
                  <w:del w:id="5446" w:author="King, Darryl" w:date="2021-09-23T10:37:00Z">
                    <w:r w:rsidRPr="00BB7090" w:rsidDel="00CE24DF">
                      <w:rPr>
                        <w:rFonts w:asciiTheme="majorHAnsi" w:hAnsiTheme="majorHAnsi" w:cstheme="majorHAnsi"/>
                        <w:color w:val="000000"/>
                        <w:sz w:val="16"/>
                        <w:szCs w:val="16"/>
                      </w:rPr>
                      <w:delText>-7692416.</w:delText>
                    </w:r>
                  </w:del>
                </w:p>
              </w:tc>
              <w:tc>
                <w:tcPr>
                  <w:tcW w:w="1207" w:type="dxa"/>
                  <w:tcBorders>
                    <w:top w:val="nil"/>
                    <w:left w:val="nil"/>
                    <w:bottom w:val="nil"/>
                    <w:right w:val="nil"/>
                  </w:tcBorders>
                  <w:vAlign w:val="bottom"/>
                </w:tcPr>
                <w:p w14:paraId="67CE4E74" w14:textId="57C214F8" w:rsidR="00BB7090" w:rsidRPr="00BB7090" w:rsidDel="00CE24DF" w:rsidRDefault="00BB7090">
                  <w:pPr>
                    <w:pStyle w:val="ListBullet"/>
                    <w:numPr>
                      <w:ilvl w:val="0"/>
                      <w:numId w:val="0"/>
                    </w:numPr>
                    <w:ind w:left="216" w:hanging="216"/>
                    <w:rPr>
                      <w:del w:id="5447" w:author="King, Darryl" w:date="2021-09-23T10:37:00Z"/>
                      <w:rFonts w:asciiTheme="majorHAnsi" w:hAnsiTheme="majorHAnsi" w:cstheme="majorHAnsi"/>
                      <w:color w:val="000000"/>
                      <w:sz w:val="16"/>
                      <w:szCs w:val="16"/>
                    </w:rPr>
                    <w:pPrChange w:id="5448" w:author="King, Darryl" w:date="2021-09-23T10:38:00Z">
                      <w:pPr>
                        <w:autoSpaceDE w:val="0"/>
                        <w:autoSpaceDN w:val="0"/>
                        <w:adjustRightInd w:val="0"/>
                        <w:spacing w:after="0" w:line="240" w:lineRule="auto"/>
                        <w:ind w:right="10"/>
                        <w:jc w:val="right"/>
                      </w:pPr>
                    </w:pPrChange>
                  </w:pPr>
                  <w:del w:id="5449" w:author="King, Darryl" w:date="2021-09-23T10:37:00Z">
                    <w:r w:rsidRPr="00BB7090" w:rsidDel="00CE24DF">
                      <w:rPr>
                        <w:rFonts w:asciiTheme="majorHAnsi" w:hAnsiTheme="majorHAnsi" w:cstheme="majorHAnsi"/>
                        <w:color w:val="000000"/>
                        <w:sz w:val="16"/>
                        <w:szCs w:val="16"/>
                      </w:rPr>
                      <w:delText>678189.4</w:delText>
                    </w:r>
                  </w:del>
                </w:p>
              </w:tc>
              <w:tc>
                <w:tcPr>
                  <w:tcW w:w="1208" w:type="dxa"/>
                  <w:tcBorders>
                    <w:top w:val="nil"/>
                    <w:left w:val="nil"/>
                    <w:bottom w:val="nil"/>
                    <w:right w:val="nil"/>
                  </w:tcBorders>
                  <w:vAlign w:val="bottom"/>
                </w:tcPr>
                <w:p w14:paraId="70A49D5E" w14:textId="0937BC5B" w:rsidR="00BB7090" w:rsidRPr="00BB7090" w:rsidDel="00CE24DF" w:rsidRDefault="00BB7090">
                  <w:pPr>
                    <w:pStyle w:val="ListBullet"/>
                    <w:numPr>
                      <w:ilvl w:val="0"/>
                      <w:numId w:val="0"/>
                    </w:numPr>
                    <w:ind w:left="216" w:hanging="216"/>
                    <w:rPr>
                      <w:del w:id="5450" w:author="King, Darryl" w:date="2021-09-23T10:37:00Z"/>
                      <w:rFonts w:asciiTheme="majorHAnsi" w:hAnsiTheme="majorHAnsi" w:cstheme="majorHAnsi"/>
                      <w:color w:val="000000"/>
                      <w:sz w:val="16"/>
                      <w:szCs w:val="16"/>
                    </w:rPr>
                    <w:pPrChange w:id="5451" w:author="King, Darryl" w:date="2021-09-23T10:38:00Z">
                      <w:pPr>
                        <w:autoSpaceDE w:val="0"/>
                        <w:autoSpaceDN w:val="0"/>
                        <w:adjustRightInd w:val="0"/>
                        <w:spacing w:after="0" w:line="240" w:lineRule="auto"/>
                        <w:ind w:right="10"/>
                        <w:jc w:val="right"/>
                      </w:pPr>
                    </w:pPrChange>
                  </w:pPr>
                  <w:del w:id="5452" w:author="King, Darryl" w:date="2021-09-23T10:37:00Z">
                    <w:r w:rsidRPr="00BB7090" w:rsidDel="00CE24DF">
                      <w:rPr>
                        <w:rFonts w:asciiTheme="majorHAnsi" w:hAnsiTheme="majorHAnsi" w:cstheme="majorHAnsi"/>
                        <w:color w:val="000000"/>
                        <w:sz w:val="16"/>
                        <w:szCs w:val="16"/>
                      </w:rPr>
                      <w:delText>-11.34258</w:delText>
                    </w:r>
                  </w:del>
                </w:p>
              </w:tc>
              <w:tc>
                <w:tcPr>
                  <w:tcW w:w="997" w:type="dxa"/>
                  <w:tcBorders>
                    <w:top w:val="nil"/>
                    <w:left w:val="nil"/>
                    <w:bottom w:val="nil"/>
                    <w:right w:val="nil"/>
                  </w:tcBorders>
                  <w:vAlign w:val="bottom"/>
                </w:tcPr>
                <w:p w14:paraId="76360832" w14:textId="03FC6853" w:rsidR="00BB7090" w:rsidRPr="00BB7090" w:rsidDel="00CE24DF" w:rsidRDefault="00BB7090">
                  <w:pPr>
                    <w:pStyle w:val="ListBullet"/>
                    <w:numPr>
                      <w:ilvl w:val="0"/>
                      <w:numId w:val="0"/>
                    </w:numPr>
                    <w:ind w:left="216" w:hanging="216"/>
                    <w:rPr>
                      <w:del w:id="5453" w:author="King, Darryl" w:date="2021-09-23T10:37:00Z"/>
                      <w:rFonts w:asciiTheme="majorHAnsi" w:hAnsiTheme="majorHAnsi" w:cstheme="majorHAnsi"/>
                      <w:color w:val="000000"/>
                      <w:sz w:val="16"/>
                      <w:szCs w:val="16"/>
                    </w:rPr>
                    <w:pPrChange w:id="5454" w:author="King, Darryl" w:date="2021-09-23T10:38:00Z">
                      <w:pPr>
                        <w:autoSpaceDE w:val="0"/>
                        <w:autoSpaceDN w:val="0"/>
                        <w:adjustRightInd w:val="0"/>
                        <w:spacing w:after="0" w:line="240" w:lineRule="auto"/>
                        <w:ind w:right="10"/>
                        <w:jc w:val="right"/>
                      </w:pPr>
                    </w:pPrChange>
                  </w:pPr>
                  <w:del w:id="545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BB18FC3" w14:textId="7EEB1C15" w:rsidTr="00065FB3">
              <w:trPr>
                <w:trHeight w:val="66"/>
                <w:jc w:val="center"/>
                <w:del w:id="5456" w:author="King, Darryl" w:date="2021-09-23T10:37:00Z"/>
              </w:trPr>
              <w:tc>
                <w:tcPr>
                  <w:tcW w:w="2017" w:type="dxa"/>
                  <w:tcBorders>
                    <w:top w:val="nil"/>
                    <w:left w:val="nil"/>
                    <w:bottom w:val="nil"/>
                    <w:right w:val="nil"/>
                  </w:tcBorders>
                  <w:vAlign w:val="bottom"/>
                </w:tcPr>
                <w:p w14:paraId="26A68C24" w14:textId="3FF77948" w:rsidR="00BB7090" w:rsidRPr="00BB7090" w:rsidDel="00CE24DF" w:rsidRDefault="00BB7090">
                  <w:pPr>
                    <w:pStyle w:val="ListBullet"/>
                    <w:numPr>
                      <w:ilvl w:val="0"/>
                      <w:numId w:val="0"/>
                    </w:numPr>
                    <w:ind w:left="216" w:hanging="216"/>
                    <w:rPr>
                      <w:del w:id="5457" w:author="King, Darryl" w:date="2021-09-23T10:37:00Z"/>
                      <w:rFonts w:asciiTheme="majorHAnsi" w:hAnsiTheme="majorHAnsi" w:cstheme="majorHAnsi"/>
                      <w:color w:val="000000"/>
                      <w:sz w:val="16"/>
                      <w:szCs w:val="16"/>
                    </w:rPr>
                    <w:pPrChange w:id="5458" w:author="King, Darryl" w:date="2021-09-23T10:38:00Z">
                      <w:pPr>
                        <w:autoSpaceDE w:val="0"/>
                        <w:autoSpaceDN w:val="0"/>
                        <w:adjustRightInd w:val="0"/>
                        <w:spacing w:after="0" w:line="240" w:lineRule="auto"/>
                        <w:jc w:val="center"/>
                      </w:pPr>
                    </w:pPrChange>
                  </w:pPr>
                  <w:del w:id="5459" w:author="King, Darryl" w:date="2021-09-23T10:37:00Z">
                    <w:r w:rsidRPr="00BB7090" w:rsidDel="00CE24DF">
                      <w:rPr>
                        <w:rFonts w:asciiTheme="majorHAnsi" w:hAnsiTheme="majorHAnsi" w:cstheme="majorHAnsi"/>
                        <w:color w:val="000000"/>
                        <w:sz w:val="16"/>
                        <w:szCs w:val="16"/>
                      </w:rPr>
                      <w:delText>W20</w:delText>
                    </w:r>
                  </w:del>
                </w:p>
              </w:tc>
              <w:tc>
                <w:tcPr>
                  <w:tcW w:w="1103" w:type="dxa"/>
                  <w:tcBorders>
                    <w:top w:val="nil"/>
                    <w:left w:val="nil"/>
                    <w:bottom w:val="nil"/>
                    <w:right w:val="nil"/>
                  </w:tcBorders>
                  <w:vAlign w:val="bottom"/>
                </w:tcPr>
                <w:p w14:paraId="5E5B0D5B" w14:textId="2670C4E9" w:rsidR="00BB7090" w:rsidRPr="00BB7090" w:rsidDel="00CE24DF" w:rsidRDefault="00BB7090">
                  <w:pPr>
                    <w:pStyle w:val="ListBullet"/>
                    <w:numPr>
                      <w:ilvl w:val="0"/>
                      <w:numId w:val="0"/>
                    </w:numPr>
                    <w:ind w:left="216" w:hanging="216"/>
                    <w:rPr>
                      <w:del w:id="5460" w:author="King, Darryl" w:date="2021-09-23T10:37:00Z"/>
                      <w:rFonts w:asciiTheme="majorHAnsi" w:hAnsiTheme="majorHAnsi" w:cstheme="majorHAnsi"/>
                      <w:color w:val="000000"/>
                      <w:sz w:val="16"/>
                      <w:szCs w:val="16"/>
                    </w:rPr>
                    <w:pPrChange w:id="5461" w:author="King, Darryl" w:date="2021-09-23T10:38:00Z">
                      <w:pPr>
                        <w:autoSpaceDE w:val="0"/>
                        <w:autoSpaceDN w:val="0"/>
                        <w:adjustRightInd w:val="0"/>
                        <w:spacing w:after="0" w:line="240" w:lineRule="auto"/>
                        <w:ind w:right="10"/>
                        <w:jc w:val="right"/>
                      </w:pPr>
                    </w:pPrChange>
                  </w:pPr>
                  <w:del w:id="5462" w:author="King, Darryl" w:date="2021-09-23T10:37:00Z">
                    <w:r w:rsidRPr="00BB7090" w:rsidDel="00CE24DF">
                      <w:rPr>
                        <w:rFonts w:asciiTheme="majorHAnsi" w:hAnsiTheme="majorHAnsi" w:cstheme="majorHAnsi"/>
                        <w:color w:val="000000"/>
                        <w:sz w:val="16"/>
                        <w:szCs w:val="16"/>
                      </w:rPr>
                      <w:delText>-7445134.</w:delText>
                    </w:r>
                  </w:del>
                </w:p>
              </w:tc>
              <w:tc>
                <w:tcPr>
                  <w:tcW w:w="1207" w:type="dxa"/>
                  <w:tcBorders>
                    <w:top w:val="nil"/>
                    <w:left w:val="nil"/>
                    <w:bottom w:val="nil"/>
                    <w:right w:val="nil"/>
                  </w:tcBorders>
                  <w:vAlign w:val="bottom"/>
                </w:tcPr>
                <w:p w14:paraId="661C3273" w14:textId="3A4BC733" w:rsidR="00BB7090" w:rsidRPr="00BB7090" w:rsidDel="00CE24DF" w:rsidRDefault="00BB7090">
                  <w:pPr>
                    <w:pStyle w:val="ListBullet"/>
                    <w:numPr>
                      <w:ilvl w:val="0"/>
                      <w:numId w:val="0"/>
                    </w:numPr>
                    <w:ind w:left="216" w:hanging="216"/>
                    <w:rPr>
                      <w:del w:id="5463" w:author="King, Darryl" w:date="2021-09-23T10:37:00Z"/>
                      <w:rFonts w:asciiTheme="majorHAnsi" w:hAnsiTheme="majorHAnsi" w:cstheme="majorHAnsi"/>
                      <w:color w:val="000000"/>
                      <w:sz w:val="16"/>
                      <w:szCs w:val="16"/>
                    </w:rPr>
                    <w:pPrChange w:id="5464" w:author="King, Darryl" w:date="2021-09-23T10:38:00Z">
                      <w:pPr>
                        <w:autoSpaceDE w:val="0"/>
                        <w:autoSpaceDN w:val="0"/>
                        <w:adjustRightInd w:val="0"/>
                        <w:spacing w:after="0" w:line="240" w:lineRule="auto"/>
                        <w:ind w:right="10"/>
                        <w:jc w:val="right"/>
                      </w:pPr>
                    </w:pPrChange>
                  </w:pPr>
                  <w:del w:id="5465" w:author="King, Darryl" w:date="2021-09-23T10:37:00Z">
                    <w:r w:rsidRPr="00BB7090" w:rsidDel="00CE24DF">
                      <w:rPr>
                        <w:rFonts w:asciiTheme="majorHAnsi" w:hAnsiTheme="majorHAnsi" w:cstheme="majorHAnsi"/>
                        <w:color w:val="000000"/>
                        <w:sz w:val="16"/>
                        <w:szCs w:val="16"/>
                      </w:rPr>
                      <w:delText>683530.1</w:delText>
                    </w:r>
                  </w:del>
                </w:p>
              </w:tc>
              <w:tc>
                <w:tcPr>
                  <w:tcW w:w="1208" w:type="dxa"/>
                  <w:tcBorders>
                    <w:top w:val="nil"/>
                    <w:left w:val="nil"/>
                    <w:bottom w:val="nil"/>
                    <w:right w:val="nil"/>
                  </w:tcBorders>
                  <w:vAlign w:val="bottom"/>
                </w:tcPr>
                <w:p w14:paraId="62C8502C" w14:textId="2A6EE68F" w:rsidR="00BB7090" w:rsidRPr="00BB7090" w:rsidDel="00CE24DF" w:rsidRDefault="00BB7090">
                  <w:pPr>
                    <w:pStyle w:val="ListBullet"/>
                    <w:numPr>
                      <w:ilvl w:val="0"/>
                      <w:numId w:val="0"/>
                    </w:numPr>
                    <w:ind w:left="216" w:hanging="216"/>
                    <w:rPr>
                      <w:del w:id="5466" w:author="King, Darryl" w:date="2021-09-23T10:37:00Z"/>
                      <w:rFonts w:asciiTheme="majorHAnsi" w:hAnsiTheme="majorHAnsi" w:cstheme="majorHAnsi"/>
                      <w:color w:val="000000"/>
                      <w:sz w:val="16"/>
                      <w:szCs w:val="16"/>
                    </w:rPr>
                    <w:pPrChange w:id="5467" w:author="King, Darryl" w:date="2021-09-23T10:38:00Z">
                      <w:pPr>
                        <w:autoSpaceDE w:val="0"/>
                        <w:autoSpaceDN w:val="0"/>
                        <w:adjustRightInd w:val="0"/>
                        <w:spacing w:after="0" w:line="240" w:lineRule="auto"/>
                        <w:ind w:right="10"/>
                        <w:jc w:val="right"/>
                      </w:pPr>
                    </w:pPrChange>
                  </w:pPr>
                  <w:del w:id="5468" w:author="King, Darryl" w:date="2021-09-23T10:37:00Z">
                    <w:r w:rsidRPr="00BB7090" w:rsidDel="00CE24DF">
                      <w:rPr>
                        <w:rFonts w:asciiTheme="majorHAnsi" w:hAnsiTheme="majorHAnsi" w:cstheme="majorHAnsi"/>
                        <w:color w:val="000000"/>
                        <w:sz w:val="16"/>
                        <w:szCs w:val="16"/>
                      </w:rPr>
                      <w:delText>-10.89218</w:delText>
                    </w:r>
                  </w:del>
                </w:p>
              </w:tc>
              <w:tc>
                <w:tcPr>
                  <w:tcW w:w="997" w:type="dxa"/>
                  <w:tcBorders>
                    <w:top w:val="nil"/>
                    <w:left w:val="nil"/>
                    <w:bottom w:val="nil"/>
                    <w:right w:val="nil"/>
                  </w:tcBorders>
                  <w:vAlign w:val="bottom"/>
                </w:tcPr>
                <w:p w14:paraId="39B8A57D" w14:textId="54634216" w:rsidR="00BB7090" w:rsidRPr="00BB7090" w:rsidDel="00CE24DF" w:rsidRDefault="00BB7090">
                  <w:pPr>
                    <w:pStyle w:val="ListBullet"/>
                    <w:numPr>
                      <w:ilvl w:val="0"/>
                      <w:numId w:val="0"/>
                    </w:numPr>
                    <w:ind w:left="216" w:hanging="216"/>
                    <w:rPr>
                      <w:del w:id="5469" w:author="King, Darryl" w:date="2021-09-23T10:37:00Z"/>
                      <w:rFonts w:asciiTheme="majorHAnsi" w:hAnsiTheme="majorHAnsi" w:cstheme="majorHAnsi"/>
                      <w:color w:val="000000"/>
                      <w:sz w:val="16"/>
                      <w:szCs w:val="16"/>
                    </w:rPr>
                    <w:pPrChange w:id="5470" w:author="King, Darryl" w:date="2021-09-23T10:38:00Z">
                      <w:pPr>
                        <w:autoSpaceDE w:val="0"/>
                        <w:autoSpaceDN w:val="0"/>
                        <w:adjustRightInd w:val="0"/>
                        <w:spacing w:after="0" w:line="240" w:lineRule="auto"/>
                        <w:ind w:right="10"/>
                        <w:jc w:val="right"/>
                      </w:pPr>
                    </w:pPrChange>
                  </w:pPr>
                  <w:del w:id="547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2694F7B" w14:textId="0BC8E432" w:rsidTr="00065FB3">
              <w:trPr>
                <w:trHeight w:val="225"/>
                <w:jc w:val="center"/>
                <w:del w:id="5472" w:author="King, Darryl" w:date="2021-09-23T10:37:00Z"/>
              </w:trPr>
              <w:tc>
                <w:tcPr>
                  <w:tcW w:w="2017" w:type="dxa"/>
                  <w:tcBorders>
                    <w:top w:val="nil"/>
                    <w:left w:val="nil"/>
                    <w:bottom w:val="nil"/>
                    <w:right w:val="nil"/>
                  </w:tcBorders>
                  <w:vAlign w:val="bottom"/>
                </w:tcPr>
                <w:p w14:paraId="65E5267F" w14:textId="721B1D94" w:rsidR="00BB7090" w:rsidRPr="00BB7090" w:rsidDel="00CE24DF" w:rsidRDefault="00BB7090">
                  <w:pPr>
                    <w:pStyle w:val="ListBullet"/>
                    <w:numPr>
                      <w:ilvl w:val="0"/>
                      <w:numId w:val="0"/>
                    </w:numPr>
                    <w:ind w:left="216" w:hanging="216"/>
                    <w:rPr>
                      <w:del w:id="5473" w:author="King, Darryl" w:date="2021-09-23T10:37:00Z"/>
                      <w:rFonts w:asciiTheme="majorHAnsi" w:hAnsiTheme="majorHAnsi" w:cstheme="majorHAnsi"/>
                      <w:color w:val="000000"/>
                      <w:sz w:val="16"/>
                      <w:szCs w:val="16"/>
                    </w:rPr>
                    <w:pPrChange w:id="5474" w:author="King, Darryl" w:date="2021-09-23T10:38:00Z">
                      <w:pPr>
                        <w:autoSpaceDE w:val="0"/>
                        <w:autoSpaceDN w:val="0"/>
                        <w:adjustRightInd w:val="0"/>
                        <w:spacing w:after="0" w:line="240" w:lineRule="auto"/>
                        <w:jc w:val="center"/>
                      </w:pPr>
                    </w:pPrChange>
                  </w:pPr>
                  <w:del w:id="5475" w:author="King, Darryl" w:date="2021-09-23T10:37:00Z">
                    <w:r w:rsidRPr="00BB7090" w:rsidDel="00CE24DF">
                      <w:rPr>
                        <w:rFonts w:asciiTheme="majorHAnsi" w:hAnsiTheme="majorHAnsi" w:cstheme="majorHAnsi"/>
                        <w:color w:val="000000"/>
                        <w:sz w:val="16"/>
                        <w:szCs w:val="16"/>
                      </w:rPr>
                      <w:delText>W21</w:delText>
                    </w:r>
                  </w:del>
                </w:p>
              </w:tc>
              <w:tc>
                <w:tcPr>
                  <w:tcW w:w="1103" w:type="dxa"/>
                  <w:tcBorders>
                    <w:top w:val="nil"/>
                    <w:left w:val="nil"/>
                    <w:bottom w:val="nil"/>
                    <w:right w:val="nil"/>
                  </w:tcBorders>
                  <w:vAlign w:val="bottom"/>
                </w:tcPr>
                <w:p w14:paraId="2302BD51" w14:textId="69CDEE4A" w:rsidR="00BB7090" w:rsidRPr="00BB7090" w:rsidDel="00CE24DF" w:rsidRDefault="00BB7090">
                  <w:pPr>
                    <w:pStyle w:val="ListBullet"/>
                    <w:numPr>
                      <w:ilvl w:val="0"/>
                      <w:numId w:val="0"/>
                    </w:numPr>
                    <w:ind w:left="216" w:hanging="216"/>
                    <w:rPr>
                      <w:del w:id="5476" w:author="King, Darryl" w:date="2021-09-23T10:37:00Z"/>
                      <w:rFonts w:asciiTheme="majorHAnsi" w:hAnsiTheme="majorHAnsi" w:cstheme="majorHAnsi"/>
                      <w:color w:val="000000"/>
                      <w:sz w:val="16"/>
                      <w:szCs w:val="16"/>
                    </w:rPr>
                    <w:pPrChange w:id="5477" w:author="King, Darryl" w:date="2021-09-23T10:38:00Z">
                      <w:pPr>
                        <w:autoSpaceDE w:val="0"/>
                        <w:autoSpaceDN w:val="0"/>
                        <w:adjustRightInd w:val="0"/>
                        <w:spacing w:after="0" w:line="240" w:lineRule="auto"/>
                        <w:ind w:right="10"/>
                        <w:jc w:val="right"/>
                      </w:pPr>
                    </w:pPrChange>
                  </w:pPr>
                  <w:del w:id="5478" w:author="King, Darryl" w:date="2021-09-23T10:37:00Z">
                    <w:r w:rsidRPr="00BB7090" w:rsidDel="00CE24DF">
                      <w:rPr>
                        <w:rFonts w:asciiTheme="majorHAnsi" w:hAnsiTheme="majorHAnsi" w:cstheme="majorHAnsi"/>
                        <w:color w:val="000000"/>
                        <w:sz w:val="16"/>
                        <w:szCs w:val="16"/>
                      </w:rPr>
                      <w:delText>-3848539.</w:delText>
                    </w:r>
                  </w:del>
                </w:p>
              </w:tc>
              <w:tc>
                <w:tcPr>
                  <w:tcW w:w="1207" w:type="dxa"/>
                  <w:tcBorders>
                    <w:top w:val="nil"/>
                    <w:left w:val="nil"/>
                    <w:bottom w:val="nil"/>
                    <w:right w:val="nil"/>
                  </w:tcBorders>
                  <w:vAlign w:val="bottom"/>
                </w:tcPr>
                <w:p w14:paraId="3B258479" w14:textId="32CE801B" w:rsidR="00BB7090" w:rsidRPr="00BB7090" w:rsidDel="00CE24DF" w:rsidRDefault="00BB7090">
                  <w:pPr>
                    <w:pStyle w:val="ListBullet"/>
                    <w:numPr>
                      <w:ilvl w:val="0"/>
                      <w:numId w:val="0"/>
                    </w:numPr>
                    <w:ind w:left="216" w:hanging="216"/>
                    <w:rPr>
                      <w:del w:id="5479" w:author="King, Darryl" w:date="2021-09-23T10:37:00Z"/>
                      <w:rFonts w:asciiTheme="majorHAnsi" w:hAnsiTheme="majorHAnsi" w:cstheme="majorHAnsi"/>
                      <w:color w:val="000000"/>
                      <w:sz w:val="16"/>
                      <w:szCs w:val="16"/>
                    </w:rPr>
                    <w:pPrChange w:id="5480" w:author="King, Darryl" w:date="2021-09-23T10:38:00Z">
                      <w:pPr>
                        <w:autoSpaceDE w:val="0"/>
                        <w:autoSpaceDN w:val="0"/>
                        <w:adjustRightInd w:val="0"/>
                        <w:spacing w:after="0" w:line="240" w:lineRule="auto"/>
                        <w:ind w:right="10"/>
                        <w:jc w:val="right"/>
                      </w:pPr>
                    </w:pPrChange>
                  </w:pPr>
                  <w:del w:id="5481" w:author="King, Darryl" w:date="2021-09-23T10:37:00Z">
                    <w:r w:rsidRPr="00BB7090" w:rsidDel="00CE24DF">
                      <w:rPr>
                        <w:rFonts w:asciiTheme="majorHAnsi" w:hAnsiTheme="majorHAnsi" w:cstheme="majorHAnsi"/>
                        <w:color w:val="000000"/>
                        <w:sz w:val="16"/>
                        <w:szCs w:val="16"/>
                      </w:rPr>
                      <w:delText>508892.5</w:delText>
                    </w:r>
                  </w:del>
                </w:p>
              </w:tc>
              <w:tc>
                <w:tcPr>
                  <w:tcW w:w="1208" w:type="dxa"/>
                  <w:tcBorders>
                    <w:top w:val="nil"/>
                    <w:left w:val="nil"/>
                    <w:bottom w:val="nil"/>
                    <w:right w:val="nil"/>
                  </w:tcBorders>
                  <w:vAlign w:val="bottom"/>
                </w:tcPr>
                <w:p w14:paraId="2957EAB4" w14:textId="49EF4E3A" w:rsidR="00BB7090" w:rsidRPr="00BB7090" w:rsidDel="00CE24DF" w:rsidRDefault="00BB7090">
                  <w:pPr>
                    <w:pStyle w:val="ListBullet"/>
                    <w:numPr>
                      <w:ilvl w:val="0"/>
                      <w:numId w:val="0"/>
                    </w:numPr>
                    <w:ind w:left="216" w:hanging="216"/>
                    <w:rPr>
                      <w:del w:id="5482" w:author="King, Darryl" w:date="2021-09-23T10:37:00Z"/>
                      <w:rFonts w:asciiTheme="majorHAnsi" w:hAnsiTheme="majorHAnsi" w:cstheme="majorHAnsi"/>
                      <w:color w:val="000000"/>
                      <w:sz w:val="16"/>
                      <w:szCs w:val="16"/>
                    </w:rPr>
                    <w:pPrChange w:id="5483" w:author="King, Darryl" w:date="2021-09-23T10:38:00Z">
                      <w:pPr>
                        <w:autoSpaceDE w:val="0"/>
                        <w:autoSpaceDN w:val="0"/>
                        <w:adjustRightInd w:val="0"/>
                        <w:spacing w:after="0" w:line="240" w:lineRule="auto"/>
                        <w:ind w:right="10"/>
                        <w:jc w:val="right"/>
                      </w:pPr>
                    </w:pPrChange>
                  </w:pPr>
                  <w:del w:id="5484" w:author="King, Darryl" w:date="2021-09-23T10:37:00Z">
                    <w:r w:rsidRPr="00BB7090" w:rsidDel="00CE24DF">
                      <w:rPr>
                        <w:rFonts w:asciiTheme="majorHAnsi" w:hAnsiTheme="majorHAnsi" w:cstheme="majorHAnsi"/>
                        <w:color w:val="000000"/>
                        <w:sz w:val="16"/>
                        <w:szCs w:val="16"/>
                      </w:rPr>
                      <w:delText>-7.562577</w:delText>
                    </w:r>
                  </w:del>
                </w:p>
              </w:tc>
              <w:tc>
                <w:tcPr>
                  <w:tcW w:w="997" w:type="dxa"/>
                  <w:tcBorders>
                    <w:top w:val="nil"/>
                    <w:left w:val="nil"/>
                    <w:bottom w:val="nil"/>
                    <w:right w:val="nil"/>
                  </w:tcBorders>
                  <w:vAlign w:val="bottom"/>
                </w:tcPr>
                <w:p w14:paraId="2CD3BF94" w14:textId="11E4A634" w:rsidR="00BB7090" w:rsidRPr="00BB7090" w:rsidDel="00CE24DF" w:rsidRDefault="00BB7090">
                  <w:pPr>
                    <w:pStyle w:val="ListBullet"/>
                    <w:numPr>
                      <w:ilvl w:val="0"/>
                      <w:numId w:val="0"/>
                    </w:numPr>
                    <w:ind w:left="216" w:hanging="216"/>
                    <w:rPr>
                      <w:del w:id="5485" w:author="King, Darryl" w:date="2021-09-23T10:37:00Z"/>
                      <w:rFonts w:asciiTheme="majorHAnsi" w:hAnsiTheme="majorHAnsi" w:cstheme="majorHAnsi"/>
                      <w:color w:val="000000"/>
                      <w:sz w:val="16"/>
                      <w:szCs w:val="16"/>
                    </w:rPr>
                    <w:pPrChange w:id="5486" w:author="King, Darryl" w:date="2021-09-23T10:38:00Z">
                      <w:pPr>
                        <w:autoSpaceDE w:val="0"/>
                        <w:autoSpaceDN w:val="0"/>
                        <w:adjustRightInd w:val="0"/>
                        <w:spacing w:after="0" w:line="240" w:lineRule="auto"/>
                        <w:ind w:right="10"/>
                        <w:jc w:val="right"/>
                      </w:pPr>
                    </w:pPrChange>
                  </w:pPr>
                  <w:del w:id="548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6787D41" w14:textId="006EE125" w:rsidTr="00065FB3">
              <w:trPr>
                <w:trHeight w:val="66"/>
                <w:jc w:val="center"/>
                <w:del w:id="5488" w:author="King, Darryl" w:date="2021-09-23T10:37:00Z"/>
              </w:trPr>
              <w:tc>
                <w:tcPr>
                  <w:tcW w:w="2017" w:type="dxa"/>
                  <w:tcBorders>
                    <w:top w:val="nil"/>
                    <w:left w:val="nil"/>
                    <w:bottom w:val="nil"/>
                    <w:right w:val="nil"/>
                  </w:tcBorders>
                  <w:vAlign w:val="bottom"/>
                </w:tcPr>
                <w:p w14:paraId="2D1AFCCC" w14:textId="20F7F1E9" w:rsidR="00BB7090" w:rsidRPr="00BB7090" w:rsidDel="00CE24DF" w:rsidRDefault="00BB7090">
                  <w:pPr>
                    <w:pStyle w:val="ListBullet"/>
                    <w:numPr>
                      <w:ilvl w:val="0"/>
                      <w:numId w:val="0"/>
                    </w:numPr>
                    <w:ind w:left="216" w:hanging="216"/>
                    <w:rPr>
                      <w:del w:id="5489" w:author="King, Darryl" w:date="2021-09-23T10:37:00Z"/>
                      <w:rFonts w:asciiTheme="majorHAnsi" w:hAnsiTheme="majorHAnsi" w:cstheme="majorHAnsi"/>
                      <w:color w:val="000000"/>
                      <w:sz w:val="16"/>
                      <w:szCs w:val="16"/>
                    </w:rPr>
                    <w:pPrChange w:id="5490" w:author="King, Darryl" w:date="2021-09-23T10:38:00Z">
                      <w:pPr>
                        <w:autoSpaceDE w:val="0"/>
                        <w:autoSpaceDN w:val="0"/>
                        <w:adjustRightInd w:val="0"/>
                        <w:spacing w:after="0" w:line="240" w:lineRule="auto"/>
                        <w:jc w:val="center"/>
                      </w:pPr>
                    </w:pPrChange>
                  </w:pPr>
                  <w:del w:id="5491" w:author="King, Darryl" w:date="2021-09-23T10:37:00Z">
                    <w:r w:rsidRPr="00BB7090" w:rsidDel="00CE24DF">
                      <w:rPr>
                        <w:rFonts w:asciiTheme="majorHAnsi" w:hAnsiTheme="majorHAnsi" w:cstheme="majorHAnsi"/>
                        <w:color w:val="000000"/>
                        <w:sz w:val="16"/>
                        <w:szCs w:val="16"/>
                      </w:rPr>
                      <w:delText>W22</w:delText>
                    </w:r>
                  </w:del>
                </w:p>
              </w:tc>
              <w:tc>
                <w:tcPr>
                  <w:tcW w:w="1103" w:type="dxa"/>
                  <w:tcBorders>
                    <w:top w:val="nil"/>
                    <w:left w:val="nil"/>
                    <w:bottom w:val="nil"/>
                    <w:right w:val="nil"/>
                  </w:tcBorders>
                  <w:vAlign w:val="bottom"/>
                </w:tcPr>
                <w:p w14:paraId="7F60F326" w14:textId="500880C8" w:rsidR="00BB7090" w:rsidRPr="00BB7090" w:rsidDel="00CE24DF" w:rsidRDefault="00BB7090">
                  <w:pPr>
                    <w:pStyle w:val="ListBullet"/>
                    <w:numPr>
                      <w:ilvl w:val="0"/>
                      <w:numId w:val="0"/>
                    </w:numPr>
                    <w:ind w:left="216" w:hanging="216"/>
                    <w:rPr>
                      <w:del w:id="5492" w:author="King, Darryl" w:date="2021-09-23T10:37:00Z"/>
                      <w:rFonts w:asciiTheme="majorHAnsi" w:hAnsiTheme="majorHAnsi" w:cstheme="majorHAnsi"/>
                      <w:color w:val="000000"/>
                      <w:sz w:val="16"/>
                      <w:szCs w:val="16"/>
                    </w:rPr>
                    <w:pPrChange w:id="5493" w:author="King, Darryl" w:date="2021-09-23T10:38:00Z">
                      <w:pPr>
                        <w:autoSpaceDE w:val="0"/>
                        <w:autoSpaceDN w:val="0"/>
                        <w:adjustRightInd w:val="0"/>
                        <w:spacing w:after="0" w:line="240" w:lineRule="auto"/>
                        <w:ind w:right="10"/>
                        <w:jc w:val="right"/>
                      </w:pPr>
                    </w:pPrChange>
                  </w:pPr>
                  <w:del w:id="5494" w:author="King, Darryl" w:date="2021-09-23T10:37:00Z">
                    <w:r w:rsidRPr="00BB7090" w:rsidDel="00CE24DF">
                      <w:rPr>
                        <w:rFonts w:asciiTheme="majorHAnsi" w:hAnsiTheme="majorHAnsi" w:cstheme="majorHAnsi"/>
                        <w:color w:val="000000"/>
                        <w:sz w:val="16"/>
                        <w:szCs w:val="16"/>
                      </w:rPr>
                      <w:delText>-5500320.</w:delText>
                    </w:r>
                  </w:del>
                </w:p>
              </w:tc>
              <w:tc>
                <w:tcPr>
                  <w:tcW w:w="1207" w:type="dxa"/>
                  <w:tcBorders>
                    <w:top w:val="nil"/>
                    <w:left w:val="nil"/>
                    <w:bottom w:val="nil"/>
                    <w:right w:val="nil"/>
                  </w:tcBorders>
                  <w:vAlign w:val="bottom"/>
                </w:tcPr>
                <w:p w14:paraId="455CFF3A" w14:textId="71180E8A" w:rsidR="00BB7090" w:rsidRPr="00BB7090" w:rsidDel="00CE24DF" w:rsidRDefault="00BB7090">
                  <w:pPr>
                    <w:pStyle w:val="ListBullet"/>
                    <w:numPr>
                      <w:ilvl w:val="0"/>
                      <w:numId w:val="0"/>
                    </w:numPr>
                    <w:ind w:left="216" w:hanging="216"/>
                    <w:rPr>
                      <w:del w:id="5495" w:author="King, Darryl" w:date="2021-09-23T10:37:00Z"/>
                      <w:rFonts w:asciiTheme="majorHAnsi" w:hAnsiTheme="majorHAnsi" w:cstheme="majorHAnsi"/>
                      <w:color w:val="000000"/>
                      <w:sz w:val="16"/>
                      <w:szCs w:val="16"/>
                    </w:rPr>
                    <w:pPrChange w:id="5496" w:author="King, Darryl" w:date="2021-09-23T10:38:00Z">
                      <w:pPr>
                        <w:autoSpaceDE w:val="0"/>
                        <w:autoSpaceDN w:val="0"/>
                        <w:adjustRightInd w:val="0"/>
                        <w:spacing w:after="0" w:line="240" w:lineRule="auto"/>
                        <w:ind w:right="10"/>
                        <w:jc w:val="right"/>
                      </w:pPr>
                    </w:pPrChange>
                  </w:pPr>
                  <w:del w:id="5497" w:author="King, Darryl" w:date="2021-09-23T10:37:00Z">
                    <w:r w:rsidRPr="00BB7090" w:rsidDel="00CE24DF">
                      <w:rPr>
                        <w:rFonts w:asciiTheme="majorHAnsi" w:hAnsiTheme="majorHAnsi" w:cstheme="majorHAnsi"/>
                        <w:color w:val="000000"/>
                        <w:sz w:val="16"/>
                        <w:szCs w:val="16"/>
                      </w:rPr>
                      <w:delText>589595.6</w:delText>
                    </w:r>
                  </w:del>
                </w:p>
              </w:tc>
              <w:tc>
                <w:tcPr>
                  <w:tcW w:w="1208" w:type="dxa"/>
                  <w:tcBorders>
                    <w:top w:val="nil"/>
                    <w:left w:val="nil"/>
                    <w:bottom w:val="nil"/>
                    <w:right w:val="nil"/>
                  </w:tcBorders>
                  <w:vAlign w:val="bottom"/>
                </w:tcPr>
                <w:p w14:paraId="1BB828D1" w14:textId="75D8EF32" w:rsidR="00BB7090" w:rsidRPr="00BB7090" w:rsidDel="00CE24DF" w:rsidRDefault="00BB7090">
                  <w:pPr>
                    <w:pStyle w:val="ListBullet"/>
                    <w:numPr>
                      <w:ilvl w:val="0"/>
                      <w:numId w:val="0"/>
                    </w:numPr>
                    <w:ind w:left="216" w:hanging="216"/>
                    <w:rPr>
                      <w:del w:id="5498" w:author="King, Darryl" w:date="2021-09-23T10:37:00Z"/>
                      <w:rFonts w:asciiTheme="majorHAnsi" w:hAnsiTheme="majorHAnsi" w:cstheme="majorHAnsi"/>
                      <w:color w:val="000000"/>
                      <w:sz w:val="16"/>
                      <w:szCs w:val="16"/>
                    </w:rPr>
                    <w:pPrChange w:id="5499" w:author="King, Darryl" w:date="2021-09-23T10:38:00Z">
                      <w:pPr>
                        <w:autoSpaceDE w:val="0"/>
                        <w:autoSpaceDN w:val="0"/>
                        <w:adjustRightInd w:val="0"/>
                        <w:spacing w:after="0" w:line="240" w:lineRule="auto"/>
                        <w:ind w:right="10"/>
                        <w:jc w:val="right"/>
                      </w:pPr>
                    </w:pPrChange>
                  </w:pPr>
                  <w:del w:id="5500" w:author="King, Darryl" w:date="2021-09-23T10:37:00Z">
                    <w:r w:rsidRPr="00BB7090" w:rsidDel="00CE24DF">
                      <w:rPr>
                        <w:rFonts w:asciiTheme="majorHAnsi" w:hAnsiTheme="majorHAnsi" w:cstheme="majorHAnsi"/>
                        <w:color w:val="000000"/>
                        <w:sz w:val="16"/>
                        <w:szCs w:val="16"/>
                      </w:rPr>
                      <w:delText>-9.328971</w:delText>
                    </w:r>
                  </w:del>
                </w:p>
              </w:tc>
              <w:tc>
                <w:tcPr>
                  <w:tcW w:w="997" w:type="dxa"/>
                  <w:tcBorders>
                    <w:top w:val="nil"/>
                    <w:left w:val="nil"/>
                    <w:bottom w:val="nil"/>
                    <w:right w:val="nil"/>
                  </w:tcBorders>
                  <w:vAlign w:val="bottom"/>
                </w:tcPr>
                <w:p w14:paraId="03029E1D" w14:textId="7927A196" w:rsidR="00BB7090" w:rsidRPr="00BB7090" w:rsidDel="00CE24DF" w:rsidRDefault="00BB7090">
                  <w:pPr>
                    <w:pStyle w:val="ListBullet"/>
                    <w:numPr>
                      <w:ilvl w:val="0"/>
                      <w:numId w:val="0"/>
                    </w:numPr>
                    <w:ind w:left="216" w:hanging="216"/>
                    <w:rPr>
                      <w:del w:id="5501" w:author="King, Darryl" w:date="2021-09-23T10:37:00Z"/>
                      <w:rFonts w:asciiTheme="majorHAnsi" w:hAnsiTheme="majorHAnsi" w:cstheme="majorHAnsi"/>
                      <w:color w:val="000000"/>
                      <w:sz w:val="16"/>
                      <w:szCs w:val="16"/>
                    </w:rPr>
                    <w:pPrChange w:id="5502" w:author="King, Darryl" w:date="2021-09-23T10:38:00Z">
                      <w:pPr>
                        <w:autoSpaceDE w:val="0"/>
                        <w:autoSpaceDN w:val="0"/>
                        <w:adjustRightInd w:val="0"/>
                        <w:spacing w:after="0" w:line="240" w:lineRule="auto"/>
                        <w:ind w:right="10"/>
                        <w:jc w:val="right"/>
                      </w:pPr>
                    </w:pPrChange>
                  </w:pPr>
                  <w:del w:id="550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AD277FD" w14:textId="2F97E2A9" w:rsidTr="00065FB3">
              <w:trPr>
                <w:trHeight w:val="66"/>
                <w:jc w:val="center"/>
                <w:del w:id="5504" w:author="King, Darryl" w:date="2021-09-23T10:37:00Z"/>
              </w:trPr>
              <w:tc>
                <w:tcPr>
                  <w:tcW w:w="2017" w:type="dxa"/>
                  <w:tcBorders>
                    <w:top w:val="nil"/>
                    <w:left w:val="nil"/>
                    <w:bottom w:val="nil"/>
                    <w:right w:val="nil"/>
                  </w:tcBorders>
                  <w:vAlign w:val="bottom"/>
                </w:tcPr>
                <w:p w14:paraId="2769DB5E" w14:textId="38DCB049" w:rsidR="00BB7090" w:rsidRPr="00BB7090" w:rsidDel="00CE24DF" w:rsidRDefault="00BB7090">
                  <w:pPr>
                    <w:pStyle w:val="ListBullet"/>
                    <w:numPr>
                      <w:ilvl w:val="0"/>
                      <w:numId w:val="0"/>
                    </w:numPr>
                    <w:ind w:left="216" w:hanging="216"/>
                    <w:rPr>
                      <w:del w:id="5505" w:author="King, Darryl" w:date="2021-09-23T10:37:00Z"/>
                      <w:rFonts w:asciiTheme="majorHAnsi" w:hAnsiTheme="majorHAnsi" w:cstheme="majorHAnsi"/>
                      <w:color w:val="000000"/>
                      <w:sz w:val="16"/>
                      <w:szCs w:val="16"/>
                    </w:rPr>
                    <w:pPrChange w:id="5506" w:author="King, Darryl" w:date="2021-09-23T10:38:00Z">
                      <w:pPr>
                        <w:autoSpaceDE w:val="0"/>
                        <w:autoSpaceDN w:val="0"/>
                        <w:adjustRightInd w:val="0"/>
                        <w:spacing w:after="0" w:line="240" w:lineRule="auto"/>
                        <w:jc w:val="center"/>
                      </w:pPr>
                    </w:pPrChange>
                  </w:pPr>
                  <w:del w:id="5507" w:author="King, Darryl" w:date="2021-09-23T10:37:00Z">
                    <w:r w:rsidRPr="00BB7090" w:rsidDel="00CE24DF">
                      <w:rPr>
                        <w:rFonts w:asciiTheme="majorHAnsi" w:hAnsiTheme="majorHAnsi" w:cstheme="majorHAnsi"/>
                        <w:color w:val="000000"/>
                        <w:sz w:val="16"/>
                        <w:szCs w:val="16"/>
                      </w:rPr>
                      <w:delText>W23</w:delText>
                    </w:r>
                  </w:del>
                </w:p>
              </w:tc>
              <w:tc>
                <w:tcPr>
                  <w:tcW w:w="1103" w:type="dxa"/>
                  <w:tcBorders>
                    <w:top w:val="nil"/>
                    <w:left w:val="nil"/>
                    <w:bottom w:val="nil"/>
                    <w:right w:val="nil"/>
                  </w:tcBorders>
                  <w:vAlign w:val="bottom"/>
                </w:tcPr>
                <w:p w14:paraId="23116AD5" w14:textId="5D085791" w:rsidR="00BB7090" w:rsidRPr="00BB7090" w:rsidDel="00CE24DF" w:rsidRDefault="00BB7090">
                  <w:pPr>
                    <w:pStyle w:val="ListBullet"/>
                    <w:numPr>
                      <w:ilvl w:val="0"/>
                      <w:numId w:val="0"/>
                    </w:numPr>
                    <w:ind w:left="216" w:hanging="216"/>
                    <w:rPr>
                      <w:del w:id="5508" w:author="King, Darryl" w:date="2021-09-23T10:37:00Z"/>
                      <w:rFonts w:asciiTheme="majorHAnsi" w:hAnsiTheme="majorHAnsi" w:cstheme="majorHAnsi"/>
                      <w:color w:val="000000"/>
                      <w:sz w:val="16"/>
                      <w:szCs w:val="16"/>
                    </w:rPr>
                    <w:pPrChange w:id="5509" w:author="King, Darryl" w:date="2021-09-23T10:38:00Z">
                      <w:pPr>
                        <w:autoSpaceDE w:val="0"/>
                        <w:autoSpaceDN w:val="0"/>
                        <w:adjustRightInd w:val="0"/>
                        <w:spacing w:after="0" w:line="240" w:lineRule="auto"/>
                        <w:ind w:right="10"/>
                        <w:jc w:val="right"/>
                      </w:pPr>
                    </w:pPrChange>
                  </w:pPr>
                  <w:del w:id="5510" w:author="King, Darryl" w:date="2021-09-23T10:37:00Z">
                    <w:r w:rsidRPr="00BB7090" w:rsidDel="00CE24DF">
                      <w:rPr>
                        <w:rFonts w:asciiTheme="majorHAnsi" w:hAnsiTheme="majorHAnsi" w:cstheme="majorHAnsi"/>
                        <w:color w:val="000000"/>
                        <w:sz w:val="16"/>
                        <w:szCs w:val="16"/>
                      </w:rPr>
                      <w:delText>-6639484.</w:delText>
                    </w:r>
                  </w:del>
                </w:p>
              </w:tc>
              <w:tc>
                <w:tcPr>
                  <w:tcW w:w="1207" w:type="dxa"/>
                  <w:tcBorders>
                    <w:top w:val="nil"/>
                    <w:left w:val="nil"/>
                    <w:bottom w:val="nil"/>
                    <w:right w:val="nil"/>
                  </w:tcBorders>
                  <w:vAlign w:val="bottom"/>
                </w:tcPr>
                <w:p w14:paraId="6E3C445E" w14:textId="39665EF9" w:rsidR="00BB7090" w:rsidRPr="00BB7090" w:rsidDel="00CE24DF" w:rsidRDefault="00BB7090">
                  <w:pPr>
                    <w:pStyle w:val="ListBullet"/>
                    <w:numPr>
                      <w:ilvl w:val="0"/>
                      <w:numId w:val="0"/>
                    </w:numPr>
                    <w:ind w:left="216" w:hanging="216"/>
                    <w:rPr>
                      <w:del w:id="5511" w:author="King, Darryl" w:date="2021-09-23T10:37:00Z"/>
                      <w:rFonts w:asciiTheme="majorHAnsi" w:hAnsiTheme="majorHAnsi" w:cstheme="majorHAnsi"/>
                      <w:color w:val="000000"/>
                      <w:sz w:val="16"/>
                      <w:szCs w:val="16"/>
                    </w:rPr>
                    <w:pPrChange w:id="5512" w:author="King, Darryl" w:date="2021-09-23T10:38:00Z">
                      <w:pPr>
                        <w:autoSpaceDE w:val="0"/>
                        <w:autoSpaceDN w:val="0"/>
                        <w:adjustRightInd w:val="0"/>
                        <w:spacing w:after="0" w:line="240" w:lineRule="auto"/>
                        <w:ind w:right="10"/>
                        <w:jc w:val="right"/>
                      </w:pPr>
                    </w:pPrChange>
                  </w:pPr>
                  <w:del w:id="5513" w:author="King, Darryl" w:date="2021-09-23T10:37:00Z">
                    <w:r w:rsidRPr="00BB7090" w:rsidDel="00CE24DF">
                      <w:rPr>
                        <w:rFonts w:asciiTheme="majorHAnsi" w:hAnsiTheme="majorHAnsi" w:cstheme="majorHAnsi"/>
                        <w:color w:val="000000"/>
                        <w:sz w:val="16"/>
                        <w:szCs w:val="16"/>
                      </w:rPr>
                      <w:delText>584119.7</w:delText>
                    </w:r>
                  </w:del>
                </w:p>
              </w:tc>
              <w:tc>
                <w:tcPr>
                  <w:tcW w:w="1208" w:type="dxa"/>
                  <w:tcBorders>
                    <w:top w:val="nil"/>
                    <w:left w:val="nil"/>
                    <w:bottom w:val="nil"/>
                    <w:right w:val="nil"/>
                  </w:tcBorders>
                  <w:vAlign w:val="bottom"/>
                </w:tcPr>
                <w:p w14:paraId="1917C5EF" w14:textId="35B7E0C1" w:rsidR="00BB7090" w:rsidRPr="00BB7090" w:rsidDel="00CE24DF" w:rsidRDefault="00BB7090">
                  <w:pPr>
                    <w:pStyle w:val="ListBullet"/>
                    <w:numPr>
                      <w:ilvl w:val="0"/>
                      <w:numId w:val="0"/>
                    </w:numPr>
                    <w:ind w:left="216" w:hanging="216"/>
                    <w:rPr>
                      <w:del w:id="5514" w:author="King, Darryl" w:date="2021-09-23T10:37:00Z"/>
                      <w:rFonts w:asciiTheme="majorHAnsi" w:hAnsiTheme="majorHAnsi" w:cstheme="majorHAnsi"/>
                      <w:color w:val="000000"/>
                      <w:sz w:val="16"/>
                      <w:szCs w:val="16"/>
                    </w:rPr>
                    <w:pPrChange w:id="5515" w:author="King, Darryl" w:date="2021-09-23T10:38:00Z">
                      <w:pPr>
                        <w:autoSpaceDE w:val="0"/>
                        <w:autoSpaceDN w:val="0"/>
                        <w:adjustRightInd w:val="0"/>
                        <w:spacing w:after="0" w:line="240" w:lineRule="auto"/>
                        <w:ind w:right="10"/>
                        <w:jc w:val="right"/>
                      </w:pPr>
                    </w:pPrChange>
                  </w:pPr>
                  <w:del w:id="5516" w:author="King, Darryl" w:date="2021-09-23T10:37:00Z">
                    <w:r w:rsidRPr="00BB7090" w:rsidDel="00CE24DF">
                      <w:rPr>
                        <w:rFonts w:asciiTheme="majorHAnsi" w:hAnsiTheme="majorHAnsi" w:cstheme="majorHAnsi"/>
                        <w:color w:val="000000"/>
                        <w:sz w:val="16"/>
                        <w:szCs w:val="16"/>
                      </w:rPr>
                      <w:delText>-11.36665</w:delText>
                    </w:r>
                  </w:del>
                </w:p>
              </w:tc>
              <w:tc>
                <w:tcPr>
                  <w:tcW w:w="997" w:type="dxa"/>
                  <w:tcBorders>
                    <w:top w:val="nil"/>
                    <w:left w:val="nil"/>
                    <w:bottom w:val="nil"/>
                    <w:right w:val="nil"/>
                  </w:tcBorders>
                  <w:vAlign w:val="bottom"/>
                </w:tcPr>
                <w:p w14:paraId="401117FF" w14:textId="3BAB242F" w:rsidR="00BB7090" w:rsidRPr="00BB7090" w:rsidDel="00CE24DF" w:rsidRDefault="00BB7090">
                  <w:pPr>
                    <w:pStyle w:val="ListBullet"/>
                    <w:numPr>
                      <w:ilvl w:val="0"/>
                      <w:numId w:val="0"/>
                    </w:numPr>
                    <w:ind w:left="216" w:hanging="216"/>
                    <w:rPr>
                      <w:del w:id="5517" w:author="King, Darryl" w:date="2021-09-23T10:37:00Z"/>
                      <w:rFonts w:asciiTheme="majorHAnsi" w:hAnsiTheme="majorHAnsi" w:cstheme="majorHAnsi"/>
                      <w:color w:val="000000"/>
                      <w:sz w:val="16"/>
                      <w:szCs w:val="16"/>
                    </w:rPr>
                    <w:pPrChange w:id="5518" w:author="King, Darryl" w:date="2021-09-23T10:38:00Z">
                      <w:pPr>
                        <w:autoSpaceDE w:val="0"/>
                        <w:autoSpaceDN w:val="0"/>
                        <w:adjustRightInd w:val="0"/>
                        <w:spacing w:after="0" w:line="240" w:lineRule="auto"/>
                        <w:ind w:right="10"/>
                        <w:jc w:val="right"/>
                      </w:pPr>
                    </w:pPrChange>
                  </w:pPr>
                  <w:del w:id="551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13ED852" w14:textId="04227300" w:rsidTr="00065FB3">
              <w:trPr>
                <w:trHeight w:val="66"/>
                <w:jc w:val="center"/>
                <w:del w:id="5520" w:author="King, Darryl" w:date="2021-09-23T10:37:00Z"/>
              </w:trPr>
              <w:tc>
                <w:tcPr>
                  <w:tcW w:w="2017" w:type="dxa"/>
                  <w:tcBorders>
                    <w:top w:val="nil"/>
                    <w:left w:val="nil"/>
                    <w:bottom w:val="nil"/>
                    <w:right w:val="nil"/>
                  </w:tcBorders>
                  <w:vAlign w:val="bottom"/>
                </w:tcPr>
                <w:p w14:paraId="27520366" w14:textId="3FD0E513" w:rsidR="00BB7090" w:rsidRPr="00BB7090" w:rsidDel="00CE24DF" w:rsidRDefault="00BB7090">
                  <w:pPr>
                    <w:pStyle w:val="ListBullet"/>
                    <w:numPr>
                      <w:ilvl w:val="0"/>
                      <w:numId w:val="0"/>
                    </w:numPr>
                    <w:ind w:left="216" w:hanging="216"/>
                    <w:rPr>
                      <w:del w:id="5521" w:author="King, Darryl" w:date="2021-09-23T10:37:00Z"/>
                      <w:rFonts w:asciiTheme="majorHAnsi" w:hAnsiTheme="majorHAnsi" w:cstheme="majorHAnsi"/>
                      <w:color w:val="000000"/>
                      <w:sz w:val="16"/>
                      <w:szCs w:val="16"/>
                    </w:rPr>
                    <w:pPrChange w:id="5522" w:author="King, Darryl" w:date="2021-09-23T10:38:00Z">
                      <w:pPr>
                        <w:autoSpaceDE w:val="0"/>
                        <w:autoSpaceDN w:val="0"/>
                        <w:adjustRightInd w:val="0"/>
                        <w:spacing w:after="0" w:line="240" w:lineRule="auto"/>
                        <w:jc w:val="center"/>
                      </w:pPr>
                    </w:pPrChange>
                  </w:pPr>
                  <w:del w:id="5523" w:author="King, Darryl" w:date="2021-09-23T10:37:00Z">
                    <w:r w:rsidRPr="00BB7090" w:rsidDel="00CE24DF">
                      <w:rPr>
                        <w:rFonts w:asciiTheme="majorHAnsi" w:hAnsiTheme="majorHAnsi" w:cstheme="majorHAnsi"/>
                        <w:color w:val="000000"/>
                        <w:sz w:val="16"/>
                        <w:szCs w:val="16"/>
                      </w:rPr>
                      <w:delText>W24</w:delText>
                    </w:r>
                  </w:del>
                </w:p>
              </w:tc>
              <w:tc>
                <w:tcPr>
                  <w:tcW w:w="1103" w:type="dxa"/>
                  <w:tcBorders>
                    <w:top w:val="nil"/>
                    <w:left w:val="nil"/>
                    <w:bottom w:val="nil"/>
                    <w:right w:val="nil"/>
                  </w:tcBorders>
                  <w:vAlign w:val="bottom"/>
                </w:tcPr>
                <w:p w14:paraId="1059157B" w14:textId="7232CF24" w:rsidR="00BB7090" w:rsidRPr="00BB7090" w:rsidDel="00CE24DF" w:rsidRDefault="00BB7090">
                  <w:pPr>
                    <w:pStyle w:val="ListBullet"/>
                    <w:numPr>
                      <w:ilvl w:val="0"/>
                      <w:numId w:val="0"/>
                    </w:numPr>
                    <w:ind w:left="216" w:hanging="216"/>
                    <w:rPr>
                      <w:del w:id="5524" w:author="King, Darryl" w:date="2021-09-23T10:37:00Z"/>
                      <w:rFonts w:asciiTheme="majorHAnsi" w:hAnsiTheme="majorHAnsi" w:cstheme="majorHAnsi"/>
                      <w:color w:val="000000"/>
                      <w:sz w:val="16"/>
                      <w:szCs w:val="16"/>
                    </w:rPr>
                    <w:pPrChange w:id="5525" w:author="King, Darryl" w:date="2021-09-23T10:38:00Z">
                      <w:pPr>
                        <w:autoSpaceDE w:val="0"/>
                        <w:autoSpaceDN w:val="0"/>
                        <w:adjustRightInd w:val="0"/>
                        <w:spacing w:after="0" w:line="240" w:lineRule="auto"/>
                        <w:ind w:right="10"/>
                        <w:jc w:val="right"/>
                      </w:pPr>
                    </w:pPrChange>
                  </w:pPr>
                  <w:del w:id="5526" w:author="King, Darryl" w:date="2021-09-23T10:37:00Z">
                    <w:r w:rsidRPr="00BB7090" w:rsidDel="00CE24DF">
                      <w:rPr>
                        <w:rFonts w:asciiTheme="majorHAnsi" w:hAnsiTheme="majorHAnsi" w:cstheme="majorHAnsi"/>
                        <w:color w:val="000000"/>
                        <w:sz w:val="16"/>
                        <w:szCs w:val="16"/>
                      </w:rPr>
                      <w:delText>-5554610.</w:delText>
                    </w:r>
                  </w:del>
                </w:p>
              </w:tc>
              <w:tc>
                <w:tcPr>
                  <w:tcW w:w="1207" w:type="dxa"/>
                  <w:tcBorders>
                    <w:top w:val="nil"/>
                    <w:left w:val="nil"/>
                    <w:bottom w:val="nil"/>
                    <w:right w:val="nil"/>
                  </w:tcBorders>
                  <w:vAlign w:val="bottom"/>
                </w:tcPr>
                <w:p w14:paraId="4499D6B7" w14:textId="4A67894C" w:rsidR="00BB7090" w:rsidRPr="00BB7090" w:rsidDel="00CE24DF" w:rsidRDefault="00BB7090">
                  <w:pPr>
                    <w:pStyle w:val="ListBullet"/>
                    <w:numPr>
                      <w:ilvl w:val="0"/>
                      <w:numId w:val="0"/>
                    </w:numPr>
                    <w:ind w:left="216" w:hanging="216"/>
                    <w:rPr>
                      <w:del w:id="5527" w:author="King, Darryl" w:date="2021-09-23T10:37:00Z"/>
                      <w:rFonts w:asciiTheme="majorHAnsi" w:hAnsiTheme="majorHAnsi" w:cstheme="majorHAnsi"/>
                      <w:color w:val="000000"/>
                      <w:sz w:val="16"/>
                      <w:szCs w:val="16"/>
                    </w:rPr>
                    <w:pPrChange w:id="5528" w:author="King, Darryl" w:date="2021-09-23T10:38:00Z">
                      <w:pPr>
                        <w:autoSpaceDE w:val="0"/>
                        <w:autoSpaceDN w:val="0"/>
                        <w:adjustRightInd w:val="0"/>
                        <w:spacing w:after="0" w:line="240" w:lineRule="auto"/>
                        <w:ind w:right="10"/>
                        <w:jc w:val="right"/>
                      </w:pPr>
                    </w:pPrChange>
                  </w:pPr>
                  <w:del w:id="5529" w:author="King, Darryl" w:date="2021-09-23T10:37:00Z">
                    <w:r w:rsidRPr="00BB7090" w:rsidDel="00CE24DF">
                      <w:rPr>
                        <w:rFonts w:asciiTheme="majorHAnsi" w:hAnsiTheme="majorHAnsi" w:cstheme="majorHAnsi"/>
                        <w:color w:val="000000"/>
                        <w:sz w:val="16"/>
                        <w:szCs w:val="16"/>
                      </w:rPr>
                      <w:delText>567054.9</w:delText>
                    </w:r>
                  </w:del>
                </w:p>
              </w:tc>
              <w:tc>
                <w:tcPr>
                  <w:tcW w:w="1208" w:type="dxa"/>
                  <w:tcBorders>
                    <w:top w:val="nil"/>
                    <w:left w:val="nil"/>
                    <w:bottom w:val="nil"/>
                    <w:right w:val="nil"/>
                  </w:tcBorders>
                  <w:vAlign w:val="bottom"/>
                </w:tcPr>
                <w:p w14:paraId="5CCF0BD0" w14:textId="207D8F87" w:rsidR="00BB7090" w:rsidRPr="00BB7090" w:rsidDel="00CE24DF" w:rsidRDefault="00BB7090">
                  <w:pPr>
                    <w:pStyle w:val="ListBullet"/>
                    <w:numPr>
                      <w:ilvl w:val="0"/>
                      <w:numId w:val="0"/>
                    </w:numPr>
                    <w:ind w:left="216" w:hanging="216"/>
                    <w:rPr>
                      <w:del w:id="5530" w:author="King, Darryl" w:date="2021-09-23T10:37:00Z"/>
                      <w:rFonts w:asciiTheme="majorHAnsi" w:hAnsiTheme="majorHAnsi" w:cstheme="majorHAnsi"/>
                      <w:color w:val="000000"/>
                      <w:sz w:val="16"/>
                      <w:szCs w:val="16"/>
                    </w:rPr>
                    <w:pPrChange w:id="5531" w:author="King, Darryl" w:date="2021-09-23T10:38:00Z">
                      <w:pPr>
                        <w:autoSpaceDE w:val="0"/>
                        <w:autoSpaceDN w:val="0"/>
                        <w:adjustRightInd w:val="0"/>
                        <w:spacing w:after="0" w:line="240" w:lineRule="auto"/>
                        <w:ind w:right="10"/>
                        <w:jc w:val="right"/>
                      </w:pPr>
                    </w:pPrChange>
                  </w:pPr>
                  <w:del w:id="5532" w:author="King, Darryl" w:date="2021-09-23T10:37:00Z">
                    <w:r w:rsidRPr="00BB7090" w:rsidDel="00CE24DF">
                      <w:rPr>
                        <w:rFonts w:asciiTheme="majorHAnsi" w:hAnsiTheme="majorHAnsi" w:cstheme="majorHAnsi"/>
                        <w:color w:val="000000"/>
                        <w:sz w:val="16"/>
                        <w:szCs w:val="16"/>
                      </w:rPr>
                      <w:delText>-9.795542</w:delText>
                    </w:r>
                  </w:del>
                </w:p>
              </w:tc>
              <w:tc>
                <w:tcPr>
                  <w:tcW w:w="997" w:type="dxa"/>
                  <w:tcBorders>
                    <w:top w:val="nil"/>
                    <w:left w:val="nil"/>
                    <w:bottom w:val="nil"/>
                    <w:right w:val="nil"/>
                  </w:tcBorders>
                  <w:vAlign w:val="bottom"/>
                </w:tcPr>
                <w:p w14:paraId="0E050288" w14:textId="403D20DC" w:rsidR="00BB7090" w:rsidRPr="00BB7090" w:rsidDel="00CE24DF" w:rsidRDefault="00BB7090">
                  <w:pPr>
                    <w:pStyle w:val="ListBullet"/>
                    <w:numPr>
                      <w:ilvl w:val="0"/>
                      <w:numId w:val="0"/>
                    </w:numPr>
                    <w:ind w:left="216" w:hanging="216"/>
                    <w:rPr>
                      <w:del w:id="5533" w:author="King, Darryl" w:date="2021-09-23T10:37:00Z"/>
                      <w:rFonts w:asciiTheme="majorHAnsi" w:hAnsiTheme="majorHAnsi" w:cstheme="majorHAnsi"/>
                      <w:color w:val="000000"/>
                      <w:sz w:val="16"/>
                      <w:szCs w:val="16"/>
                    </w:rPr>
                    <w:pPrChange w:id="5534" w:author="King, Darryl" w:date="2021-09-23T10:38:00Z">
                      <w:pPr>
                        <w:autoSpaceDE w:val="0"/>
                        <w:autoSpaceDN w:val="0"/>
                        <w:adjustRightInd w:val="0"/>
                        <w:spacing w:after="0" w:line="240" w:lineRule="auto"/>
                        <w:ind w:right="10"/>
                        <w:jc w:val="right"/>
                      </w:pPr>
                    </w:pPrChange>
                  </w:pPr>
                  <w:del w:id="553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AAD6FC6" w14:textId="2E0F5ACD" w:rsidTr="00065FB3">
              <w:trPr>
                <w:trHeight w:val="66"/>
                <w:jc w:val="center"/>
                <w:del w:id="5536" w:author="King, Darryl" w:date="2021-09-23T10:37:00Z"/>
              </w:trPr>
              <w:tc>
                <w:tcPr>
                  <w:tcW w:w="2017" w:type="dxa"/>
                  <w:tcBorders>
                    <w:top w:val="nil"/>
                    <w:left w:val="nil"/>
                    <w:bottom w:val="nil"/>
                    <w:right w:val="nil"/>
                  </w:tcBorders>
                  <w:vAlign w:val="bottom"/>
                </w:tcPr>
                <w:p w14:paraId="12FDB57B" w14:textId="4DE2393D" w:rsidR="00BB7090" w:rsidRPr="00BB7090" w:rsidDel="00CE24DF" w:rsidRDefault="00BB7090">
                  <w:pPr>
                    <w:pStyle w:val="ListBullet"/>
                    <w:numPr>
                      <w:ilvl w:val="0"/>
                      <w:numId w:val="0"/>
                    </w:numPr>
                    <w:ind w:left="216" w:hanging="216"/>
                    <w:rPr>
                      <w:del w:id="5537" w:author="King, Darryl" w:date="2021-09-23T10:37:00Z"/>
                      <w:rFonts w:asciiTheme="majorHAnsi" w:hAnsiTheme="majorHAnsi" w:cstheme="majorHAnsi"/>
                      <w:color w:val="000000"/>
                      <w:sz w:val="16"/>
                      <w:szCs w:val="16"/>
                    </w:rPr>
                    <w:pPrChange w:id="5538" w:author="King, Darryl" w:date="2021-09-23T10:38:00Z">
                      <w:pPr>
                        <w:autoSpaceDE w:val="0"/>
                        <w:autoSpaceDN w:val="0"/>
                        <w:adjustRightInd w:val="0"/>
                        <w:spacing w:after="0" w:line="240" w:lineRule="auto"/>
                        <w:jc w:val="center"/>
                      </w:pPr>
                    </w:pPrChange>
                  </w:pPr>
                  <w:del w:id="5539" w:author="King, Darryl" w:date="2021-09-23T10:37:00Z">
                    <w:r w:rsidRPr="00BB7090" w:rsidDel="00CE24DF">
                      <w:rPr>
                        <w:rFonts w:asciiTheme="majorHAnsi" w:hAnsiTheme="majorHAnsi" w:cstheme="majorHAnsi"/>
                        <w:color w:val="000000"/>
                        <w:sz w:val="16"/>
                        <w:szCs w:val="16"/>
                      </w:rPr>
                      <w:delText>W25</w:delText>
                    </w:r>
                  </w:del>
                </w:p>
              </w:tc>
              <w:tc>
                <w:tcPr>
                  <w:tcW w:w="1103" w:type="dxa"/>
                  <w:tcBorders>
                    <w:top w:val="nil"/>
                    <w:left w:val="nil"/>
                    <w:bottom w:val="nil"/>
                    <w:right w:val="nil"/>
                  </w:tcBorders>
                  <w:vAlign w:val="bottom"/>
                </w:tcPr>
                <w:p w14:paraId="2A27F48B" w14:textId="799B5EE0" w:rsidR="00BB7090" w:rsidRPr="00BB7090" w:rsidDel="00CE24DF" w:rsidRDefault="00BB7090">
                  <w:pPr>
                    <w:pStyle w:val="ListBullet"/>
                    <w:numPr>
                      <w:ilvl w:val="0"/>
                      <w:numId w:val="0"/>
                    </w:numPr>
                    <w:ind w:left="216" w:hanging="216"/>
                    <w:rPr>
                      <w:del w:id="5540" w:author="King, Darryl" w:date="2021-09-23T10:37:00Z"/>
                      <w:rFonts w:asciiTheme="majorHAnsi" w:hAnsiTheme="majorHAnsi" w:cstheme="majorHAnsi"/>
                      <w:color w:val="000000"/>
                      <w:sz w:val="16"/>
                      <w:szCs w:val="16"/>
                    </w:rPr>
                    <w:pPrChange w:id="5541" w:author="King, Darryl" w:date="2021-09-23T10:38:00Z">
                      <w:pPr>
                        <w:autoSpaceDE w:val="0"/>
                        <w:autoSpaceDN w:val="0"/>
                        <w:adjustRightInd w:val="0"/>
                        <w:spacing w:after="0" w:line="240" w:lineRule="auto"/>
                        <w:ind w:right="10"/>
                        <w:jc w:val="right"/>
                      </w:pPr>
                    </w:pPrChange>
                  </w:pPr>
                  <w:del w:id="5542" w:author="King, Darryl" w:date="2021-09-23T10:37:00Z">
                    <w:r w:rsidRPr="00BB7090" w:rsidDel="00CE24DF">
                      <w:rPr>
                        <w:rFonts w:asciiTheme="majorHAnsi" w:hAnsiTheme="majorHAnsi" w:cstheme="majorHAnsi"/>
                        <w:color w:val="000000"/>
                        <w:sz w:val="16"/>
                        <w:szCs w:val="16"/>
                      </w:rPr>
                      <w:delText>-2850158.</w:delText>
                    </w:r>
                  </w:del>
                </w:p>
              </w:tc>
              <w:tc>
                <w:tcPr>
                  <w:tcW w:w="1207" w:type="dxa"/>
                  <w:tcBorders>
                    <w:top w:val="nil"/>
                    <w:left w:val="nil"/>
                    <w:bottom w:val="nil"/>
                    <w:right w:val="nil"/>
                  </w:tcBorders>
                  <w:vAlign w:val="bottom"/>
                </w:tcPr>
                <w:p w14:paraId="59DD4F90" w14:textId="359D5E73" w:rsidR="00BB7090" w:rsidRPr="00BB7090" w:rsidDel="00CE24DF" w:rsidRDefault="00BB7090">
                  <w:pPr>
                    <w:pStyle w:val="ListBullet"/>
                    <w:numPr>
                      <w:ilvl w:val="0"/>
                      <w:numId w:val="0"/>
                    </w:numPr>
                    <w:ind w:left="216" w:hanging="216"/>
                    <w:rPr>
                      <w:del w:id="5543" w:author="King, Darryl" w:date="2021-09-23T10:37:00Z"/>
                      <w:rFonts w:asciiTheme="majorHAnsi" w:hAnsiTheme="majorHAnsi" w:cstheme="majorHAnsi"/>
                      <w:color w:val="000000"/>
                      <w:sz w:val="16"/>
                      <w:szCs w:val="16"/>
                    </w:rPr>
                    <w:pPrChange w:id="5544" w:author="King, Darryl" w:date="2021-09-23T10:38:00Z">
                      <w:pPr>
                        <w:autoSpaceDE w:val="0"/>
                        <w:autoSpaceDN w:val="0"/>
                        <w:adjustRightInd w:val="0"/>
                        <w:spacing w:after="0" w:line="240" w:lineRule="auto"/>
                        <w:ind w:right="10"/>
                        <w:jc w:val="right"/>
                      </w:pPr>
                    </w:pPrChange>
                  </w:pPr>
                  <w:del w:id="5545" w:author="King, Darryl" w:date="2021-09-23T10:37:00Z">
                    <w:r w:rsidRPr="00BB7090" w:rsidDel="00CE24DF">
                      <w:rPr>
                        <w:rFonts w:asciiTheme="majorHAnsi" w:hAnsiTheme="majorHAnsi" w:cstheme="majorHAnsi"/>
                        <w:color w:val="000000"/>
                        <w:sz w:val="16"/>
                        <w:szCs w:val="16"/>
                      </w:rPr>
                      <w:delText>385107.2</w:delText>
                    </w:r>
                  </w:del>
                </w:p>
              </w:tc>
              <w:tc>
                <w:tcPr>
                  <w:tcW w:w="1208" w:type="dxa"/>
                  <w:tcBorders>
                    <w:top w:val="nil"/>
                    <w:left w:val="nil"/>
                    <w:bottom w:val="nil"/>
                    <w:right w:val="nil"/>
                  </w:tcBorders>
                  <w:vAlign w:val="bottom"/>
                </w:tcPr>
                <w:p w14:paraId="1A4223B4" w14:textId="5139BB34" w:rsidR="00BB7090" w:rsidRPr="00BB7090" w:rsidDel="00CE24DF" w:rsidRDefault="00BB7090">
                  <w:pPr>
                    <w:pStyle w:val="ListBullet"/>
                    <w:numPr>
                      <w:ilvl w:val="0"/>
                      <w:numId w:val="0"/>
                    </w:numPr>
                    <w:ind w:left="216" w:hanging="216"/>
                    <w:rPr>
                      <w:del w:id="5546" w:author="King, Darryl" w:date="2021-09-23T10:37:00Z"/>
                      <w:rFonts w:asciiTheme="majorHAnsi" w:hAnsiTheme="majorHAnsi" w:cstheme="majorHAnsi"/>
                      <w:color w:val="000000"/>
                      <w:sz w:val="16"/>
                      <w:szCs w:val="16"/>
                    </w:rPr>
                    <w:pPrChange w:id="5547" w:author="King, Darryl" w:date="2021-09-23T10:38:00Z">
                      <w:pPr>
                        <w:autoSpaceDE w:val="0"/>
                        <w:autoSpaceDN w:val="0"/>
                        <w:adjustRightInd w:val="0"/>
                        <w:spacing w:after="0" w:line="240" w:lineRule="auto"/>
                        <w:ind w:right="10"/>
                        <w:jc w:val="right"/>
                      </w:pPr>
                    </w:pPrChange>
                  </w:pPr>
                  <w:del w:id="5548" w:author="King, Darryl" w:date="2021-09-23T10:37:00Z">
                    <w:r w:rsidRPr="00BB7090" w:rsidDel="00CE24DF">
                      <w:rPr>
                        <w:rFonts w:asciiTheme="majorHAnsi" w:hAnsiTheme="majorHAnsi" w:cstheme="majorHAnsi"/>
                        <w:color w:val="000000"/>
                        <w:sz w:val="16"/>
                        <w:szCs w:val="16"/>
                      </w:rPr>
                      <w:delText>-7.400948</w:delText>
                    </w:r>
                  </w:del>
                </w:p>
              </w:tc>
              <w:tc>
                <w:tcPr>
                  <w:tcW w:w="997" w:type="dxa"/>
                  <w:tcBorders>
                    <w:top w:val="nil"/>
                    <w:left w:val="nil"/>
                    <w:bottom w:val="nil"/>
                    <w:right w:val="nil"/>
                  </w:tcBorders>
                  <w:vAlign w:val="bottom"/>
                </w:tcPr>
                <w:p w14:paraId="76606271" w14:textId="6F265ECA" w:rsidR="00BB7090" w:rsidRPr="00BB7090" w:rsidDel="00CE24DF" w:rsidRDefault="00BB7090">
                  <w:pPr>
                    <w:pStyle w:val="ListBullet"/>
                    <w:numPr>
                      <w:ilvl w:val="0"/>
                      <w:numId w:val="0"/>
                    </w:numPr>
                    <w:ind w:left="216" w:hanging="216"/>
                    <w:rPr>
                      <w:del w:id="5549" w:author="King, Darryl" w:date="2021-09-23T10:37:00Z"/>
                      <w:rFonts w:asciiTheme="majorHAnsi" w:hAnsiTheme="majorHAnsi" w:cstheme="majorHAnsi"/>
                      <w:color w:val="000000"/>
                      <w:sz w:val="16"/>
                      <w:szCs w:val="16"/>
                    </w:rPr>
                    <w:pPrChange w:id="5550" w:author="King, Darryl" w:date="2021-09-23T10:38:00Z">
                      <w:pPr>
                        <w:autoSpaceDE w:val="0"/>
                        <w:autoSpaceDN w:val="0"/>
                        <w:adjustRightInd w:val="0"/>
                        <w:spacing w:after="0" w:line="240" w:lineRule="auto"/>
                        <w:ind w:right="10"/>
                        <w:jc w:val="right"/>
                      </w:pPr>
                    </w:pPrChange>
                  </w:pPr>
                  <w:del w:id="555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02CB7DF" w14:textId="19710F2D" w:rsidTr="00065FB3">
              <w:trPr>
                <w:trHeight w:val="66"/>
                <w:jc w:val="center"/>
                <w:del w:id="5552" w:author="King, Darryl" w:date="2021-09-23T10:37:00Z"/>
              </w:trPr>
              <w:tc>
                <w:tcPr>
                  <w:tcW w:w="2017" w:type="dxa"/>
                  <w:tcBorders>
                    <w:top w:val="nil"/>
                    <w:left w:val="nil"/>
                    <w:bottom w:val="nil"/>
                    <w:right w:val="nil"/>
                  </w:tcBorders>
                  <w:vAlign w:val="bottom"/>
                </w:tcPr>
                <w:p w14:paraId="1AA60055" w14:textId="17ADFC03" w:rsidR="00BB7090" w:rsidRPr="00BB7090" w:rsidDel="00CE24DF" w:rsidRDefault="00BB7090">
                  <w:pPr>
                    <w:pStyle w:val="ListBullet"/>
                    <w:numPr>
                      <w:ilvl w:val="0"/>
                      <w:numId w:val="0"/>
                    </w:numPr>
                    <w:ind w:left="216" w:hanging="216"/>
                    <w:rPr>
                      <w:del w:id="5553" w:author="King, Darryl" w:date="2021-09-23T10:37:00Z"/>
                      <w:rFonts w:asciiTheme="majorHAnsi" w:hAnsiTheme="majorHAnsi" w:cstheme="majorHAnsi"/>
                      <w:color w:val="000000"/>
                      <w:sz w:val="16"/>
                      <w:szCs w:val="16"/>
                    </w:rPr>
                    <w:pPrChange w:id="5554" w:author="King, Darryl" w:date="2021-09-23T10:38:00Z">
                      <w:pPr>
                        <w:autoSpaceDE w:val="0"/>
                        <w:autoSpaceDN w:val="0"/>
                        <w:adjustRightInd w:val="0"/>
                        <w:spacing w:after="0" w:line="240" w:lineRule="auto"/>
                        <w:jc w:val="center"/>
                      </w:pPr>
                    </w:pPrChange>
                  </w:pPr>
                  <w:del w:id="5555" w:author="King, Darryl" w:date="2021-09-23T10:37:00Z">
                    <w:r w:rsidRPr="00BB7090" w:rsidDel="00CE24DF">
                      <w:rPr>
                        <w:rFonts w:asciiTheme="majorHAnsi" w:hAnsiTheme="majorHAnsi" w:cstheme="majorHAnsi"/>
                        <w:color w:val="000000"/>
                        <w:sz w:val="16"/>
                        <w:szCs w:val="16"/>
                      </w:rPr>
                      <w:delText>W26</w:delText>
                    </w:r>
                  </w:del>
                </w:p>
              </w:tc>
              <w:tc>
                <w:tcPr>
                  <w:tcW w:w="1103" w:type="dxa"/>
                  <w:tcBorders>
                    <w:top w:val="nil"/>
                    <w:left w:val="nil"/>
                    <w:bottom w:val="nil"/>
                    <w:right w:val="nil"/>
                  </w:tcBorders>
                  <w:vAlign w:val="bottom"/>
                </w:tcPr>
                <w:p w14:paraId="6D678AF4" w14:textId="73845BB4" w:rsidR="00BB7090" w:rsidRPr="00BB7090" w:rsidDel="00CE24DF" w:rsidRDefault="00BB7090">
                  <w:pPr>
                    <w:pStyle w:val="ListBullet"/>
                    <w:numPr>
                      <w:ilvl w:val="0"/>
                      <w:numId w:val="0"/>
                    </w:numPr>
                    <w:ind w:left="216" w:hanging="216"/>
                    <w:rPr>
                      <w:del w:id="5556" w:author="King, Darryl" w:date="2021-09-23T10:37:00Z"/>
                      <w:rFonts w:asciiTheme="majorHAnsi" w:hAnsiTheme="majorHAnsi" w:cstheme="majorHAnsi"/>
                      <w:color w:val="000000"/>
                      <w:sz w:val="16"/>
                      <w:szCs w:val="16"/>
                    </w:rPr>
                    <w:pPrChange w:id="5557" w:author="King, Darryl" w:date="2021-09-23T10:38:00Z">
                      <w:pPr>
                        <w:autoSpaceDE w:val="0"/>
                        <w:autoSpaceDN w:val="0"/>
                        <w:adjustRightInd w:val="0"/>
                        <w:spacing w:after="0" w:line="240" w:lineRule="auto"/>
                        <w:ind w:right="10"/>
                        <w:jc w:val="right"/>
                      </w:pPr>
                    </w:pPrChange>
                  </w:pPr>
                  <w:del w:id="5558" w:author="King, Darryl" w:date="2021-09-23T10:37:00Z">
                    <w:r w:rsidRPr="00BB7090" w:rsidDel="00CE24DF">
                      <w:rPr>
                        <w:rFonts w:asciiTheme="majorHAnsi" w:hAnsiTheme="majorHAnsi" w:cstheme="majorHAnsi"/>
                        <w:color w:val="000000"/>
                        <w:sz w:val="16"/>
                        <w:szCs w:val="16"/>
                      </w:rPr>
                      <w:delText>-5543846.</w:delText>
                    </w:r>
                  </w:del>
                </w:p>
              </w:tc>
              <w:tc>
                <w:tcPr>
                  <w:tcW w:w="1207" w:type="dxa"/>
                  <w:tcBorders>
                    <w:top w:val="nil"/>
                    <w:left w:val="nil"/>
                    <w:bottom w:val="nil"/>
                    <w:right w:val="nil"/>
                  </w:tcBorders>
                  <w:vAlign w:val="bottom"/>
                </w:tcPr>
                <w:p w14:paraId="384A96D2" w14:textId="35EA8A47" w:rsidR="00BB7090" w:rsidRPr="00BB7090" w:rsidDel="00CE24DF" w:rsidRDefault="00BB7090">
                  <w:pPr>
                    <w:pStyle w:val="ListBullet"/>
                    <w:numPr>
                      <w:ilvl w:val="0"/>
                      <w:numId w:val="0"/>
                    </w:numPr>
                    <w:ind w:left="216" w:hanging="216"/>
                    <w:rPr>
                      <w:del w:id="5559" w:author="King, Darryl" w:date="2021-09-23T10:37:00Z"/>
                      <w:rFonts w:asciiTheme="majorHAnsi" w:hAnsiTheme="majorHAnsi" w:cstheme="majorHAnsi"/>
                      <w:color w:val="000000"/>
                      <w:sz w:val="16"/>
                      <w:szCs w:val="16"/>
                    </w:rPr>
                    <w:pPrChange w:id="5560" w:author="King, Darryl" w:date="2021-09-23T10:38:00Z">
                      <w:pPr>
                        <w:autoSpaceDE w:val="0"/>
                        <w:autoSpaceDN w:val="0"/>
                        <w:adjustRightInd w:val="0"/>
                        <w:spacing w:after="0" w:line="240" w:lineRule="auto"/>
                        <w:ind w:right="10"/>
                        <w:jc w:val="right"/>
                      </w:pPr>
                    </w:pPrChange>
                  </w:pPr>
                  <w:del w:id="5561" w:author="King, Darryl" w:date="2021-09-23T10:37:00Z">
                    <w:r w:rsidRPr="00BB7090" w:rsidDel="00CE24DF">
                      <w:rPr>
                        <w:rFonts w:asciiTheme="majorHAnsi" w:hAnsiTheme="majorHAnsi" w:cstheme="majorHAnsi"/>
                        <w:color w:val="000000"/>
                        <w:sz w:val="16"/>
                        <w:szCs w:val="16"/>
                      </w:rPr>
                      <w:delText>483863.1</w:delText>
                    </w:r>
                  </w:del>
                </w:p>
              </w:tc>
              <w:tc>
                <w:tcPr>
                  <w:tcW w:w="1208" w:type="dxa"/>
                  <w:tcBorders>
                    <w:top w:val="nil"/>
                    <w:left w:val="nil"/>
                    <w:bottom w:val="nil"/>
                    <w:right w:val="nil"/>
                  </w:tcBorders>
                  <w:vAlign w:val="bottom"/>
                </w:tcPr>
                <w:p w14:paraId="2088CA96" w14:textId="61B701DC" w:rsidR="00BB7090" w:rsidRPr="00BB7090" w:rsidDel="00CE24DF" w:rsidRDefault="00BB7090">
                  <w:pPr>
                    <w:pStyle w:val="ListBullet"/>
                    <w:numPr>
                      <w:ilvl w:val="0"/>
                      <w:numId w:val="0"/>
                    </w:numPr>
                    <w:ind w:left="216" w:hanging="216"/>
                    <w:rPr>
                      <w:del w:id="5562" w:author="King, Darryl" w:date="2021-09-23T10:37:00Z"/>
                      <w:rFonts w:asciiTheme="majorHAnsi" w:hAnsiTheme="majorHAnsi" w:cstheme="majorHAnsi"/>
                      <w:color w:val="000000"/>
                      <w:sz w:val="16"/>
                      <w:szCs w:val="16"/>
                    </w:rPr>
                    <w:pPrChange w:id="5563" w:author="King, Darryl" w:date="2021-09-23T10:38:00Z">
                      <w:pPr>
                        <w:autoSpaceDE w:val="0"/>
                        <w:autoSpaceDN w:val="0"/>
                        <w:adjustRightInd w:val="0"/>
                        <w:spacing w:after="0" w:line="240" w:lineRule="auto"/>
                        <w:ind w:right="10"/>
                        <w:jc w:val="right"/>
                      </w:pPr>
                    </w:pPrChange>
                  </w:pPr>
                  <w:del w:id="5564" w:author="King, Darryl" w:date="2021-09-23T10:37:00Z">
                    <w:r w:rsidRPr="00BB7090" w:rsidDel="00CE24DF">
                      <w:rPr>
                        <w:rFonts w:asciiTheme="majorHAnsi" w:hAnsiTheme="majorHAnsi" w:cstheme="majorHAnsi"/>
                        <w:color w:val="000000"/>
                        <w:sz w:val="16"/>
                        <w:szCs w:val="16"/>
                      </w:rPr>
                      <w:delText>-11.45747</w:delText>
                    </w:r>
                  </w:del>
                </w:p>
              </w:tc>
              <w:tc>
                <w:tcPr>
                  <w:tcW w:w="997" w:type="dxa"/>
                  <w:tcBorders>
                    <w:top w:val="nil"/>
                    <w:left w:val="nil"/>
                    <w:bottom w:val="nil"/>
                    <w:right w:val="nil"/>
                  </w:tcBorders>
                  <w:vAlign w:val="bottom"/>
                </w:tcPr>
                <w:p w14:paraId="3AD09D3B" w14:textId="5CB4A6D5" w:rsidR="00BB7090" w:rsidRPr="00BB7090" w:rsidDel="00CE24DF" w:rsidRDefault="00BB7090">
                  <w:pPr>
                    <w:pStyle w:val="ListBullet"/>
                    <w:numPr>
                      <w:ilvl w:val="0"/>
                      <w:numId w:val="0"/>
                    </w:numPr>
                    <w:ind w:left="216" w:hanging="216"/>
                    <w:rPr>
                      <w:del w:id="5565" w:author="King, Darryl" w:date="2021-09-23T10:37:00Z"/>
                      <w:rFonts w:asciiTheme="majorHAnsi" w:hAnsiTheme="majorHAnsi" w:cstheme="majorHAnsi"/>
                      <w:color w:val="000000"/>
                      <w:sz w:val="16"/>
                      <w:szCs w:val="16"/>
                    </w:rPr>
                    <w:pPrChange w:id="5566" w:author="King, Darryl" w:date="2021-09-23T10:38:00Z">
                      <w:pPr>
                        <w:autoSpaceDE w:val="0"/>
                        <w:autoSpaceDN w:val="0"/>
                        <w:adjustRightInd w:val="0"/>
                        <w:spacing w:after="0" w:line="240" w:lineRule="auto"/>
                        <w:ind w:right="10"/>
                        <w:jc w:val="right"/>
                      </w:pPr>
                    </w:pPrChange>
                  </w:pPr>
                  <w:del w:id="5567" w:author="King, Darryl" w:date="2021-09-23T10:37:00Z">
                    <w:r w:rsidRPr="00BB7090" w:rsidDel="00CE24DF">
                      <w:rPr>
                        <w:rFonts w:asciiTheme="majorHAnsi" w:hAnsiTheme="majorHAnsi" w:cstheme="majorHAnsi"/>
                        <w:color w:val="000000"/>
                        <w:sz w:val="16"/>
                        <w:szCs w:val="16"/>
                      </w:rPr>
                      <w:delText>0.0000</w:delText>
                    </w:r>
                  </w:del>
                </w:p>
              </w:tc>
            </w:tr>
            <w:tr w:rsidR="00065FB3" w:rsidRPr="00BB7090" w:rsidDel="00CE24DF" w14:paraId="6A6B71F8" w14:textId="77AB82B7" w:rsidTr="00065FB3">
              <w:trPr>
                <w:trHeight w:val="66"/>
                <w:jc w:val="center"/>
                <w:del w:id="5568" w:author="King, Darryl" w:date="2021-09-23T10:37:00Z"/>
              </w:trPr>
              <w:tc>
                <w:tcPr>
                  <w:tcW w:w="6532" w:type="dxa"/>
                  <w:gridSpan w:val="5"/>
                  <w:tcBorders>
                    <w:top w:val="nil"/>
                    <w:left w:val="nil"/>
                    <w:bottom w:val="nil"/>
                    <w:right w:val="nil"/>
                  </w:tcBorders>
                  <w:vAlign w:val="bottom"/>
                </w:tcPr>
                <w:p w14:paraId="299EA044" w14:textId="717570BE" w:rsidR="00065FB3" w:rsidDel="00CE24DF" w:rsidRDefault="00065FB3">
                  <w:pPr>
                    <w:pStyle w:val="ListBullet"/>
                    <w:numPr>
                      <w:ilvl w:val="0"/>
                      <w:numId w:val="0"/>
                    </w:numPr>
                    <w:ind w:left="216" w:hanging="216"/>
                    <w:rPr>
                      <w:del w:id="5569" w:author="King, Darryl" w:date="2021-09-23T10:37:00Z"/>
                      <w:b/>
                      <w:color w:val="0074A6"/>
                    </w:rPr>
                    <w:pPrChange w:id="5570" w:author="King, Darryl" w:date="2021-09-23T10:38:00Z">
                      <w:pPr>
                        <w:autoSpaceDE w:val="0"/>
                        <w:autoSpaceDN w:val="0"/>
                        <w:adjustRightInd w:val="0"/>
                        <w:spacing w:before="120" w:line="240" w:lineRule="auto"/>
                        <w:ind w:right="14"/>
                        <w:jc w:val="center"/>
                      </w:pPr>
                    </w:pPrChange>
                  </w:pPr>
                  <w:del w:id="5571" w:author="King, Darryl" w:date="2021-09-23T10:37:00Z">
                    <w:r w:rsidRPr="00BB7090" w:rsidDel="00CE24DF">
                      <w:rPr>
                        <w:b/>
                        <w:color w:val="0074A6"/>
                      </w:rPr>
                      <w:delText>Table 1. Brazil ARIMA Model of Currency in Circulation—Regression Results</w:delText>
                    </w:r>
                    <w:r w:rsidDel="00CE24DF">
                      <w:rPr>
                        <w:b/>
                        <w:color w:val="0074A6"/>
                      </w:rPr>
                      <w:delText xml:space="preserve"> (Concluded)</w:delText>
                    </w:r>
                  </w:del>
                </w:p>
                <w:p w14:paraId="4482D67E" w14:textId="417319A4" w:rsidR="00065FB3" w:rsidRPr="00BB7090" w:rsidDel="00CE24DF" w:rsidRDefault="00065FB3">
                  <w:pPr>
                    <w:pStyle w:val="ListBullet"/>
                    <w:numPr>
                      <w:ilvl w:val="0"/>
                      <w:numId w:val="0"/>
                    </w:numPr>
                    <w:ind w:left="216" w:hanging="216"/>
                    <w:rPr>
                      <w:del w:id="5572" w:author="King, Darryl" w:date="2021-09-23T10:37:00Z"/>
                      <w:rFonts w:asciiTheme="majorHAnsi" w:hAnsiTheme="majorHAnsi" w:cstheme="majorHAnsi"/>
                      <w:color w:val="000000"/>
                      <w:sz w:val="16"/>
                      <w:szCs w:val="16"/>
                    </w:rPr>
                    <w:pPrChange w:id="5573" w:author="King, Darryl" w:date="2021-09-23T10:38:00Z">
                      <w:pPr>
                        <w:autoSpaceDE w:val="0"/>
                        <w:autoSpaceDN w:val="0"/>
                        <w:adjustRightInd w:val="0"/>
                        <w:spacing w:after="0" w:line="240" w:lineRule="auto"/>
                        <w:ind w:right="10"/>
                        <w:jc w:val="center"/>
                      </w:pPr>
                    </w:pPrChange>
                  </w:pPr>
                </w:p>
              </w:tc>
            </w:tr>
            <w:tr w:rsidR="00BB7090" w:rsidRPr="00BB7090" w:rsidDel="00CE24DF" w14:paraId="22247CF9" w14:textId="595FCC09" w:rsidTr="00065FB3">
              <w:trPr>
                <w:trHeight w:val="66"/>
                <w:jc w:val="center"/>
                <w:del w:id="5574" w:author="King, Darryl" w:date="2021-09-23T10:37:00Z"/>
              </w:trPr>
              <w:tc>
                <w:tcPr>
                  <w:tcW w:w="2017" w:type="dxa"/>
                  <w:tcBorders>
                    <w:top w:val="nil"/>
                    <w:left w:val="nil"/>
                    <w:bottom w:val="nil"/>
                    <w:right w:val="nil"/>
                  </w:tcBorders>
                  <w:vAlign w:val="bottom"/>
                </w:tcPr>
                <w:p w14:paraId="7E96E53D" w14:textId="08B5999A" w:rsidR="00BB7090" w:rsidRPr="00BB7090" w:rsidDel="00CE24DF" w:rsidRDefault="00BB7090">
                  <w:pPr>
                    <w:pStyle w:val="ListBullet"/>
                    <w:numPr>
                      <w:ilvl w:val="0"/>
                      <w:numId w:val="0"/>
                    </w:numPr>
                    <w:ind w:left="216" w:hanging="216"/>
                    <w:rPr>
                      <w:del w:id="5575" w:author="King, Darryl" w:date="2021-09-23T10:37:00Z"/>
                      <w:rFonts w:asciiTheme="majorHAnsi" w:hAnsiTheme="majorHAnsi" w:cstheme="majorHAnsi"/>
                      <w:color w:val="000000"/>
                      <w:sz w:val="16"/>
                      <w:szCs w:val="16"/>
                    </w:rPr>
                    <w:pPrChange w:id="5576" w:author="King, Darryl" w:date="2021-09-23T10:38:00Z">
                      <w:pPr>
                        <w:autoSpaceDE w:val="0"/>
                        <w:autoSpaceDN w:val="0"/>
                        <w:adjustRightInd w:val="0"/>
                        <w:spacing w:after="0" w:line="240" w:lineRule="auto"/>
                        <w:jc w:val="center"/>
                      </w:pPr>
                    </w:pPrChange>
                  </w:pPr>
                  <w:del w:id="5577" w:author="King, Darryl" w:date="2021-09-23T10:37:00Z">
                    <w:r w:rsidRPr="00BB7090" w:rsidDel="00CE24DF">
                      <w:rPr>
                        <w:rFonts w:asciiTheme="majorHAnsi" w:hAnsiTheme="majorHAnsi" w:cstheme="majorHAnsi"/>
                        <w:color w:val="000000"/>
                        <w:sz w:val="16"/>
                        <w:szCs w:val="16"/>
                      </w:rPr>
                      <w:delText>W27</w:delText>
                    </w:r>
                  </w:del>
                </w:p>
              </w:tc>
              <w:tc>
                <w:tcPr>
                  <w:tcW w:w="1103" w:type="dxa"/>
                  <w:tcBorders>
                    <w:top w:val="nil"/>
                    <w:left w:val="nil"/>
                    <w:bottom w:val="nil"/>
                    <w:right w:val="nil"/>
                  </w:tcBorders>
                  <w:vAlign w:val="bottom"/>
                </w:tcPr>
                <w:p w14:paraId="7DE53F7B" w14:textId="56C3064F" w:rsidR="00BB7090" w:rsidRPr="00BB7090" w:rsidDel="00CE24DF" w:rsidRDefault="00BB7090">
                  <w:pPr>
                    <w:pStyle w:val="ListBullet"/>
                    <w:numPr>
                      <w:ilvl w:val="0"/>
                      <w:numId w:val="0"/>
                    </w:numPr>
                    <w:ind w:left="216" w:hanging="216"/>
                    <w:rPr>
                      <w:del w:id="5578" w:author="King, Darryl" w:date="2021-09-23T10:37:00Z"/>
                      <w:rFonts w:asciiTheme="majorHAnsi" w:hAnsiTheme="majorHAnsi" w:cstheme="majorHAnsi"/>
                      <w:color w:val="000000"/>
                      <w:sz w:val="16"/>
                      <w:szCs w:val="16"/>
                    </w:rPr>
                    <w:pPrChange w:id="5579" w:author="King, Darryl" w:date="2021-09-23T10:38:00Z">
                      <w:pPr>
                        <w:autoSpaceDE w:val="0"/>
                        <w:autoSpaceDN w:val="0"/>
                        <w:adjustRightInd w:val="0"/>
                        <w:spacing w:after="0" w:line="240" w:lineRule="auto"/>
                        <w:ind w:right="10"/>
                        <w:jc w:val="right"/>
                      </w:pPr>
                    </w:pPrChange>
                  </w:pPr>
                  <w:del w:id="5580" w:author="King, Darryl" w:date="2021-09-23T10:37:00Z">
                    <w:r w:rsidRPr="00BB7090" w:rsidDel="00CE24DF">
                      <w:rPr>
                        <w:rFonts w:asciiTheme="majorHAnsi" w:hAnsiTheme="majorHAnsi" w:cstheme="majorHAnsi"/>
                        <w:color w:val="000000"/>
                        <w:sz w:val="16"/>
                        <w:szCs w:val="16"/>
                      </w:rPr>
                      <w:delText>-5666348.</w:delText>
                    </w:r>
                  </w:del>
                </w:p>
              </w:tc>
              <w:tc>
                <w:tcPr>
                  <w:tcW w:w="1207" w:type="dxa"/>
                  <w:tcBorders>
                    <w:top w:val="nil"/>
                    <w:left w:val="nil"/>
                    <w:bottom w:val="nil"/>
                    <w:right w:val="nil"/>
                  </w:tcBorders>
                  <w:vAlign w:val="bottom"/>
                </w:tcPr>
                <w:p w14:paraId="5EC1484B" w14:textId="34B5640D" w:rsidR="00BB7090" w:rsidRPr="00BB7090" w:rsidDel="00CE24DF" w:rsidRDefault="00BB7090">
                  <w:pPr>
                    <w:pStyle w:val="ListBullet"/>
                    <w:numPr>
                      <w:ilvl w:val="0"/>
                      <w:numId w:val="0"/>
                    </w:numPr>
                    <w:ind w:left="216" w:hanging="216"/>
                    <w:rPr>
                      <w:del w:id="5581" w:author="King, Darryl" w:date="2021-09-23T10:37:00Z"/>
                      <w:rFonts w:asciiTheme="majorHAnsi" w:hAnsiTheme="majorHAnsi" w:cstheme="majorHAnsi"/>
                      <w:color w:val="000000"/>
                      <w:sz w:val="16"/>
                      <w:szCs w:val="16"/>
                    </w:rPr>
                    <w:pPrChange w:id="5582" w:author="King, Darryl" w:date="2021-09-23T10:38:00Z">
                      <w:pPr>
                        <w:autoSpaceDE w:val="0"/>
                        <w:autoSpaceDN w:val="0"/>
                        <w:adjustRightInd w:val="0"/>
                        <w:spacing w:after="0" w:line="240" w:lineRule="auto"/>
                        <w:ind w:right="10"/>
                        <w:jc w:val="right"/>
                      </w:pPr>
                    </w:pPrChange>
                  </w:pPr>
                  <w:del w:id="5583" w:author="King, Darryl" w:date="2021-09-23T10:37:00Z">
                    <w:r w:rsidRPr="00BB7090" w:rsidDel="00CE24DF">
                      <w:rPr>
                        <w:rFonts w:asciiTheme="majorHAnsi" w:hAnsiTheme="majorHAnsi" w:cstheme="majorHAnsi"/>
                        <w:color w:val="000000"/>
                        <w:sz w:val="16"/>
                        <w:szCs w:val="16"/>
                      </w:rPr>
                      <w:delText>480679.0</w:delText>
                    </w:r>
                  </w:del>
                </w:p>
              </w:tc>
              <w:tc>
                <w:tcPr>
                  <w:tcW w:w="1208" w:type="dxa"/>
                  <w:tcBorders>
                    <w:top w:val="nil"/>
                    <w:left w:val="nil"/>
                    <w:bottom w:val="nil"/>
                    <w:right w:val="nil"/>
                  </w:tcBorders>
                  <w:vAlign w:val="bottom"/>
                </w:tcPr>
                <w:p w14:paraId="37FF53C4" w14:textId="0AC22939" w:rsidR="00BB7090" w:rsidRPr="00BB7090" w:rsidDel="00CE24DF" w:rsidRDefault="00BB7090">
                  <w:pPr>
                    <w:pStyle w:val="ListBullet"/>
                    <w:numPr>
                      <w:ilvl w:val="0"/>
                      <w:numId w:val="0"/>
                    </w:numPr>
                    <w:ind w:left="216" w:hanging="216"/>
                    <w:rPr>
                      <w:del w:id="5584" w:author="King, Darryl" w:date="2021-09-23T10:37:00Z"/>
                      <w:rFonts w:asciiTheme="majorHAnsi" w:hAnsiTheme="majorHAnsi" w:cstheme="majorHAnsi"/>
                      <w:color w:val="000000"/>
                      <w:sz w:val="16"/>
                      <w:szCs w:val="16"/>
                    </w:rPr>
                    <w:pPrChange w:id="5585" w:author="King, Darryl" w:date="2021-09-23T10:38:00Z">
                      <w:pPr>
                        <w:autoSpaceDE w:val="0"/>
                        <w:autoSpaceDN w:val="0"/>
                        <w:adjustRightInd w:val="0"/>
                        <w:spacing w:after="0" w:line="240" w:lineRule="auto"/>
                        <w:ind w:right="10"/>
                        <w:jc w:val="right"/>
                      </w:pPr>
                    </w:pPrChange>
                  </w:pPr>
                  <w:del w:id="5586" w:author="King, Darryl" w:date="2021-09-23T10:37:00Z">
                    <w:r w:rsidRPr="00BB7090" w:rsidDel="00CE24DF">
                      <w:rPr>
                        <w:rFonts w:asciiTheme="majorHAnsi" w:hAnsiTheme="majorHAnsi" w:cstheme="majorHAnsi"/>
                        <w:color w:val="000000"/>
                        <w:sz w:val="16"/>
                        <w:szCs w:val="16"/>
                      </w:rPr>
                      <w:delText>-11.78821</w:delText>
                    </w:r>
                  </w:del>
                </w:p>
              </w:tc>
              <w:tc>
                <w:tcPr>
                  <w:tcW w:w="997" w:type="dxa"/>
                  <w:tcBorders>
                    <w:top w:val="nil"/>
                    <w:left w:val="nil"/>
                    <w:bottom w:val="nil"/>
                    <w:right w:val="nil"/>
                  </w:tcBorders>
                  <w:vAlign w:val="bottom"/>
                </w:tcPr>
                <w:p w14:paraId="593D5CF8" w14:textId="78D68957" w:rsidR="00BB7090" w:rsidRPr="00BB7090" w:rsidDel="00CE24DF" w:rsidRDefault="00BB7090">
                  <w:pPr>
                    <w:pStyle w:val="ListBullet"/>
                    <w:numPr>
                      <w:ilvl w:val="0"/>
                      <w:numId w:val="0"/>
                    </w:numPr>
                    <w:ind w:left="216" w:hanging="216"/>
                    <w:rPr>
                      <w:del w:id="5587" w:author="King, Darryl" w:date="2021-09-23T10:37:00Z"/>
                      <w:rFonts w:asciiTheme="majorHAnsi" w:hAnsiTheme="majorHAnsi" w:cstheme="majorHAnsi"/>
                      <w:color w:val="000000"/>
                      <w:sz w:val="16"/>
                      <w:szCs w:val="16"/>
                    </w:rPr>
                    <w:pPrChange w:id="5588" w:author="King, Darryl" w:date="2021-09-23T10:38:00Z">
                      <w:pPr>
                        <w:autoSpaceDE w:val="0"/>
                        <w:autoSpaceDN w:val="0"/>
                        <w:adjustRightInd w:val="0"/>
                        <w:spacing w:after="0" w:line="240" w:lineRule="auto"/>
                        <w:ind w:right="10"/>
                        <w:jc w:val="right"/>
                      </w:pPr>
                    </w:pPrChange>
                  </w:pPr>
                  <w:del w:id="558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2E611A9" w14:textId="320EE102" w:rsidTr="00065FB3">
              <w:trPr>
                <w:trHeight w:val="66"/>
                <w:jc w:val="center"/>
                <w:del w:id="5590" w:author="King, Darryl" w:date="2021-09-23T10:37:00Z"/>
              </w:trPr>
              <w:tc>
                <w:tcPr>
                  <w:tcW w:w="2017" w:type="dxa"/>
                  <w:tcBorders>
                    <w:top w:val="nil"/>
                    <w:left w:val="nil"/>
                    <w:bottom w:val="nil"/>
                    <w:right w:val="nil"/>
                  </w:tcBorders>
                  <w:vAlign w:val="bottom"/>
                </w:tcPr>
                <w:p w14:paraId="6CDB1EFE" w14:textId="25063231" w:rsidR="00BB7090" w:rsidRPr="00BB7090" w:rsidDel="00CE24DF" w:rsidRDefault="00BB7090">
                  <w:pPr>
                    <w:pStyle w:val="ListBullet"/>
                    <w:numPr>
                      <w:ilvl w:val="0"/>
                      <w:numId w:val="0"/>
                    </w:numPr>
                    <w:ind w:left="216" w:hanging="216"/>
                    <w:rPr>
                      <w:del w:id="5591" w:author="King, Darryl" w:date="2021-09-23T10:37:00Z"/>
                      <w:rFonts w:asciiTheme="majorHAnsi" w:hAnsiTheme="majorHAnsi" w:cstheme="majorHAnsi"/>
                      <w:color w:val="000000"/>
                      <w:sz w:val="16"/>
                      <w:szCs w:val="16"/>
                    </w:rPr>
                    <w:pPrChange w:id="5592" w:author="King, Darryl" w:date="2021-09-23T10:38:00Z">
                      <w:pPr>
                        <w:autoSpaceDE w:val="0"/>
                        <w:autoSpaceDN w:val="0"/>
                        <w:adjustRightInd w:val="0"/>
                        <w:spacing w:after="0" w:line="240" w:lineRule="auto"/>
                        <w:jc w:val="center"/>
                      </w:pPr>
                    </w:pPrChange>
                  </w:pPr>
                  <w:del w:id="5593" w:author="King, Darryl" w:date="2021-09-23T10:37:00Z">
                    <w:r w:rsidRPr="00BB7090" w:rsidDel="00CE24DF">
                      <w:rPr>
                        <w:rFonts w:asciiTheme="majorHAnsi" w:hAnsiTheme="majorHAnsi" w:cstheme="majorHAnsi"/>
                        <w:color w:val="000000"/>
                        <w:sz w:val="16"/>
                        <w:szCs w:val="16"/>
                      </w:rPr>
                      <w:delText>W28</w:delText>
                    </w:r>
                  </w:del>
                </w:p>
              </w:tc>
              <w:tc>
                <w:tcPr>
                  <w:tcW w:w="1103" w:type="dxa"/>
                  <w:tcBorders>
                    <w:top w:val="nil"/>
                    <w:left w:val="nil"/>
                    <w:bottom w:val="nil"/>
                    <w:right w:val="nil"/>
                  </w:tcBorders>
                  <w:vAlign w:val="bottom"/>
                </w:tcPr>
                <w:p w14:paraId="2D40DB81" w14:textId="5E7AEE72" w:rsidR="00BB7090" w:rsidRPr="00BB7090" w:rsidDel="00CE24DF" w:rsidRDefault="00BB7090">
                  <w:pPr>
                    <w:pStyle w:val="ListBullet"/>
                    <w:numPr>
                      <w:ilvl w:val="0"/>
                      <w:numId w:val="0"/>
                    </w:numPr>
                    <w:ind w:left="216" w:hanging="216"/>
                    <w:rPr>
                      <w:del w:id="5594" w:author="King, Darryl" w:date="2021-09-23T10:37:00Z"/>
                      <w:rFonts w:asciiTheme="majorHAnsi" w:hAnsiTheme="majorHAnsi" w:cstheme="majorHAnsi"/>
                      <w:color w:val="000000"/>
                      <w:sz w:val="16"/>
                      <w:szCs w:val="16"/>
                    </w:rPr>
                    <w:pPrChange w:id="5595" w:author="King, Darryl" w:date="2021-09-23T10:38:00Z">
                      <w:pPr>
                        <w:autoSpaceDE w:val="0"/>
                        <w:autoSpaceDN w:val="0"/>
                        <w:adjustRightInd w:val="0"/>
                        <w:spacing w:after="0" w:line="240" w:lineRule="auto"/>
                        <w:ind w:right="10"/>
                        <w:jc w:val="right"/>
                      </w:pPr>
                    </w:pPrChange>
                  </w:pPr>
                  <w:del w:id="5596" w:author="King, Darryl" w:date="2021-09-23T10:37:00Z">
                    <w:r w:rsidRPr="00BB7090" w:rsidDel="00CE24DF">
                      <w:rPr>
                        <w:rFonts w:asciiTheme="majorHAnsi" w:hAnsiTheme="majorHAnsi" w:cstheme="majorHAnsi"/>
                        <w:color w:val="000000"/>
                        <w:sz w:val="16"/>
                        <w:szCs w:val="16"/>
                      </w:rPr>
                      <w:delText>-5536462.</w:delText>
                    </w:r>
                  </w:del>
                </w:p>
              </w:tc>
              <w:tc>
                <w:tcPr>
                  <w:tcW w:w="1207" w:type="dxa"/>
                  <w:tcBorders>
                    <w:top w:val="nil"/>
                    <w:left w:val="nil"/>
                    <w:bottom w:val="nil"/>
                    <w:right w:val="nil"/>
                  </w:tcBorders>
                  <w:vAlign w:val="bottom"/>
                </w:tcPr>
                <w:p w14:paraId="2C31A6A0" w14:textId="6A8E2A8E" w:rsidR="00BB7090" w:rsidRPr="00BB7090" w:rsidDel="00CE24DF" w:rsidRDefault="00BB7090">
                  <w:pPr>
                    <w:pStyle w:val="ListBullet"/>
                    <w:numPr>
                      <w:ilvl w:val="0"/>
                      <w:numId w:val="0"/>
                    </w:numPr>
                    <w:ind w:left="216" w:hanging="216"/>
                    <w:rPr>
                      <w:del w:id="5597" w:author="King, Darryl" w:date="2021-09-23T10:37:00Z"/>
                      <w:rFonts w:asciiTheme="majorHAnsi" w:hAnsiTheme="majorHAnsi" w:cstheme="majorHAnsi"/>
                      <w:color w:val="000000"/>
                      <w:sz w:val="16"/>
                      <w:szCs w:val="16"/>
                    </w:rPr>
                    <w:pPrChange w:id="5598" w:author="King, Darryl" w:date="2021-09-23T10:38:00Z">
                      <w:pPr>
                        <w:autoSpaceDE w:val="0"/>
                        <w:autoSpaceDN w:val="0"/>
                        <w:adjustRightInd w:val="0"/>
                        <w:spacing w:after="0" w:line="240" w:lineRule="auto"/>
                        <w:ind w:right="10"/>
                        <w:jc w:val="right"/>
                      </w:pPr>
                    </w:pPrChange>
                  </w:pPr>
                  <w:del w:id="5599" w:author="King, Darryl" w:date="2021-09-23T10:37:00Z">
                    <w:r w:rsidRPr="00BB7090" w:rsidDel="00CE24DF">
                      <w:rPr>
                        <w:rFonts w:asciiTheme="majorHAnsi" w:hAnsiTheme="majorHAnsi" w:cstheme="majorHAnsi"/>
                        <w:color w:val="000000"/>
                        <w:sz w:val="16"/>
                        <w:szCs w:val="16"/>
                      </w:rPr>
                      <w:delText>498257.6</w:delText>
                    </w:r>
                  </w:del>
                </w:p>
              </w:tc>
              <w:tc>
                <w:tcPr>
                  <w:tcW w:w="1208" w:type="dxa"/>
                  <w:tcBorders>
                    <w:top w:val="nil"/>
                    <w:left w:val="nil"/>
                    <w:bottom w:val="nil"/>
                    <w:right w:val="nil"/>
                  </w:tcBorders>
                  <w:vAlign w:val="bottom"/>
                </w:tcPr>
                <w:p w14:paraId="07D21BE6" w14:textId="01739FF0" w:rsidR="00BB7090" w:rsidRPr="00BB7090" w:rsidDel="00CE24DF" w:rsidRDefault="00BB7090">
                  <w:pPr>
                    <w:pStyle w:val="ListBullet"/>
                    <w:numPr>
                      <w:ilvl w:val="0"/>
                      <w:numId w:val="0"/>
                    </w:numPr>
                    <w:ind w:left="216" w:hanging="216"/>
                    <w:rPr>
                      <w:del w:id="5600" w:author="King, Darryl" w:date="2021-09-23T10:37:00Z"/>
                      <w:rFonts w:asciiTheme="majorHAnsi" w:hAnsiTheme="majorHAnsi" w:cstheme="majorHAnsi"/>
                      <w:color w:val="000000"/>
                      <w:sz w:val="16"/>
                      <w:szCs w:val="16"/>
                    </w:rPr>
                    <w:pPrChange w:id="5601" w:author="King, Darryl" w:date="2021-09-23T10:38:00Z">
                      <w:pPr>
                        <w:autoSpaceDE w:val="0"/>
                        <w:autoSpaceDN w:val="0"/>
                        <w:adjustRightInd w:val="0"/>
                        <w:spacing w:after="0" w:line="240" w:lineRule="auto"/>
                        <w:ind w:right="10"/>
                        <w:jc w:val="right"/>
                      </w:pPr>
                    </w:pPrChange>
                  </w:pPr>
                  <w:del w:id="5602" w:author="King, Darryl" w:date="2021-09-23T10:37:00Z">
                    <w:r w:rsidRPr="00BB7090" w:rsidDel="00CE24DF">
                      <w:rPr>
                        <w:rFonts w:asciiTheme="majorHAnsi" w:hAnsiTheme="majorHAnsi" w:cstheme="majorHAnsi"/>
                        <w:color w:val="000000"/>
                        <w:sz w:val="16"/>
                        <w:szCs w:val="16"/>
                      </w:rPr>
                      <w:delText>-11.11165</w:delText>
                    </w:r>
                  </w:del>
                </w:p>
              </w:tc>
              <w:tc>
                <w:tcPr>
                  <w:tcW w:w="997" w:type="dxa"/>
                  <w:tcBorders>
                    <w:top w:val="nil"/>
                    <w:left w:val="nil"/>
                    <w:bottom w:val="nil"/>
                    <w:right w:val="nil"/>
                  </w:tcBorders>
                  <w:vAlign w:val="bottom"/>
                </w:tcPr>
                <w:p w14:paraId="2284FCE1" w14:textId="57715676" w:rsidR="00BB7090" w:rsidRPr="00BB7090" w:rsidDel="00CE24DF" w:rsidRDefault="00BB7090">
                  <w:pPr>
                    <w:pStyle w:val="ListBullet"/>
                    <w:numPr>
                      <w:ilvl w:val="0"/>
                      <w:numId w:val="0"/>
                    </w:numPr>
                    <w:ind w:left="216" w:hanging="216"/>
                    <w:rPr>
                      <w:del w:id="5603" w:author="King, Darryl" w:date="2021-09-23T10:37:00Z"/>
                      <w:rFonts w:asciiTheme="majorHAnsi" w:hAnsiTheme="majorHAnsi" w:cstheme="majorHAnsi"/>
                      <w:color w:val="000000"/>
                      <w:sz w:val="16"/>
                      <w:szCs w:val="16"/>
                    </w:rPr>
                    <w:pPrChange w:id="5604" w:author="King, Darryl" w:date="2021-09-23T10:38:00Z">
                      <w:pPr>
                        <w:autoSpaceDE w:val="0"/>
                        <w:autoSpaceDN w:val="0"/>
                        <w:adjustRightInd w:val="0"/>
                        <w:spacing w:after="0" w:line="240" w:lineRule="auto"/>
                        <w:ind w:right="10"/>
                        <w:jc w:val="right"/>
                      </w:pPr>
                    </w:pPrChange>
                  </w:pPr>
                  <w:del w:id="560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2854D324" w14:textId="29139612" w:rsidTr="00065FB3">
              <w:trPr>
                <w:trHeight w:val="66"/>
                <w:jc w:val="center"/>
                <w:del w:id="5606" w:author="King, Darryl" w:date="2021-09-23T10:37:00Z"/>
              </w:trPr>
              <w:tc>
                <w:tcPr>
                  <w:tcW w:w="2017" w:type="dxa"/>
                  <w:tcBorders>
                    <w:top w:val="nil"/>
                    <w:left w:val="nil"/>
                    <w:bottom w:val="nil"/>
                    <w:right w:val="nil"/>
                  </w:tcBorders>
                  <w:vAlign w:val="bottom"/>
                </w:tcPr>
                <w:p w14:paraId="2F407D00" w14:textId="08B8619D" w:rsidR="00BB7090" w:rsidRPr="00BB7090" w:rsidDel="00CE24DF" w:rsidRDefault="00BB7090">
                  <w:pPr>
                    <w:pStyle w:val="ListBullet"/>
                    <w:numPr>
                      <w:ilvl w:val="0"/>
                      <w:numId w:val="0"/>
                    </w:numPr>
                    <w:ind w:left="216" w:hanging="216"/>
                    <w:rPr>
                      <w:del w:id="5607" w:author="King, Darryl" w:date="2021-09-23T10:37:00Z"/>
                      <w:rFonts w:asciiTheme="majorHAnsi" w:hAnsiTheme="majorHAnsi" w:cstheme="majorHAnsi"/>
                      <w:color w:val="000000"/>
                      <w:sz w:val="16"/>
                      <w:szCs w:val="16"/>
                    </w:rPr>
                    <w:pPrChange w:id="5608" w:author="King, Darryl" w:date="2021-09-23T10:38:00Z">
                      <w:pPr>
                        <w:autoSpaceDE w:val="0"/>
                        <w:autoSpaceDN w:val="0"/>
                        <w:adjustRightInd w:val="0"/>
                        <w:spacing w:after="0" w:line="240" w:lineRule="auto"/>
                        <w:jc w:val="center"/>
                      </w:pPr>
                    </w:pPrChange>
                  </w:pPr>
                  <w:del w:id="5609" w:author="King, Darryl" w:date="2021-09-23T10:37:00Z">
                    <w:r w:rsidRPr="00BB7090" w:rsidDel="00CE24DF">
                      <w:rPr>
                        <w:rFonts w:asciiTheme="majorHAnsi" w:hAnsiTheme="majorHAnsi" w:cstheme="majorHAnsi"/>
                        <w:color w:val="000000"/>
                        <w:sz w:val="16"/>
                        <w:szCs w:val="16"/>
                      </w:rPr>
                      <w:delText>W29</w:delText>
                    </w:r>
                  </w:del>
                </w:p>
              </w:tc>
              <w:tc>
                <w:tcPr>
                  <w:tcW w:w="1103" w:type="dxa"/>
                  <w:tcBorders>
                    <w:top w:val="nil"/>
                    <w:left w:val="nil"/>
                    <w:bottom w:val="nil"/>
                    <w:right w:val="nil"/>
                  </w:tcBorders>
                  <w:vAlign w:val="bottom"/>
                </w:tcPr>
                <w:p w14:paraId="58084576" w14:textId="2FFEA5FC" w:rsidR="00BB7090" w:rsidRPr="00BB7090" w:rsidDel="00CE24DF" w:rsidRDefault="00BB7090">
                  <w:pPr>
                    <w:pStyle w:val="ListBullet"/>
                    <w:numPr>
                      <w:ilvl w:val="0"/>
                      <w:numId w:val="0"/>
                    </w:numPr>
                    <w:ind w:left="216" w:hanging="216"/>
                    <w:rPr>
                      <w:del w:id="5610" w:author="King, Darryl" w:date="2021-09-23T10:37:00Z"/>
                      <w:rFonts w:asciiTheme="majorHAnsi" w:hAnsiTheme="majorHAnsi" w:cstheme="majorHAnsi"/>
                      <w:color w:val="000000"/>
                      <w:sz w:val="16"/>
                      <w:szCs w:val="16"/>
                    </w:rPr>
                    <w:pPrChange w:id="5611" w:author="King, Darryl" w:date="2021-09-23T10:38:00Z">
                      <w:pPr>
                        <w:autoSpaceDE w:val="0"/>
                        <w:autoSpaceDN w:val="0"/>
                        <w:adjustRightInd w:val="0"/>
                        <w:spacing w:after="0" w:line="240" w:lineRule="auto"/>
                        <w:ind w:right="10"/>
                        <w:jc w:val="right"/>
                      </w:pPr>
                    </w:pPrChange>
                  </w:pPr>
                  <w:del w:id="5612" w:author="King, Darryl" w:date="2021-09-23T10:37:00Z">
                    <w:r w:rsidRPr="00BB7090" w:rsidDel="00CE24DF">
                      <w:rPr>
                        <w:rFonts w:asciiTheme="majorHAnsi" w:hAnsiTheme="majorHAnsi" w:cstheme="majorHAnsi"/>
                        <w:color w:val="000000"/>
                        <w:sz w:val="16"/>
                        <w:szCs w:val="16"/>
                      </w:rPr>
                      <w:delText>-1932287.</w:delText>
                    </w:r>
                  </w:del>
                </w:p>
              </w:tc>
              <w:tc>
                <w:tcPr>
                  <w:tcW w:w="1207" w:type="dxa"/>
                  <w:tcBorders>
                    <w:top w:val="nil"/>
                    <w:left w:val="nil"/>
                    <w:bottom w:val="nil"/>
                    <w:right w:val="nil"/>
                  </w:tcBorders>
                  <w:vAlign w:val="bottom"/>
                </w:tcPr>
                <w:p w14:paraId="505D9F40" w14:textId="46766D43" w:rsidR="00BB7090" w:rsidRPr="00BB7090" w:rsidDel="00CE24DF" w:rsidRDefault="00BB7090">
                  <w:pPr>
                    <w:pStyle w:val="ListBullet"/>
                    <w:numPr>
                      <w:ilvl w:val="0"/>
                      <w:numId w:val="0"/>
                    </w:numPr>
                    <w:ind w:left="216" w:hanging="216"/>
                    <w:rPr>
                      <w:del w:id="5613" w:author="King, Darryl" w:date="2021-09-23T10:37:00Z"/>
                      <w:rFonts w:asciiTheme="majorHAnsi" w:hAnsiTheme="majorHAnsi" w:cstheme="majorHAnsi"/>
                      <w:color w:val="000000"/>
                      <w:sz w:val="16"/>
                      <w:szCs w:val="16"/>
                    </w:rPr>
                    <w:pPrChange w:id="5614" w:author="King, Darryl" w:date="2021-09-23T10:38:00Z">
                      <w:pPr>
                        <w:autoSpaceDE w:val="0"/>
                        <w:autoSpaceDN w:val="0"/>
                        <w:adjustRightInd w:val="0"/>
                        <w:spacing w:after="0" w:line="240" w:lineRule="auto"/>
                        <w:ind w:right="10"/>
                        <w:jc w:val="right"/>
                      </w:pPr>
                    </w:pPrChange>
                  </w:pPr>
                  <w:del w:id="5615" w:author="King, Darryl" w:date="2021-09-23T10:37:00Z">
                    <w:r w:rsidRPr="00BB7090" w:rsidDel="00CE24DF">
                      <w:rPr>
                        <w:rFonts w:asciiTheme="majorHAnsi" w:hAnsiTheme="majorHAnsi" w:cstheme="majorHAnsi"/>
                        <w:color w:val="000000"/>
                        <w:sz w:val="16"/>
                        <w:szCs w:val="16"/>
                      </w:rPr>
                      <w:delText>313782.6</w:delText>
                    </w:r>
                  </w:del>
                </w:p>
              </w:tc>
              <w:tc>
                <w:tcPr>
                  <w:tcW w:w="1208" w:type="dxa"/>
                  <w:tcBorders>
                    <w:top w:val="nil"/>
                    <w:left w:val="nil"/>
                    <w:bottom w:val="nil"/>
                    <w:right w:val="nil"/>
                  </w:tcBorders>
                  <w:vAlign w:val="bottom"/>
                </w:tcPr>
                <w:p w14:paraId="32B33CDB" w14:textId="6E352DEC" w:rsidR="00BB7090" w:rsidRPr="00BB7090" w:rsidDel="00CE24DF" w:rsidRDefault="00BB7090">
                  <w:pPr>
                    <w:pStyle w:val="ListBullet"/>
                    <w:numPr>
                      <w:ilvl w:val="0"/>
                      <w:numId w:val="0"/>
                    </w:numPr>
                    <w:ind w:left="216" w:hanging="216"/>
                    <w:rPr>
                      <w:del w:id="5616" w:author="King, Darryl" w:date="2021-09-23T10:37:00Z"/>
                      <w:rFonts w:asciiTheme="majorHAnsi" w:hAnsiTheme="majorHAnsi" w:cstheme="majorHAnsi"/>
                      <w:color w:val="000000"/>
                      <w:sz w:val="16"/>
                      <w:szCs w:val="16"/>
                    </w:rPr>
                    <w:pPrChange w:id="5617" w:author="King, Darryl" w:date="2021-09-23T10:38:00Z">
                      <w:pPr>
                        <w:autoSpaceDE w:val="0"/>
                        <w:autoSpaceDN w:val="0"/>
                        <w:adjustRightInd w:val="0"/>
                        <w:spacing w:after="0" w:line="240" w:lineRule="auto"/>
                        <w:ind w:right="10"/>
                        <w:jc w:val="right"/>
                      </w:pPr>
                    </w:pPrChange>
                  </w:pPr>
                  <w:del w:id="5618" w:author="King, Darryl" w:date="2021-09-23T10:37:00Z">
                    <w:r w:rsidRPr="00BB7090" w:rsidDel="00CE24DF">
                      <w:rPr>
                        <w:rFonts w:asciiTheme="majorHAnsi" w:hAnsiTheme="majorHAnsi" w:cstheme="majorHAnsi"/>
                        <w:color w:val="000000"/>
                        <w:sz w:val="16"/>
                        <w:szCs w:val="16"/>
                      </w:rPr>
                      <w:delText>-6.158045</w:delText>
                    </w:r>
                  </w:del>
                </w:p>
              </w:tc>
              <w:tc>
                <w:tcPr>
                  <w:tcW w:w="997" w:type="dxa"/>
                  <w:tcBorders>
                    <w:top w:val="nil"/>
                    <w:left w:val="nil"/>
                    <w:bottom w:val="nil"/>
                    <w:right w:val="nil"/>
                  </w:tcBorders>
                  <w:vAlign w:val="bottom"/>
                </w:tcPr>
                <w:p w14:paraId="213278E6" w14:textId="0395E8E0" w:rsidR="00BB7090" w:rsidRPr="00BB7090" w:rsidDel="00CE24DF" w:rsidRDefault="00BB7090">
                  <w:pPr>
                    <w:pStyle w:val="ListBullet"/>
                    <w:numPr>
                      <w:ilvl w:val="0"/>
                      <w:numId w:val="0"/>
                    </w:numPr>
                    <w:ind w:left="216" w:hanging="216"/>
                    <w:rPr>
                      <w:del w:id="5619" w:author="King, Darryl" w:date="2021-09-23T10:37:00Z"/>
                      <w:rFonts w:asciiTheme="majorHAnsi" w:hAnsiTheme="majorHAnsi" w:cstheme="majorHAnsi"/>
                      <w:color w:val="000000"/>
                      <w:sz w:val="16"/>
                      <w:szCs w:val="16"/>
                    </w:rPr>
                    <w:pPrChange w:id="5620" w:author="King, Darryl" w:date="2021-09-23T10:38:00Z">
                      <w:pPr>
                        <w:autoSpaceDE w:val="0"/>
                        <w:autoSpaceDN w:val="0"/>
                        <w:adjustRightInd w:val="0"/>
                        <w:spacing w:after="0" w:line="240" w:lineRule="auto"/>
                        <w:ind w:right="10"/>
                        <w:jc w:val="right"/>
                      </w:pPr>
                    </w:pPrChange>
                  </w:pPr>
                  <w:del w:id="562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C25F53D" w14:textId="13FD8EE3" w:rsidTr="00065FB3">
              <w:trPr>
                <w:trHeight w:val="66"/>
                <w:jc w:val="center"/>
                <w:del w:id="5622" w:author="King, Darryl" w:date="2021-09-23T10:37:00Z"/>
              </w:trPr>
              <w:tc>
                <w:tcPr>
                  <w:tcW w:w="2017" w:type="dxa"/>
                  <w:tcBorders>
                    <w:top w:val="nil"/>
                    <w:left w:val="nil"/>
                    <w:bottom w:val="nil"/>
                    <w:right w:val="nil"/>
                  </w:tcBorders>
                  <w:vAlign w:val="bottom"/>
                </w:tcPr>
                <w:p w14:paraId="5934DFC6" w14:textId="59A5F697" w:rsidR="00BB7090" w:rsidRPr="00BB7090" w:rsidDel="00CE24DF" w:rsidRDefault="00BB7090">
                  <w:pPr>
                    <w:pStyle w:val="ListBullet"/>
                    <w:numPr>
                      <w:ilvl w:val="0"/>
                      <w:numId w:val="0"/>
                    </w:numPr>
                    <w:ind w:left="216" w:hanging="216"/>
                    <w:rPr>
                      <w:del w:id="5623" w:author="King, Darryl" w:date="2021-09-23T10:37:00Z"/>
                      <w:rFonts w:asciiTheme="majorHAnsi" w:hAnsiTheme="majorHAnsi" w:cstheme="majorHAnsi"/>
                      <w:color w:val="000000"/>
                      <w:sz w:val="16"/>
                      <w:szCs w:val="16"/>
                    </w:rPr>
                    <w:pPrChange w:id="5624" w:author="King, Darryl" w:date="2021-09-23T10:38:00Z">
                      <w:pPr>
                        <w:autoSpaceDE w:val="0"/>
                        <w:autoSpaceDN w:val="0"/>
                        <w:adjustRightInd w:val="0"/>
                        <w:spacing w:after="0" w:line="240" w:lineRule="auto"/>
                        <w:jc w:val="center"/>
                      </w:pPr>
                    </w:pPrChange>
                  </w:pPr>
                  <w:del w:id="5625" w:author="King, Darryl" w:date="2021-09-23T10:37:00Z">
                    <w:r w:rsidRPr="00BB7090" w:rsidDel="00CE24DF">
                      <w:rPr>
                        <w:rFonts w:asciiTheme="majorHAnsi" w:hAnsiTheme="majorHAnsi" w:cstheme="majorHAnsi"/>
                        <w:color w:val="000000"/>
                        <w:sz w:val="16"/>
                        <w:szCs w:val="16"/>
                      </w:rPr>
                      <w:delText>W30</w:delText>
                    </w:r>
                  </w:del>
                </w:p>
              </w:tc>
              <w:tc>
                <w:tcPr>
                  <w:tcW w:w="1103" w:type="dxa"/>
                  <w:tcBorders>
                    <w:top w:val="nil"/>
                    <w:left w:val="nil"/>
                    <w:bottom w:val="nil"/>
                    <w:right w:val="nil"/>
                  </w:tcBorders>
                  <w:vAlign w:val="bottom"/>
                </w:tcPr>
                <w:p w14:paraId="5C7984A5" w14:textId="2E7D7D10" w:rsidR="00BB7090" w:rsidRPr="00BB7090" w:rsidDel="00CE24DF" w:rsidRDefault="00BB7090">
                  <w:pPr>
                    <w:pStyle w:val="ListBullet"/>
                    <w:numPr>
                      <w:ilvl w:val="0"/>
                      <w:numId w:val="0"/>
                    </w:numPr>
                    <w:ind w:left="216" w:hanging="216"/>
                    <w:rPr>
                      <w:del w:id="5626" w:author="King, Darryl" w:date="2021-09-23T10:37:00Z"/>
                      <w:rFonts w:asciiTheme="majorHAnsi" w:hAnsiTheme="majorHAnsi" w:cstheme="majorHAnsi"/>
                      <w:color w:val="000000"/>
                      <w:sz w:val="16"/>
                      <w:szCs w:val="16"/>
                    </w:rPr>
                    <w:pPrChange w:id="5627" w:author="King, Darryl" w:date="2021-09-23T10:38:00Z">
                      <w:pPr>
                        <w:autoSpaceDE w:val="0"/>
                        <w:autoSpaceDN w:val="0"/>
                        <w:adjustRightInd w:val="0"/>
                        <w:spacing w:after="0" w:line="240" w:lineRule="auto"/>
                        <w:ind w:right="10"/>
                        <w:jc w:val="right"/>
                      </w:pPr>
                    </w:pPrChange>
                  </w:pPr>
                  <w:del w:id="5628" w:author="King, Darryl" w:date="2021-09-23T10:37:00Z">
                    <w:r w:rsidRPr="00BB7090" w:rsidDel="00CE24DF">
                      <w:rPr>
                        <w:rFonts w:asciiTheme="majorHAnsi" w:hAnsiTheme="majorHAnsi" w:cstheme="majorHAnsi"/>
                        <w:color w:val="000000"/>
                        <w:sz w:val="16"/>
                        <w:szCs w:val="16"/>
                      </w:rPr>
                      <w:delText>-4030266.</w:delText>
                    </w:r>
                  </w:del>
                </w:p>
              </w:tc>
              <w:tc>
                <w:tcPr>
                  <w:tcW w:w="1207" w:type="dxa"/>
                  <w:tcBorders>
                    <w:top w:val="nil"/>
                    <w:left w:val="nil"/>
                    <w:bottom w:val="nil"/>
                    <w:right w:val="nil"/>
                  </w:tcBorders>
                  <w:vAlign w:val="bottom"/>
                </w:tcPr>
                <w:p w14:paraId="3CE2A65A" w14:textId="19673C89" w:rsidR="00BB7090" w:rsidRPr="00BB7090" w:rsidDel="00CE24DF" w:rsidRDefault="00BB7090">
                  <w:pPr>
                    <w:pStyle w:val="ListBullet"/>
                    <w:numPr>
                      <w:ilvl w:val="0"/>
                      <w:numId w:val="0"/>
                    </w:numPr>
                    <w:ind w:left="216" w:hanging="216"/>
                    <w:rPr>
                      <w:del w:id="5629" w:author="King, Darryl" w:date="2021-09-23T10:37:00Z"/>
                      <w:rFonts w:asciiTheme="majorHAnsi" w:hAnsiTheme="majorHAnsi" w:cstheme="majorHAnsi"/>
                      <w:color w:val="000000"/>
                      <w:sz w:val="16"/>
                      <w:szCs w:val="16"/>
                    </w:rPr>
                    <w:pPrChange w:id="5630" w:author="King, Darryl" w:date="2021-09-23T10:38:00Z">
                      <w:pPr>
                        <w:autoSpaceDE w:val="0"/>
                        <w:autoSpaceDN w:val="0"/>
                        <w:adjustRightInd w:val="0"/>
                        <w:spacing w:after="0" w:line="240" w:lineRule="auto"/>
                        <w:ind w:right="10"/>
                        <w:jc w:val="right"/>
                      </w:pPr>
                    </w:pPrChange>
                  </w:pPr>
                  <w:del w:id="5631" w:author="King, Darryl" w:date="2021-09-23T10:37:00Z">
                    <w:r w:rsidRPr="00BB7090" w:rsidDel="00CE24DF">
                      <w:rPr>
                        <w:rFonts w:asciiTheme="majorHAnsi" w:hAnsiTheme="majorHAnsi" w:cstheme="majorHAnsi"/>
                        <w:color w:val="000000"/>
                        <w:sz w:val="16"/>
                        <w:szCs w:val="16"/>
                      </w:rPr>
                      <w:delText>382332.7</w:delText>
                    </w:r>
                  </w:del>
                </w:p>
              </w:tc>
              <w:tc>
                <w:tcPr>
                  <w:tcW w:w="1208" w:type="dxa"/>
                  <w:tcBorders>
                    <w:top w:val="nil"/>
                    <w:left w:val="nil"/>
                    <w:bottom w:val="nil"/>
                    <w:right w:val="nil"/>
                  </w:tcBorders>
                  <w:vAlign w:val="bottom"/>
                </w:tcPr>
                <w:p w14:paraId="5E14A090" w14:textId="549AB2A8" w:rsidR="00BB7090" w:rsidRPr="00BB7090" w:rsidDel="00CE24DF" w:rsidRDefault="00BB7090">
                  <w:pPr>
                    <w:pStyle w:val="ListBullet"/>
                    <w:numPr>
                      <w:ilvl w:val="0"/>
                      <w:numId w:val="0"/>
                    </w:numPr>
                    <w:ind w:left="216" w:hanging="216"/>
                    <w:rPr>
                      <w:del w:id="5632" w:author="King, Darryl" w:date="2021-09-23T10:37:00Z"/>
                      <w:rFonts w:asciiTheme="majorHAnsi" w:hAnsiTheme="majorHAnsi" w:cstheme="majorHAnsi"/>
                      <w:color w:val="000000"/>
                      <w:sz w:val="16"/>
                      <w:szCs w:val="16"/>
                    </w:rPr>
                    <w:pPrChange w:id="5633" w:author="King, Darryl" w:date="2021-09-23T10:38:00Z">
                      <w:pPr>
                        <w:autoSpaceDE w:val="0"/>
                        <w:autoSpaceDN w:val="0"/>
                        <w:adjustRightInd w:val="0"/>
                        <w:spacing w:after="0" w:line="240" w:lineRule="auto"/>
                        <w:ind w:right="10"/>
                        <w:jc w:val="right"/>
                      </w:pPr>
                    </w:pPrChange>
                  </w:pPr>
                  <w:del w:id="5634" w:author="King, Darryl" w:date="2021-09-23T10:37:00Z">
                    <w:r w:rsidRPr="00BB7090" w:rsidDel="00CE24DF">
                      <w:rPr>
                        <w:rFonts w:asciiTheme="majorHAnsi" w:hAnsiTheme="majorHAnsi" w:cstheme="majorHAnsi"/>
                        <w:color w:val="000000"/>
                        <w:sz w:val="16"/>
                        <w:szCs w:val="16"/>
                      </w:rPr>
                      <w:delText>-10.54125</w:delText>
                    </w:r>
                  </w:del>
                </w:p>
              </w:tc>
              <w:tc>
                <w:tcPr>
                  <w:tcW w:w="997" w:type="dxa"/>
                  <w:tcBorders>
                    <w:top w:val="nil"/>
                    <w:left w:val="nil"/>
                    <w:bottom w:val="nil"/>
                    <w:right w:val="nil"/>
                  </w:tcBorders>
                  <w:vAlign w:val="bottom"/>
                </w:tcPr>
                <w:p w14:paraId="5860944B" w14:textId="1176C202" w:rsidR="00BB7090" w:rsidRPr="00BB7090" w:rsidDel="00CE24DF" w:rsidRDefault="00BB7090">
                  <w:pPr>
                    <w:pStyle w:val="ListBullet"/>
                    <w:numPr>
                      <w:ilvl w:val="0"/>
                      <w:numId w:val="0"/>
                    </w:numPr>
                    <w:ind w:left="216" w:hanging="216"/>
                    <w:rPr>
                      <w:del w:id="5635" w:author="King, Darryl" w:date="2021-09-23T10:37:00Z"/>
                      <w:rFonts w:asciiTheme="majorHAnsi" w:hAnsiTheme="majorHAnsi" w:cstheme="majorHAnsi"/>
                      <w:color w:val="000000"/>
                      <w:sz w:val="16"/>
                      <w:szCs w:val="16"/>
                    </w:rPr>
                    <w:pPrChange w:id="5636" w:author="King, Darryl" w:date="2021-09-23T10:38:00Z">
                      <w:pPr>
                        <w:autoSpaceDE w:val="0"/>
                        <w:autoSpaceDN w:val="0"/>
                        <w:adjustRightInd w:val="0"/>
                        <w:spacing w:after="0" w:line="240" w:lineRule="auto"/>
                        <w:ind w:right="10"/>
                        <w:jc w:val="right"/>
                      </w:pPr>
                    </w:pPrChange>
                  </w:pPr>
                  <w:del w:id="563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33F434D" w14:textId="06F31DAC" w:rsidTr="00065FB3">
              <w:trPr>
                <w:trHeight w:val="66"/>
                <w:jc w:val="center"/>
                <w:del w:id="5638" w:author="King, Darryl" w:date="2021-09-23T10:37:00Z"/>
              </w:trPr>
              <w:tc>
                <w:tcPr>
                  <w:tcW w:w="2017" w:type="dxa"/>
                  <w:tcBorders>
                    <w:top w:val="nil"/>
                    <w:left w:val="nil"/>
                    <w:bottom w:val="nil"/>
                    <w:right w:val="nil"/>
                  </w:tcBorders>
                  <w:vAlign w:val="bottom"/>
                </w:tcPr>
                <w:p w14:paraId="273DDF88" w14:textId="3FC80D86" w:rsidR="00BB7090" w:rsidRPr="00BB7090" w:rsidDel="00CE24DF" w:rsidRDefault="00BB7090">
                  <w:pPr>
                    <w:pStyle w:val="ListBullet"/>
                    <w:numPr>
                      <w:ilvl w:val="0"/>
                      <w:numId w:val="0"/>
                    </w:numPr>
                    <w:ind w:left="216" w:hanging="216"/>
                    <w:rPr>
                      <w:del w:id="5639" w:author="King, Darryl" w:date="2021-09-23T10:37:00Z"/>
                      <w:rFonts w:asciiTheme="majorHAnsi" w:hAnsiTheme="majorHAnsi" w:cstheme="majorHAnsi"/>
                      <w:color w:val="000000"/>
                      <w:sz w:val="16"/>
                      <w:szCs w:val="16"/>
                    </w:rPr>
                    <w:pPrChange w:id="5640" w:author="King, Darryl" w:date="2021-09-23T10:38:00Z">
                      <w:pPr>
                        <w:autoSpaceDE w:val="0"/>
                        <w:autoSpaceDN w:val="0"/>
                        <w:adjustRightInd w:val="0"/>
                        <w:spacing w:after="0" w:line="240" w:lineRule="auto"/>
                        <w:jc w:val="center"/>
                      </w:pPr>
                    </w:pPrChange>
                  </w:pPr>
                  <w:del w:id="5641" w:author="King, Darryl" w:date="2021-09-23T10:37:00Z">
                    <w:r w:rsidRPr="00BB7090" w:rsidDel="00CE24DF">
                      <w:rPr>
                        <w:rFonts w:asciiTheme="majorHAnsi" w:hAnsiTheme="majorHAnsi" w:cstheme="majorHAnsi"/>
                        <w:color w:val="000000"/>
                        <w:sz w:val="16"/>
                        <w:szCs w:val="16"/>
                      </w:rPr>
                      <w:delText>W31</w:delText>
                    </w:r>
                  </w:del>
                </w:p>
              </w:tc>
              <w:tc>
                <w:tcPr>
                  <w:tcW w:w="1103" w:type="dxa"/>
                  <w:tcBorders>
                    <w:top w:val="nil"/>
                    <w:left w:val="nil"/>
                    <w:bottom w:val="nil"/>
                    <w:right w:val="nil"/>
                  </w:tcBorders>
                  <w:vAlign w:val="bottom"/>
                </w:tcPr>
                <w:p w14:paraId="0BB52AFE" w14:textId="54583C75" w:rsidR="00BB7090" w:rsidRPr="00BB7090" w:rsidDel="00CE24DF" w:rsidRDefault="00BB7090">
                  <w:pPr>
                    <w:pStyle w:val="ListBullet"/>
                    <w:numPr>
                      <w:ilvl w:val="0"/>
                      <w:numId w:val="0"/>
                    </w:numPr>
                    <w:ind w:left="216" w:hanging="216"/>
                    <w:rPr>
                      <w:del w:id="5642" w:author="King, Darryl" w:date="2021-09-23T10:37:00Z"/>
                      <w:rFonts w:asciiTheme="majorHAnsi" w:hAnsiTheme="majorHAnsi" w:cstheme="majorHAnsi"/>
                      <w:color w:val="000000"/>
                      <w:sz w:val="16"/>
                      <w:szCs w:val="16"/>
                    </w:rPr>
                    <w:pPrChange w:id="5643" w:author="King, Darryl" w:date="2021-09-23T10:38:00Z">
                      <w:pPr>
                        <w:autoSpaceDE w:val="0"/>
                        <w:autoSpaceDN w:val="0"/>
                        <w:adjustRightInd w:val="0"/>
                        <w:spacing w:after="0" w:line="240" w:lineRule="auto"/>
                        <w:ind w:right="10"/>
                        <w:jc w:val="right"/>
                      </w:pPr>
                    </w:pPrChange>
                  </w:pPr>
                  <w:del w:id="5644" w:author="King, Darryl" w:date="2021-09-23T10:37:00Z">
                    <w:r w:rsidRPr="00BB7090" w:rsidDel="00CE24DF">
                      <w:rPr>
                        <w:rFonts w:asciiTheme="majorHAnsi" w:hAnsiTheme="majorHAnsi" w:cstheme="majorHAnsi"/>
                        <w:color w:val="000000"/>
                        <w:sz w:val="16"/>
                        <w:szCs w:val="16"/>
                      </w:rPr>
                      <w:delText>-4599429.</w:delText>
                    </w:r>
                  </w:del>
                </w:p>
              </w:tc>
              <w:tc>
                <w:tcPr>
                  <w:tcW w:w="1207" w:type="dxa"/>
                  <w:tcBorders>
                    <w:top w:val="nil"/>
                    <w:left w:val="nil"/>
                    <w:bottom w:val="nil"/>
                    <w:right w:val="nil"/>
                  </w:tcBorders>
                  <w:vAlign w:val="bottom"/>
                </w:tcPr>
                <w:p w14:paraId="403F09CC" w14:textId="1A56AB3A" w:rsidR="00BB7090" w:rsidRPr="00BB7090" w:rsidDel="00CE24DF" w:rsidRDefault="00BB7090">
                  <w:pPr>
                    <w:pStyle w:val="ListBullet"/>
                    <w:numPr>
                      <w:ilvl w:val="0"/>
                      <w:numId w:val="0"/>
                    </w:numPr>
                    <w:ind w:left="216" w:hanging="216"/>
                    <w:rPr>
                      <w:del w:id="5645" w:author="King, Darryl" w:date="2021-09-23T10:37:00Z"/>
                      <w:rFonts w:asciiTheme="majorHAnsi" w:hAnsiTheme="majorHAnsi" w:cstheme="majorHAnsi"/>
                      <w:color w:val="000000"/>
                      <w:sz w:val="16"/>
                      <w:szCs w:val="16"/>
                    </w:rPr>
                    <w:pPrChange w:id="5646" w:author="King, Darryl" w:date="2021-09-23T10:38:00Z">
                      <w:pPr>
                        <w:autoSpaceDE w:val="0"/>
                        <w:autoSpaceDN w:val="0"/>
                        <w:adjustRightInd w:val="0"/>
                        <w:spacing w:after="0" w:line="240" w:lineRule="auto"/>
                        <w:ind w:right="10"/>
                        <w:jc w:val="right"/>
                      </w:pPr>
                    </w:pPrChange>
                  </w:pPr>
                  <w:del w:id="5647" w:author="King, Darryl" w:date="2021-09-23T10:37:00Z">
                    <w:r w:rsidRPr="00BB7090" w:rsidDel="00CE24DF">
                      <w:rPr>
                        <w:rFonts w:asciiTheme="majorHAnsi" w:hAnsiTheme="majorHAnsi" w:cstheme="majorHAnsi"/>
                        <w:color w:val="000000"/>
                        <w:sz w:val="16"/>
                        <w:szCs w:val="16"/>
                      </w:rPr>
                      <w:delText>377168.0</w:delText>
                    </w:r>
                  </w:del>
                </w:p>
              </w:tc>
              <w:tc>
                <w:tcPr>
                  <w:tcW w:w="1208" w:type="dxa"/>
                  <w:tcBorders>
                    <w:top w:val="nil"/>
                    <w:left w:val="nil"/>
                    <w:bottom w:val="nil"/>
                    <w:right w:val="nil"/>
                  </w:tcBorders>
                  <w:vAlign w:val="bottom"/>
                </w:tcPr>
                <w:p w14:paraId="4D67A170" w14:textId="61ECF6C8" w:rsidR="00BB7090" w:rsidRPr="00BB7090" w:rsidDel="00CE24DF" w:rsidRDefault="00BB7090">
                  <w:pPr>
                    <w:pStyle w:val="ListBullet"/>
                    <w:numPr>
                      <w:ilvl w:val="0"/>
                      <w:numId w:val="0"/>
                    </w:numPr>
                    <w:ind w:left="216" w:hanging="216"/>
                    <w:rPr>
                      <w:del w:id="5648" w:author="King, Darryl" w:date="2021-09-23T10:37:00Z"/>
                      <w:rFonts w:asciiTheme="majorHAnsi" w:hAnsiTheme="majorHAnsi" w:cstheme="majorHAnsi"/>
                      <w:color w:val="000000"/>
                      <w:sz w:val="16"/>
                      <w:szCs w:val="16"/>
                    </w:rPr>
                    <w:pPrChange w:id="5649" w:author="King, Darryl" w:date="2021-09-23T10:38:00Z">
                      <w:pPr>
                        <w:autoSpaceDE w:val="0"/>
                        <w:autoSpaceDN w:val="0"/>
                        <w:adjustRightInd w:val="0"/>
                        <w:spacing w:after="0" w:line="240" w:lineRule="auto"/>
                        <w:ind w:right="10"/>
                        <w:jc w:val="right"/>
                      </w:pPr>
                    </w:pPrChange>
                  </w:pPr>
                  <w:del w:id="5650" w:author="King, Darryl" w:date="2021-09-23T10:37:00Z">
                    <w:r w:rsidRPr="00BB7090" w:rsidDel="00CE24DF">
                      <w:rPr>
                        <w:rFonts w:asciiTheme="majorHAnsi" w:hAnsiTheme="majorHAnsi" w:cstheme="majorHAnsi"/>
                        <w:color w:val="000000"/>
                        <w:sz w:val="16"/>
                        <w:szCs w:val="16"/>
                      </w:rPr>
                      <w:delText>-12.19464</w:delText>
                    </w:r>
                  </w:del>
                </w:p>
              </w:tc>
              <w:tc>
                <w:tcPr>
                  <w:tcW w:w="997" w:type="dxa"/>
                  <w:tcBorders>
                    <w:top w:val="nil"/>
                    <w:left w:val="nil"/>
                    <w:bottom w:val="nil"/>
                    <w:right w:val="nil"/>
                  </w:tcBorders>
                  <w:vAlign w:val="bottom"/>
                </w:tcPr>
                <w:p w14:paraId="1BA926B9" w14:textId="383C937E" w:rsidR="00BB7090" w:rsidRPr="00BB7090" w:rsidDel="00CE24DF" w:rsidRDefault="00BB7090">
                  <w:pPr>
                    <w:pStyle w:val="ListBullet"/>
                    <w:numPr>
                      <w:ilvl w:val="0"/>
                      <w:numId w:val="0"/>
                    </w:numPr>
                    <w:ind w:left="216" w:hanging="216"/>
                    <w:rPr>
                      <w:del w:id="5651" w:author="King, Darryl" w:date="2021-09-23T10:37:00Z"/>
                      <w:rFonts w:asciiTheme="majorHAnsi" w:hAnsiTheme="majorHAnsi" w:cstheme="majorHAnsi"/>
                      <w:color w:val="000000"/>
                      <w:sz w:val="16"/>
                      <w:szCs w:val="16"/>
                    </w:rPr>
                    <w:pPrChange w:id="5652" w:author="King, Darryl" w:date="2021-09-23T10:38:00Z">
                      <w:pPr>
                        <w:autoSpaceDE w:val="0"/>
                        <w:autoSpaceDN w:val="0"/>
                        <w:adjustRightInd w:val="0"/>
                        <w:spacing w:after="0" w:line="240" w:lineRule="auto"/>
                        <w:ind w:right="10"/>
                        <w:jc w:val="right"/>
                      </w:pPr>
                    </w:pPrChange>
                  </w:pPr>
                  <w:del w:id="565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7EB4519" w14:textId="5FB2C809" w:rsidTr="00065FB3">
              <w:trPr>
                <w:trHeight w:val="66"/>
                <w:jc w:val="center"/>
                <w:del w:id="5654" w:author="King, Darryl" w:date="2021-09-23T10:37:00Z"/>
              </w:trPr>
              <w:tc>
                <w:tcPr>
                  <w:tcW w:w="2017" w:type="dxa"/>
                  <w:tcBorders>
                    <w:top w:val="nil"/>
                    <w:left w:val="nil"/>
                    <w:bottom w:val="nil"/>
                    <w:right w:val="nil"/>
                  </w:tcBorders>
                  <w:vAlign w:val="bottom"/>
                </w:tcPr>
                <w:p w14:paraId="6D05AE5F" w14:textId="4144565C" w:rsidR="00BB7090" w:rsidRPr="00BB7090" w:rsidDel="00CE24DF" w:rsidRDefault="00BB7090">
                  <w:pPr>
                    <w:pStyle w:val="ListBullet"/>
                    <w:numPr>
                      <w:ilvl w:val="0"/>
                      <w:numId w:val="0"/>
                    </w:numPr>
                    <w:ind w:left="216" w:hanging="216"/>
                    <w:rPr>
                      <w:del w:id="5655" w:author="King, Darryl" w:date="2021-09-23T10:37:00Z"/>
                      <w:rFonts w:asciiTheme="majorHAnsi" w:hAnsiTheme="majorHAnsi" w:cstheme="majorHAnsi"/>
                      <w:color w:val="000000"/>
                      <w:sz w:val="16"/>
                      <w:szCs w:val="16"/>
                    </w:rPr>
                    <w:pPrChange w:id="5656" w:author="King, Darryl" w:date="2021-09-23T10:38:00Z">
                      <w:pPr>
                        <w:autoSpaceDE w:val="0"/>
                        <w:autoSpaceDN w:val="0"/>
                        <w:adjustRightInd w:val="0"/>
                        <w:spacing w:after="0" w:line="240" w:lineRule="auto"/>
                        <w:jc w:val="center"/>
                      </w:pPr>
                    </w:pPrChange>
                  </w:pPr>
                  <w:del w:id="5657" w:author="King, Darryl" w:date="2021-09-23T10:37:00Z">
                    <w:r w:rsidRPr="00BB7090" w:rsidDel="00CE24DF">
                      <w:rPr>
                        <w:rFonts w:asciiTheme="majorHAnsi" w:hAnsiTheme="majorHAnsi" w:cstheme="majorHAnsi"/>
                        <w:color w:val="000000"/>
                        <w:sz w:val="16"/>
                        <w:szCs w:val="16"/>
                      </w:rPr>
                      <w:delText>W32</w:delText>
                    </w:r>
                  </w:del>
                </w:p>
              </w:tc>
              <w:tc>
                <w:tcPr>
                  <w:tcW w:w="1103" w:type="dxa"/>
                  <w:tcBorders>
                    <w:top w:val="nil"/>
                    <w:left w:val="nil"/>
                    <w:bottom w:val="nil"/>
                    <w:right w:val="nil"/>
                  </w:tcBorders>
                  <w:vAlign w:val="bottom"/>
                </w:tcPr>
                <w:p w14:paraId="0DFF64B5" w14:textId="44693585" w:rsidR="00BB7090" w:rsidRPr="00BB7090" w:rsidDel="00CE24DF" w:rsidRDefault="00BB7090">
                  <w:pPr>
                    <w:pStyle w:val="ListBullet"/>
                    <w:numPr>
                      <w:ilvl w:val="0"/>
                      <w:numId w:val="0"/>
                    </w:numPr>
                    <w:ind w:left="216" w:hanging="216"/>
                    <w:rPr>
                      <w:del w:id="5658" w:author="King, Darryl" w:date="2021-09-23T10:37:00Z"/>
                      <w:rFonts w:asciiTheme="majorHAnsi" w:hAnsiTheme="majorHAnsi" w:cstheme="majorHAnsi"/>
                      <w:color w:val="000000"/>
                      <w:sz w:val="16"/>
                      <w:szCs w:val="16"/>
                    </w:rPr>
                    <w:pPrChange w:id="5659" w:author="King, Darryl" w:date="2021-09-23T10:38:00Z">
                      <w:pPr>
                        <w:autoSpaceDE w:val="0"/>
                        <w:autoSpaceDN w:val="0"/>
                        <w:adjustRightInd w:val="0"/>
                        <w:spacing w:after="0" w:line="240" w:lineRule="auto"/>
                        <w:ind w:right="10"/>
                        <w:jc w:val="right"/>
                      </w:pPr>
                    </w:pPrChange>
                  </w:pPr>
                  <w:del w:id="5660" w:author="King, Darryl" w:date="2021-09-23T10:37:00Z">
                    <w:r w:rsidRPr="00BB7090" w:rsidDel="00CE24DF">
                      <w:rPr>
                        <w:rFonts w:asciiTheme="majorHAnsi" w:hAnsiTheme="majorHAnsi" w:cstheme="majorHAnsi"/>
                        <w:color w:val="000000"/>
                        <w:sz w:val="16"/>
                        <w:szCs w:val="16"/>
                      </w:rPr>
                      <w:delText>-4215678.</w:delText>
                    </w:r>
                  </w:del>
                </w:p>
              </w:tc>
              <w:tc>
                <w:tcPr>
                  <w:tcW w:w="1207" w:type="dxa"/>
                  <w:tcBorders>
                    <w:top w:val="nil"/>
                    <w:left w:val="nil"/>
                    <w:bottom w:val="nil"/>
                    <w:right w:val="nil"/>
                  </w:tcBorders>
                  <w:vAlign w:val="bottom"/>
                </w:tcPr>
                <w:p w14:paraId="19C72057" w14:textId="41EB4F41" w:rsidR="00BB7090" w:rsidRPr="00BB7090" w:rsidDel="00CE24DF" w:rsidRDefault="00BB7090">
                  <w:pPr>
                    <w:pStyle w:val="ListBullet"/>
                    <w:numPr>
                      <w:ilvl w:val="0"/>
                      <w:numId w:val="0"/>
                    </w:numPr>
                    <w:ind w:left="216" w:hanging="216"/>
                    <w:rPr>
                      <w:del w:id="5661" w:author="King, Darryl" w:date="2021-09-23T10:37:00Z"/>
                      <w:rFonts w:asciiTheme="majorHAnsi" w:hAnsiTheme="majorHAnsi" w:cstheme="majorHAnsi"/>
                      <w:color w:val="000000"/>
                      <w:sz w:val="16"/>
                      <w:szCs w:val="16"/>
                    </w:rPr>
                    <w:pPrChange w:id="5662" w:author="King, Darryl" w:date="2021-09-23T10:38:00Z">
                      <w:pPr>
                        <w:autoSpaceDE w:val="0"/>
                        <w:autoSpaceDN w:val="0"/>
                        <w:adjustRightInd w:val="0"/>
                        <w:spacing w:after="0" w:line="240" w:lineRule="auto"/>
                        <w:ind w:right="10"/>
                        <w:jc w:val="right"/>
                      </w:pPr>
                    </w:pPrChange>
                  </w:pPr>
                  <w:del w:id="5663" w:author="King, Darryl" w:date="2021-09-23T10:37:00Z">
                    <w:r w:rsidRPr="00BB7090" w:rsidDel="00CE24DF">
                      <w:rPr>
                        <w:rFonts w:asciiTheme="majorHAnsi" w:hAnsiTheme="majorHAnsi" w:cstheme="majorHAnsi"/>
                        <w:color w:val="000000"/>
                        <w:sz w:val="16"/>
                        <w:szCs w:val="16"/>
                      </w:rPr>
                      <w:delText>380241.0</w:delText>
                    </w:r>
                  </w:del>
                </w:p>
              </w:tc>
              <w:tc>
                <w:tcPr>
                  <w:tcW w:w="1208" w:type="dxa"/>
                  <w:tcBorders>
                    <w:top w:val="nil"/>
                    <w:left w:val="nil"/>
                    <w:bottom w:val="nil"/>
                    <w:right w:val="nil"/>
                  </w:tcBorders>
                  <w:vAlign w:val="bottom"/>
                </w:tcPr>
                <w:p w14:paraId="07306002" w14:textId="391612B6" w:rsidR="00BB7090" w:rsidRPr="00BB7090" w:rsidDel="00CE24DF" w:rsidRDefault="00BB7090">
                  <w:pPr>
                    <w:pStyle w:val="ListBullet"/>
                    <w:numPr>
                      <w:ilvl w:val="0"/>
                      <w:numId w:val="0"/>
                    </w:numPr>
                    <w:ind w:left="216" w:hanging="216"/>
                    <w:rPr>
                      <w:del w:id="5664" w:author="King, Darryl" w:date="2021-09-23T10:37:00Z"/>
                      <w:rFonts w:asciiTheme="majorHAnsi" w:hAnsiTheme="majorHAnsi" w:cstheme="majorHAnsi"/>
                      <w:color w:val="000000"/>
                      <w:sz w:val="16"/>
                      <w:szCs w:val="16"/>
                    </w:rPr>
                    <w:pPrChange w:id="5665" w:author="King, Darryl" w:date="2021-09-23T10:38:00Z">
                      <w:pPr>
                        <w:autoSpaceDE w:val="0"/>
                        <w:autoSpaceDN w:val="0"/>
                        <w:adjustRightInd w:val="0"/>
                        <w:spacing w:after="0" w:line="240" w:lineRule="auto"/>
                        <w:ind w:right="10"/>
                        <w:jc w:val="right"/>
                      </w:pPr>
                    </w:pPrChange>
                  </w:pPr>
                  <w:del w:id="5666" w:author="King, Darryl" w:date="2021-09-23T10:37:00Z">
                    <w:r w:rsidRPr="00BB7090" w:rsidDel="00CE24DF">
                      <w:rPr>
                        <w:rFonts w:asciiTheme="majorHAnsi" w:hAnsiTheme="majorHAnsi" w:cstheme="majorHAnsi"/>
                        <w:color w:val="000000"/>
                        <w:sz w:val="16"/>
                        <w:szCs w:val="16"/>
                      </w:rPr>
                      <w:delText>-11.08686</w:delText>
                    </w:r>
                  </w:del>
                </w:p>
              </w:tc>
              <w:tc>
                <w:tcPr>
                  <w:tcW w:w="997" w:type="dxa"/>
                  <w:tcBorders>
                    <w:top w:val="nil"/>
                    <w:left w:val="nil"/>
                    <w:bottom w:val="nil"/>
                    <w:right w:val="nil"/>
                  </w:tcBorders>
                  <w:vAlign w:val="bottom"/>
                </w:tcPr>
                <w:p w14:paraId="65DFDB41" w14:textId="759E9478" w:rsidR="00BB7090" w:rsidRPr="00BB7090" w:rsidDel="00CE24DF" w:rsidRDefault="00BB7090">
                  <w:pPr>
                    <w:pStyle w:val="ListBullet"/>
                    <w:numPr>
                      <w:ilvl w:val="0"/>
                      <w:numId w:val="0"/>
                    </w:numPr>
                    <w:ind w:left="216" w:hanging="216"/>
                    <w:rPr>
                      <w:del w:id="5667" w:author="King, Darryl" w:date="2021-09-23T10:37:00Z"/>
                      <w:rFonts w:asciiTheme="majorHAnsi" w:hAnsiTheme="majorHAnsi" w:cstheme="majorHAnsi"/>
                      <w:color w:val="000000"/>
                      <w:sz w:val="16"/>
                      <w:szCs w:val="16"/>
                    </w:rPr>
                    <w:pPrChange w:id="5668" w:author="King, Darryl" w:date="2021-09-23T10:38:00Z">
                      <w:pPr>
                        <w:autoSpaceDE w:val="0"/>
                        <w:autoSpaceDN w:val="0"/>
                        <w:adjustRightInd w:val="0"/>
                        <w:spacing w:after="0" w:line="240" w:lineRule="auto"/>
                        <w:ind w:right="10"/>
                        <w:jc w:val="right"/>
                      </w:pPr>
                    </w:pPrChange>
                  </w:pPr>
                  <w:del w:id="566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60BA927" w14:textId="1ECFB9BE" w:rsidTr="00065FB3">
              <w:trPr>
                <w:trHeight w:val="66"/>
                <w:jc w:val="center"/>
                <w:del w:id="5670" w:author="King, Darryl" w:date="2021-09-23T10:37:00Z"/>
              </w:trPr>
              <w:tc>
                <w:tcPr>
                  <w:tcW w:w="2017" w:type="dxa"/>
                  <w:tcBorders>
                    <w:top w:val="nil"/>
                    <w:left w:val="nil"/>
                    <w:bottom w:val="nil"/>
                    <w:right w:val="nil"/>
                  </w:tcBorders>
                  <w:vAlign w:val="bottom"/>
                </w:tcPr>
                <w:p w14:paraId="77C6ACEA" w14:textId="683F1FE3" w:rsidR="00BB7090" w:rsidRPr="00BB7090" w:rsidDel="00CE24DF" w:rsidRDefault="00BB7090">
                  <w:pPr>
                    <w:pStyle w:val="ListBullet"/>
                    <w:numPr>
                      <w:ilvl w:val="0"/>
                      <w:numId w:val="0"/>
                    </w:numPr>
                    <w:ind w:left="216" w:hanging="216"/>
                    <w:rPr>
                      <w:del w:id="5671" w:author="King, Darryl" w:date="2021-09-23T10:37:00Z"/>
                      <w:rFonts w:asciiTheme="majorHAnsi" w:hAnsiTheme="majorHAnsi" w:cstheme="majorHAnsi"/>
                      <w:color w:val="000000"/>
                      <w:sz w:val="16"/>
                      <w:szCs w:val="16"/>
                    </w:rPr>
                    <w:pPrChange w:id="5672" w:author="King, Darryl" w:date="2021-09-23T10:38:00Z">
                      <w:pPr>
                        <w:autoSpaceDE w:val="0"/>
                        <w:autoSpaceDN w:val="0"/>
                        <w:adjustRightInd w:val="0"/>
                        <w:spacing w:after="0" w:line="240" w:lineRule="auto"/>
                        <w:jc w:val="center"/>
                      </w:pPr>
                    </w:pPrChange>
                  </w:pPr>
                  <w:del w:id="5673" w:author="King, Darryl" w:date="2021-09-23T10:37:00Z">
                    <w:r w:rsidRPr="00BB7090" w:rsidDel="00CE24DF">
                      <w:rPr>
                        <w:rFonts w:asciiTheme="majorHAnsi" w:hAnsiTheme="majorHAnsi" w:cstheme="majorHAnsi"/>
                        <w:color w:val="000000"/>
                        <w:sz w:val="16"/>
                        <w:szCs w:val="16"/>
                      </w:rPr>
                      <w:delText>W33</w:delText>
                    </w:r>
                  </w:del>
                </w:p>
              </w:tc>
              <w:tc>
                <w:tcPr>
                  <w:tcW w:w="1103" w:type="dxa"/>
                  <w:tcBorders>
                    <w:top w:val="nil"/>
                    <w:left w:val="nil"/>
                    <w:bottom w:val="nil"/>
                    <w:right w:val="nil"/>
                  </w:tcBorders>
                  <w:vAlign w:val="bottom"/>
                </w:tcPr>
                <w:p w14:paraId="1BE48F3C" w14:textId="0856D30A" w:rsidR="00BB7090" w:rsidRPr="00BB7090" w:rsidDel="00CE24DF" w:rsidRDefault="00BB7090">
                  <w:pPr>
                    <w:pStyle w:val="ListBullet"/>
                    <w:numPr>
                      <w:ilvl w:val="0"/>
                      <w:numId w:val="0"/>
                    </w:numPr>
                    <w:ind w:left="216" w:hanging="216"/>
                    <w:rPr>
                      <w:del w:id="5674" w:author="King, Darryl" w:date="2021-09-23T10:37:00Z"/>
                      <w:rFonts w:asciiTheme="majorHAnsi" w:hAnsiTheme="majorHAnsi" w:cstheme="majorHAnsi"/>
                      <w:color w:val="000000"/>
                      <w:sz w:val="16"/>
                      <w:szCs w:val="16"/>
                    </w:rPr>
                    <w:pPrChange w:id="5675" w:author="King, Darryl" w:date="2021-09-23T10:38:00Z">
                      <w:pPr>
                        <w:autoSpaceDE w:val="0"/>
                        <w:autoSpaceDN w:val="0"/>
                        <w:adjustRightInd w:val="0"/>
                        <w:spacing w:after="0" w:line="240" w:lineRule="auto"/>
                        <w:ind w:right="10"/>
                        <w:jc w:val="right"/>
                      </w:pPr>
                    </w:pPrChange>
                  </w:pPr>
                  <w:del w:id="5676" w:author="King, Darryl" w:date="2021-09-23T10:37:00Z">
                    <w:r w:rsidRPr="00BB7090" w:rsidDel="00CE24DF">
                      <w:rPr>
                        <w:rFonts w:asciiTheme="majorHAnsi" w:hAnsiTheme="majorHAnsi" w:cstheme="majorHAnsi"/>
                        <w:color w:val="000000"/>
                        <w:sz w:val="16"/>
                        <w:szCs w:val="16"/>
                      </w:rPr>
                      <w:delText>-1065674.</w:delText>
                    </w:r>
                  </w:del>
                </w:p>
              </w:tc>
              <w:tc>
                <w:tcPr>
                  <w:tcW w:w="1207" w:type="dxa"/>
                  <w:tcBorders>
                    <w:top w:val="nil"/>
                    <w:left w:val="nil"/>
                    <w:bottom w:val="nil"/>
                    <w:right w:val="nil"/>
                  </w:tcBorders>
                  <w:vAlign w:val="bottom"/>
                </w:tcPr>
                <w:p w14:paraId="2A57BEF3" w14:textId="206A5711" w:rsidR="00BB7090" w:rsidRPr="00BB7090" w:rsidDel="00CE24DF" w:rsidRDefault="00BB7090">
                  <w:pPr>
                    <w:pStyle w:val="ListBullet"/>
                    <w:numPr>
                      <w:ilvl w:val="0"/>
                      <w:numId w:val="0"/>
                    </w:numPr>
                    <w:ind w:left="216" w:hanging="216"/>
                    <w:rPr>
                      <w:del w:id="5677" w:author="King, Darryl" w:date="2021-09-23T10:37:00Z"/>
                      <w:rFonts w:asciiTheme="majorHAnsi" w:hAnsiTheme="majorHAnsi" w:cstheme="majorHAnsi"/>
                      <w:color w:val="000000"/>
                      <w:sz w:val="16"/>
                      <w:szCs w:val="16"/>
                    </w:rPr>
                    <w:pPrChange w:id="5678" w:author="King, Darryl" w:date="2021-09-23T10:38:00Z">
                      <w:pPr>
                        <w:autoSpaceDE w:val="0"/>
                        <w:autoSpaceDN w:val="0"/>
                        <w:adjustRightInd w:val="0"/>
                        <w:spacing w:after="0" w:line="240" w:lineRule="auto"/>
                        <w:ind w:right="10"/>
                        <w:jc w:val="right"/>
                      </w:pPr>
                    </w:pPrChange>
                  </w:pPr>
                  <w:del w:id="5679" w:author="King, Darryl" w:date="2021-09-23T10:37:00Z">
                    <w:r w:rsidRPr="00BB7090" w:rsidDel="00CE24DF">
                      <w:rPr>
                        <w:rFonts w:asciiTheme="majorHAnsi" w:hAnsiTheme="majorHAnsi" w:cstheme="majorHAnsi"/>
                        <w:color w:val="000000"/>
                        <w:sz w:val="16"/>
                        <w:szCs w:val="16"/>
                      </w:rPr>
                      <w:delText>245269.6</w:delText>
                    </w:r>
                  </w:del>
                </w:p>
              </w:tc>
              <w:tc>
                <w:tcPr>
                  <w:tcW w:w="1208" w:type="dxa"/>
                  <w:tcBorders>
                    <w:top w:val="nil"/>
                    <w:left w:val="nil"/>
                    <w:bottom w:val="nil"/>
                    <w:right w:val="nil"/>
                  </w:tcBorders>
                  <w:vAlign w:val="bottom"/>
                </w:tcPr>
                <w:p w14:paraId="03453511" w14:textId="142FEE69" w:rsidR="00BB7090" w:rsidRPr="00BB7090" w:rsidDel="00CE24DF" w:rsidRDefault="00BB7090">
                  <w:pPr>
                    <w:pStyle w:val="ListBullet"/>
                    <w:numPr>
                      <w:ilvl w:val="0"/>
                      <w:numId w:val="0"/>
                    </w:numPr>
                    <w:ind w:left="216" w:hanging="216"/>
                    <w:rPr>
                      <w:del w:id="5680" w:author="King, Darryl" w:date="2021-09-23T10:37:00Z"/>
                      <w:rFonts w:asciiTheme="majorHAnsi" w:hAnsiTheme="majorHAnsi" w:cstheme="majorHAnsi"/>
                      <w:color w:val="000000"/>
                      <w:sz w:val="16"/>
                      <w:szCs w:val="16"/>
                    </w:rPr>
                    <w:pPrChange w:id="5681" w:author="King, Darryl" w:date="2021-09-23T10:38:00Z">
                      <w:pPr>
                        <w:autoSpaceDE w:val="0"/>
                        <w:autoSpaceDN w:val="0"/>
                        <w:adjustRightInd w:val="0"/>
                        <w:spacing w:after="0" w:line="240" w:lineRule="auto"/>
                        <w:ind w:right="10"/>
                        <w:jc w:val="right"/>
                      </w:pPr>
                    </w:pPrChange>
                  </w:pPr>
                  <w:del w:id="5682" w:author="King, Darryl" w:date="2021-09-23T10:37:00Z">
                    <w:r w:rsidRPr="00BB7090" w:rsidDel="00CE24DF">
                      <w:rPr>
                        <w:rFonts w:asciiTheme="majorHAnsi" w:hAnsiTheme="majorHAnsi" w:cstheme="majorHAnsi"/>
                        <w:color w:val="000000"/>
                        <w:sz w:val="16"/>
                        <w:szCs w:val="16"/>
                      </w:rPr>
                      <w:delText>-4.344907</w:delText>
                    </w:r>
                  </w:del>
                </w:p>
              </w:tc>
              <w:tc>
                <w:tcPr>
                  <w:tcW w:w="997" w:type="dxa"/>
                  <w:tcBorders>
                    <w:top w:val="nil"/>
                    <w:left w:val="nil"/>
                    <w:bottom w:val="nil"/>
                    <w:right w:val="nil"/>
                  </w:tcBorders>
                  <w:vAlign w:val="bottom"/>
                </w:tcPr>
                <w:p w14:paraId="111176EA" w14:textId="7A0EA4A8" w:rsidR="00BB7090" w:rsidRPr="00BB7090" w:rsidDel="00CE24DF" w:rsidRDefault="00BB7090">
                  <w:pPr>
                    <w:pStyle w:val="ListBullet"/>
                    <w:numPr>
                      <w:ilvl w:val="0"/>
                      <w:numId w:val="0"/>
                    </w:numPr>
                    <w:ind w:left="216" w:hanging="216"/>
                    <w:rPr>
                      <w:del w:id="5683" w:author="King, Darryl" w:date="2021-09-23T10:37:00Z"/>
                      <w:rFonts w:asciiTheme="majorHAnsi" w:hAnsiTheme="majorHAnsi" w:cstheme="majorHAnsi"/>
                      <w:color w:val="000000"/>
                      <w:sz w:val="16"/>
                      <w:szCs w:val="16"/>
                    </w:rPr>
                    <w:pPrChange w:id="5684" w:author="King, Darryl" w:date="2021-09-23T10:38:00Z">
                      <w:pPr>
                        <w:autoSpaceDE w:val="0"/>
                        <w:autoSpaceDN w:val="0"/>
                        <w:adjustRightInd w:val="0"/>
                        <w:spacing w:after="0" w:line="240" w:lineRule="auto"/>
                        <w:ind w:right="10"/>
                        <w:jc w:val="right"/>
                      </w:pPr>
                    </w:pPrChange>
                  </w:pPr>
                  <w:del w:id="568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E3FB060" w14:textId="07240A4E" w:rsidTr="00065FB3">
              <w:trPr>
                <w:trHeight w:val="66"/>
                <w:jc w:val="center"/>
                <w:del w:id="5686" w:author="King, Darryl" w:date="2021-09-23T10:37:00Z"/>
              </w:trPr>
              <w:tc>
                <w:tcPr>
                  <w:tcW w:w="2017" w:type="dxa"/>
                  <w:tcBorders>
                    <w:top w:val="nil"/>
                    <w:left w:val="nil"/>
                    <w:bottom w:val="nil"/>
                    <w:right w:val="nil"/>
                  </w:tcBorders>
                  <w:vAlign w:val="bottom"/>
                </w:tcPr>
                <w:p w14:paraId="68652C36" w14:textId="2CE213CA" w:rsidR="00BB7090" w:rsidRPr="00BB7090" w:rsidDel="00CE24DF" w:rsidRDefault="00BB7090">
                  <w:pPr>
                    <w:pStyle w:val="ListBullet"/>
                    <w:numPr>
                      <w:ilvl w:val="0"/>
                      <w:numId w:val="0"/>
                    </w:numPr>
                    <w:ind w:left="216" w:hanging="216"/>
                    <w:rPr>
                      <w:del w:id="5687" w:author="King, Darryl" w:date="2021-09-23T10:37:00Z"/>
                      <w:rFonts w:asciiTheme="majorHAnsi" w:hAnsiTheme="majorHAnsi" w:cstheme="majorHAnsi"/>
                      <w:color w:val="000000"/>
                      <w:sz w:val="16"/>
                      <w:szCs w:val="16"/>
                    </w:rPr>
                    <w:pPrChange w:id="5688" w:author="King, Darryl" w:date="2021-09-23T10:38:00Z">
                      <w:pPr>
                        <w:autoSpaceDE w:val="0"/>
                        <w:autoSpaceDN w:val="0"/>
                        <w:adjustRightInd w:val="0"/>
                        <w:spacing w:after="0" w:line="240" w:lineRule="auto"/>
                        <w:jc w:val="center"/>
                      </w:pPr>
                    </w:pPrChange>
                  </w:pPr>
                  <w:del w:id="5689" w:author="King, Darryl" w:date="2021-09-23T10:37:00Z">
                    <w:r w:rsidRPr="00BB7090" w:rsidDel="00CE24DF">
                      <w:rPr>
                        <w:rFonts w:asciiTheme="majorHAnsi" w:hAnsiTheme="majorHAnsi" w:cstheme="majorHAnsi"/>
                        <w:color w:val="000000"/>
                        <w:sz w:val="16"/>
                        <w:szCs w:val="16"/>
                      </w:rPr>
                      <w:delText>W34</w:delText>
                    </w:r>
                  </w:del>
                </w:p>
              </w:tc>
              <w:tc>
                <w:tcPr>
                  <w:tcW w:w="1103" w:type="dxa"/>
                  <w:tcBorders>
                    <w:top w:val="nil"/>
                    <w:left w:val="nil"/>
                    <w:bottom w:val="nil"/>
                    <w:right w:val="nil"/>
                  </w:tcBorders>
                  <w:vAlign w:val="bottom"/>
                </w:tcPr>
                <w:p w14:paraId="0C5DF4CD" w14:textId="30A863FD" w:rsidR="00BB7090" w:rsidRPr="00BB7090" w:rsidDel="00CE24DF" w:rsidRDefault="00BB7090">
                  <w:pPr>
                    <w:pStyle w:val="ListBullet"/>
                    <w:numPr>
                      <w:ilvl w:val="0"/>
                      <w:numId w:val="0"/>
                    </w:numPr>
                    <w:ind w:left="216" w:hanging="216"/>
                    <w:rPr>
                      <w:del w:id="5690" w:author="King, Darryl" w:date="2021-09-23T10:37:00Z"/>
                      <w:rFonts w:asciiTheme="majorHAnsi" w:hAnsiTheme="majorHAnsi" w:cstheme="majorHAnsi"/>
                      <w:color w:val="000000"/>
                      <w:sz w:val="16"/>
                      <w:szCs w:val="16"/>
                    </w:rPr>
                    <w:pPrChange w:id="5691" w:author="King, Darryl" w:date="2021-09-23T10:38:00Z">
                      <w:pPr>
                        <w:autoSpaceDE w:val="0"/>
                        <w:autoSpaceDN w:val="0"/>
                        <w:adjustRightInd w:val="0"/>
                        <w:spacing w:after="0" w:line="240" w:lineRule="auto"/>
                        <w:ind w:right="10"/>
                        <w:jc w:val="right"/>
                      </w:pPr>
                    </w:pPrChange>
                  </w:pPr>
                  <w:del w:id="5692" w:author="King, Darryl" w:date="2021-09-23T10:37:00Z">
                    <w:r w:rsidRPr="00BB7090" w:rsidDel="00CE24DF">
                      <w:rPr>
                        <w:rFonts w:asciiTheme="majorHAnsi" w:hAnsiTheme="majorHAnsi" w:cstheme="majorHAnsi"/>
                        <w:color w:val="000000"/>
                        <w:sz w:val="16"/>
                        <w:szCs w:val="16"/>
                      </w:rPr>
                      <w:delText>-3036354.</w:delText>
                    </w:r>
                  </w:del>
                </w:p>
              </w:tc>
              <w:tc>
                <w:tcPr>
                  <w:tcW w:w="1207" w:type="dxa"/>
                  <w:tcBorders>
                    <w:top w:val="nil"/>
                    <w:left w:val="nil"/>
                    <w:bottom w:val="nil"/>
                    <w:right w:val="nil"/>
                  </w:tcBorders>
                  <w:vAlign w:val="bottom"/>
                </w:tcPr>
                <w:p w14:paraId="0B852681" w14:textId="6394DA90" w:rsidR="00BB7090" w:rsidRPr="00BB7090" w:rsidDel="00CE24DF" w:rsidRDefault="00BB7090">
                  <w:pPr>
                    <w:pStyle w:val="ListBullet"/>
                    <w:numPr>
                      <w:ilvl w:val="0"/>
                      <w:numId w:val="0"/>
                    </w:numPr>
                    <w:ind w:left="216" w:hanging="216"/>
                    <w:rPr>
                      <w:del w:id="5693" w:author="King, Darryl" w:date="2021-09-23T10:37:00Z"/>
                      <w:rFonts w:asciiTheme="majorHAnsi" w:hAnsiTheme="majorHAnsi" w:cstheme="majorHAnsi"/>
                      <w:color w:val="000000"/>
                      <w:sz w:val="16"/>
                      <w:szCs w:val="16"/>
                    </w:rPr>
                    <w:pPrChange w:id="5694" w:author="King, Darryl" w:date="2021-09-23T10:38:00Z">
                      <w:pPr>
                        <w:autoSpaceDE w:val="0"/>
                        <w:autoSpaceDN w:val="0"/>
                        <w:adjustRightInd w:val="0"/>
                        <w:spacing w:after="0" w:line="240" w:lineRule="auto"/>
                        <w:ind w:right="10"/>
                        <w:jc w:val="right"/>
                      </w:pPr>
                    </w:pPrChange>
                  </w:pPr>
                  <w:del w:id="5695" w:author="King, Darryl" w:date="2021-09-23T10:37:00Z">
                    <w:r w:rsidRPr="00BB7090" w:rsidDel="00CE24DF">
                      <w:rPr>
                        <w:rFonts w:asciiTheme="majorHAnsi" w:hAnsiTheme="majorHAnsi" w:cstheme="majorHAnsi"/>
                        <w:color w:val="000000"/>
                        <w:sz w:val="16"/>
                        <w:szCs w:val="16"/>
                      </w:rPr>
                      <w:delText>300596.6</w:delText>
                    </w:r>
                  </w:del>
                </w:p>
              </w:tc>
              <w:tc>
                <w:tcPr>
                  <w:tcW w:w="1208" w:type="dxa"/>
                  <w:tcBorders>
                    <w:top w:val="nil"/>
                    <w:left w:val="nil"/>
                    <w:bottom w:val="nil"/>
                    <w:right w:val="nil"/>
                  </w:tcBorders>
                  <w:vAlign w:val="bottom"/>
                </w:tcPr>
                <w:p w14:paraId="0E22E807" w14:textId="525FD44C" w:rsidR="00BB7090" w:rsidRPr="00BB7090" w:rsidDel="00CE24DF" w:rsidRDefault="00BB7090">
                  <w:pPr>
                    <w:pStyle w:val="ListBullet"/>
                    <w:numPr>
                      <w:ilvl w:val="0"/>
                      <w:numId w:val="0"/>
                    </w:numPr>
                    <w:ind w:left="216" w:hanging="216"/>
                    <w:rPr>
                      <w:del w:id="5696" w:author="King, Darryl" w:date="2021-09-23T10:37:00Z"/>
                      <w:rFonts w:asciiTheme="majorHAnsi" w:hAnsiTheme="majorHAnsi" w:cstheme="majorHAnsi"/>
                      <w:color w:val="000000"/>
                      <w:sz w:val="16"/>
                      <w:szCs w:val="16"/>
                    </w:rPr>
                    <w:pPrChange w:id="5697" w:author="King, Darryl" w:date="2021-09-23T10:38:00Z">
                      <w:pPr>
                        <w:autoSpaceDE w:val="0"/>
                        <w:autoSpaceDN w:val="0"/>
                        <w:adjustRightInd w:val="0"/>
                        <w:spacing w:after="0" w:line="240" w:lineRule="auto"/>
                        <w:ind w:right="10"/>
                        <w:jc w:val="right"/>
                      </w:pPr>
                    </w:pPrChange>
                  </w:pPr>
                  <w:del w:id="5698" w:author="King, Darryl" w:date="2021-09-23T10:37:00Z">
                    <w:r w:rsidRPr="00BB7090" w:rsidDel="00CE24DF">
                      <w:rPr>
                        <w:rFonts w:asciiTheme="majorHAnsi" w:hAnsiTheme="majorHAnsi" w:cstheme="majorHAnsi"/>
                        <w:color w:val="000000"/>
                        <w:sz w:val="16"/>
                        <w:szCs w:val="16"/>
                      </w:rPr>
                      <w:delText>-10.10109</w:delText>
                    </w:r>
                  </w:del>
                </w:p>
              </w:tc>
              <w:tc>
                <w:tcPr>
                  <w:tcW w:w="997" w:type="dxa"/>
                  <w:tcBorders>
                    <w:top w:val="nil"/>
                    <w:left w:val="nil"/>
                    <w:bottom w:val="nil"/>
                    <w:right w:val="nil"/>
                  </w:tcBorders>
                  <w:vAlign w:val="bottom"/>
                </w:tcPr>
                <w:p w14:paraId="6C2BFAC1" w14:textId="27B2884F" w:rsidR="00BB7090" w:rsidRPr="00BB7090" w:rsidDel="00CE24DF" w:rsidRDefault="00BB7090">
                  <w:pPr>
                    <w:pStyle w:val="ListBullet"/>
                    <w:numPr>
                      <w:ilvl w:val="0"/>
                      <w:numId w:val="0"/>
                    </w:numPr>
                    <w:ind w:left="216" w:hanging="216"/>
                    <w:rPr>
                      <w:del w:id="5699" w:author="King, Darryl" w:date="2021-09-23T10:37:00Z"/>
                      <w:rFonts w:asciiTheme="majorHAnsi" w:hAnsiTheme="majorHAnsi" w:cstheme="majorHAnsi"/>
                      <w:color w:val="000000"/>
                      <w:sz w:val="16"/>
                      <w:szCs w:val="16"/>
                    </w:rPr>
                    <w:pPrChange w:id="5700" w:author="King, Darryl" w:date="2021-09-23T10:38:00Z">
                      <w:pPr>
                        <w:autoSpaceDE w:val="0"/>
                        <w:autoSpaceDN w:val="0"/>
                        <w:adjustRightInd w:val="0"/>
                        <w:spacing w:after="0" w:line="240" w:lineRule="auto"/>
                        <w:ind w:right="10"/>
                        <w:jc w:val="right"/>
                      </w:pPr>
                    </w:pPrChange>
                  </w:pPr>
                  <w:del w:id="570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8B9CBA7" w14:textId="3421D126" w:rsidTr="00065FB3">
              <w:trPr>
                <w:trHeight w:val="66"/>
                <w:jc w:val="center"/>
                <w:del w:id="5702" w:author="King, Darryl" w:date="2021-09-23T10:37:00Z"/>
              </w:trPr>
              <w:tc>
                <w:tcPr>
                  <w:tcW w:w="2017" w:type="dxa"/>
                  <w:tcBorders>
                    <w:top w:val="nil"/>
                    <w:left w:val="nil"/>
                    <w:bottom w:val="nil"/>
                    <w:right w:val="nil"/>
                  </w:tcBorders>
                  <w:vAlign w:val="bottom"/>
                </w:tcPr>
                <w:p w14:paraId="1C5E533B" w14:textId="3FFD1C00" w:rsidR="00BB7090" w:rsidRPr="00BB7090" w:rsidDel="00CE24DF" w:rsidRDefault="00BB7090">
                  <w:pPr>
                    <w:pStyle w:val="ListBullet"/>
                    <w:numPr>
                      <w:ilvl w:val="0"/>
                      <w:numId w:val="0"/>
                    </w:numPr>
                    <w:ind w:left="216" w:hanging="216"/>
                    <w:rPr>
                      <w:del w:id="5703" w:author="King, Darryl" w:date="2021-09-23T10:37:00Z"/>
                      <w:rFonts w:asciiTheme="majorHAnsi" w:hAnsiTheme="majorHAnsi" w:cstheme="majorHAnsi"/>
                      <w:color w:val="000000"/>
                      <w:sz w:val="16"/>
                      <w:szCs w:val="16"/>
                    </w:rPr>
                    <w:pPrChange w:id="5704" w:author="King, Darryl" w:date="2021-09-23T10:38:00Z">
                      <w:pPr>
                        <w:autoSpaceDE w:val="0"/>
                        <w:autoSpaceDN w:val="0"/>
                        <w:adjustRightInd w:val="0"/>
                        <w:spacing w:after="0" w:line="240" w:lineRule="auto"/>
                        <w:jc w:val="center"/>
                      </w:pPr>
                    </w:pPrChange>
                  </w:pPr>
                  <w:del w:id="5705" w:author="King, Darryl" w:date="2021-09-23T10:37:00Z">
                    <w:r w:rsidRPr="00BB7090" w:rsidDel="00CE24DF">
                      <w:rPr>
                        <w:rFonts w:asciiTheme="majorHAnsi" w:hAnsiTheme="majorHAnsi" w:cstheme="majorHAnsi"/>
                        <w:color w:val="000000"/>
                        <w:sz w:val="16"/>
                        <w:szCs w:val="16"/>
                      </w:rPr>
                      <w:delText>W35</w:delText>
                    </w:r>
                  </w:del>
                </w:p>
              </w:tc>
              <w:tc>
                <w:tcPr>
                  <w:tcW w:w="1103" w:type="dxa"/>
                  <w:tcBorders>
                    <w:top w:val="nil"/>
                    <w:left w:val="nil"/>
                    <w:bottom w:val="nil"/>
                    <w:right w:val="nil"/>
                  </w:tcBorders>
                  <w:vAlign w:val="bottom"/>
                </w:tcPr>
                <w:p w14:paraId="69ABB7C0" w14:textId="558C0540" w:rsidR="00BB7090" w:rsidRPr="00BB7090" w:rsidDel="00CE24DF" w:rsidRDefault="00BB7090">
                  <w:pPr>
                    <w:pStyle w:val="ListBullet"/>
                    <w:numPr>
                      <w:ilvl w:val="0"/>
                      <w:numId w:val="0"/>
                    </w:numPr>
                    <w:ind w:left="216" w:hanging="216"/>
                    <w:rPr>
                      <w:del w:id="5706" w:author="King, Darryl" w:date="2021-09-23T10:37:00Z"/>
                      <w:rFonts w:asciiTheme="majorHAnsi" w:hAnsiTheme="majorHAnsi" w:cstheme="majorHAnsi"/>
                      <w:color w:val="000000"/>
                      <w:sz w:val="16"/>
                      <w:szCs w:val="16"/>
                    </w:rPr>
                    <w:pPrChange w:id="5707" w:author="King, Darryl" w:date="2021-09-23T10:38:00Z">
                      <w:pPr>
                        <w:autoSpaceDE w:val="0"/>
                        <w:autoSpaceDN w:val="0"/>
                        <w:adjustRightInd w:val="0"/>
                        <w:spacing w:after="0" w:line="240" w:lineRule="auto"/>
                        <w:ind w:right="10"/>
                        <w:jc w:val="right"/>
                      </w:pPr>
                    </w:pPrChange>
                  </w:pPr>
                  <w:del w:id="5708" w:author="King, Darryl" w:date="2021-09-23T10:37:00Z">
                    <w:r w:rsidRPr="00BB7090" w:rsidDel="00CE24DF">
                      <w:rPr>
                        <w:rFonts w:asciiTheme="majorHAnsi" w:hAnsiTheme="majorHAnsi" w:cstheme="majorHAnsi"/>
                        <w:color w:val="000000"/>
                        <w:sz w:val="16"/>
                        <w:szCs w:val="16"/>
                      </w:rPr>
                      <w:delText>-3798200.</w:delText>
                    </w:r>
                  </w:del>
                </w:p>
              </w:tc>
              <w:tc>
                <w:tcPr>
                  <w:tcW w:w="1207" w:type="dxa"/>
                  <w:tcBorders>
                    <w:top w:val="nil"/>
                    <w:left w:val="nil"/>
                    <w:bottom w:val="nil"/>
                    <w:right w:val="nil"/>
                  </w:tcBorders>
                  <w:vAlign w:val="bottom"/>
                </w:tcPr>
                <w:p w14:paraId="7BB53F3A" w14:textId="1097D040" w:rsidR="00BB7090" w:rsidRPr="00BB7090" w:rsidDel="00CE24DF" w:rsidRDefault="00BB7090">
                  <w:pPr>
                    <w:pStyle w:val="ListBullet"/>
                    <w:numPr>
                      <w:ilvl w:val="0"/>
                      <w:numId w:val="0"/>
                    </w:numPr>
                    <w:ind w:left="216" w:hanging="216"/>
                    <w:rPr>
                      <w:del w:id="5709" w:author="King, Darryl" w:date="2021-09-23T10:37:00Z"/>
                      <w:rFonts w:asciiTheme="majorHAnsi" w:hAnsiTheme="majorHAnsi" w:cstheme="majorHAnsi"/>
                      <w:color w:val="000000"/>
                      <w:sz w:val="16"/>
                      <w:szCs w:val="16"/>
                    </w:rPr>
                    <w:pPrChange w:id="5710" w:author="King, Darryl" w:date="2021-09-23T10:38:00Z">
                      <w:pPr>
                        <w:autoSpaceDE w:val="0"/>
                        <w:autoSpaceDN w:val="0"/>
                        <w:adjustRightInd w:val="0"/>
                        <w:spacing w:after="0" w:line="240" w:lineRule="auto"/>
                        <w:ind w:right="10"/>
                        <w:jc w:val="right"/>
                      </w:pPr>
                    </w:pPrChange>
                  </w:pPr>
                  <w:del w:id="5711" w:author="King, Darryl" w:date="2021-09-23T10:37:00Z">
                    <w:r w:rsidRPr="00BB7090" w:rsidDel="00CE24DF">
                      <w:rPr>
                        <w:rFonts w:asciiTheme="majorHAnsi" w:hAnsiTheme="majorHAnsi" w:cstheme="majorHAnsi"/>
                        <w:color w:val="000000"/>
                        <w:sz w:val="16"/>
                        <w:szCs w:val="16"/>
                      </w:rPr>
                      <w:delText>292802.0</w:delText>
                    </w:r>
                  </w:del>
                </w:p>
              </w:tc>
              <w:tc>
                <w:tcPr>
                  <w:tcW w:w="1208" w:type="dxa"/>
                  <w:tcBorders>
                    <w:top w:val="nil"/>
                    <w:left w:val="nil"/>
                    <w:bottom w:val="nil"/>
                    <w:right w:val="nil"/>
                  </w:tcBorders>
                  <w:vAlign w:val="bottom"/>
                </w:tcPr>
                <w:p w14:paraId="73478549" w14:textId="323D551A" w:rsidR="00BB7090" w:rsidRPr="00BB7090" w:rsidDel="00CE24DF" w:rsidRDefault="00BB7090">
                  <w:pPr>
                    <w:pStyle w:val="ListBullet"/>
                    <w:numPr>
                      <w:ilvl w:val="0"/>
                      <w:numId w:val="0"/>
                    </w:numPr>
                    <w:ind w:left="216" w:hanging="216"/>
                    <w:rPr>
                      <w:del w:id="5712" w:author="King, Darryl" w:date="2021-09-23T10:37:00Z"/>
                      <w:rFonts w:asciiTheme="majorHAnsi" w:hAnsiTheme="majorHAnsi" w:cstheme="majorHAnsi"/>
                      <w:color w:val="000000"/>
                      <w:sz w:val="16"/>
                      <w:szCs w:val="16"/>
                    </w:rPr>
                    <w:pPrChange w:id="5713" w:author="King, Darryl" w:date="2021-09-23T10:38:00Z">
                      <w:pPr>
                        <w:autoSpaceDE w:val="0"/>
                        <w:autoSpaceDN w:val="0"/>
                        <w:adjustRightInd w:val="0"/>
                        <w:spacing w:after="0" w:line="240" w:lineRule="auto"/>
                        <w:ind w:right="10"/>
                        <w:jc w:val="right"/>
                      </w:pPr>
                    </w:pPrChange>
                  </w:pPr>
                  <w:del w:id="5714" w:author="King, Darryl" w:date="2021-09-23T10:37:00Z">
                    <w:r w:rsidRPr="00BB7090" w:rsidDel="00CE24DF">
                      <w:rPr>
                        <w:rFonts w:asciiTheme="majorHAnsi" w:hAnsiTheme="majorHAnsi" w:cstheme="majorHAnsi"/>
                        <w:color w:val="000000"/>
                        <w:sz w:val="16"/>
                        <w:szCs w:val="16"/>
                      </w:rPr>
                      <w:delText>-12.97191</w:delText>
                    </w:r>
                  </w:del>
                </w:p>
              </w:tc>
              <w:tc>
                <w:tcPr>
                  <w:tcW w:w="997" w:type="dxa"/>
                  <w:tcBorders>
                    <w:top w:val="nil"/>
                    <w:left w:val="nil"/>
                    <w:bottom w:val="nil"/>
                    <w:right w:val="nil"/>
                  </w:tcBorders>
                  <w:vAlign w:val="bottom"/>
                </w:tcPr>
                <w:p w14:paraId="19D12D0B" w14:textId="0E92E32C" w:rsidR="00BB7090" w:rsidRPr="00BB7090" w:rsidDel="00CE24DF" w:rsidRDefault="00BB7090">
                  <w:pPr>
                    <w:pStyle w:val="ListBullet"/>
                    <w:numPr>
                      <w:ilvl w:val="0"/>
                      <w:numId w:val="0"/>
                    </w:numPr>
                    <w:ind w:left="216" w:hanging="216"/>
                    <w:rPr>
                      <w:del w:id="5715" w:author="King, Darryl" w:date="2021-09-23T10:37:00Z"/>
                      <w:rFonts w:asciiTheme="majorHAnsi" w:hAnsiTheme="majorHAnsi" w:cstheme="majorHAnsi"/>
                      <w:color w:val="000000"/>
                      <w:sz w:val="16"/>
                      <w:szCs w:val="16"/>
                    </w:rPr>
                    <w:pPrChange w:id="5716" w:author="King, Darryl" w:date="2021-09-23T10:38:00Z">
                      <w:pPr>
                        <w:autoSpaceDE w:val="0"/>
                        <w:autoSpaceDN w:val="0"/>
                        <w:adjustRightInd w:val="0"/>
                        <w:spacing w:after="0" w:line="240" w:lineRule="auto"/>
                        <w:ind w:right="10"/>
                        <w:jc w:val="right"/>
                      </w:pPr>
                    </w:pPrChange>
                  </w:pPr>
                  <w:del w:id="571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710F9F6" w14:textId="2D886C7D" w:rsidTr="00065FB3">
              <w:trPr>
                <w:trHeight w:val="66"/>
                <w:jc w:val="center"/>
                <w:del w:id="5718" w:author="King, Darryl" w:date="2021-09-23T10:37:00Z"/>
              </w:trPr>
              <w:tc>
                <w:tcPr>
                  <w:tcW w:w="2017" w:type="dxa"/>
                  <w:tcBorders>
                    <w:top w:val="nil"/>
                    <w:left w:val="nil"/>
                    <w:bottom w:val="nil"/>
                    <w:right w:val="nil"/>
                  </w:tcBorders>
                  <w:vAlign w:val="bottom"/>
                </w:tcPr>
                <w:p w14:paraId="5AC6722D" w14:textId="02DA6C19" w:rsidR="00BB7090" w:rsidRPr="00BB7090" w:rsidDel="00CE24DF" w:rsidRDefault="00BB7090">
                  <w:pPr>
                    <w:pStyle w:val="ListBullet"/>
                    <w:numPr>
                      <w:ilvl w:val="0"/>
                      <w:numId w:val="0"/>
                    </w:numPr>
                    <w:ind w:left="216" w:hanging="216"/>
                    <w:rPr>
                      <w:del w:id="5719" w:author="King, Darryl" w:date="2021-09-23T10:37:00Z"/>
                      <w:rFonts w:asciiTheme="majorHAnsi" w:hAnsiTheme="majorHAnsi" w:cstheme="majorHAnsi"/>
                      <w:color w:val="000000"/>
                      <w:sz w:val="16"/>
                      <w:szCs w:val="16"/>
                    </w:rPr>
                    <w:pPrChange w:id="5720" w:author="King, Darryl" w:date="2021-09-23T10:38:00Z">
                      <w:pPr>
                        <w:autoSpaceDE w:val="0"/>
                        <w:autoSpaceDN w:val="0"/>
                        <w:adjustRightInd w:val="0"/>
                        <w:spacing w:after="0" w:line="240" w:lineRule="auto"/>
                        <w:jc w:val="center"/>
                      </w:pPr>
                    </w:pPrChange>
                  </w:pPr>
                  <w:del w:id="5721" w:author="King, Darryl" w:date="2021-09-23T10:37:00Z">
                    <w:r w:rsidRPr="00BB7090" w:rsidDel="00CE24DF">
                      <w:rPr>
                        <w:rFonts w:asciiTheme="majorHAnsi" w:hAnsiTheme="majorHAnsi" w:cstheme="majorHAnsi"/>
                        <w:color w:val="000000"/>
                        <w:sz w:val="16"/>
                        <w:szCs w:val="16"/>
                      </w:rPr>
                      <w:delText>W36</w:delText>
                    </w:r>
                  </w:del>
                </w:p>
              </w:tc>
              <w:tc>
                <w:tcPr>
                  <w:tcW w:w="1103" w:type="dxa"/>
                  <w:tcBorders>
                    <w:top w:val="nil"/>
                    <w:left w:val="nil"/>
                    <w:bottom w:val="nil"/>
                    <w:right w:val="nil"/>
                  </w:tcBorders>
                  <w:vAlign w:val="bottom"/>
                </w:tcPr>
                <w:p w14:paraId="0A16FE25" w14:textId="72066F5B" w:rsidR="00BB7090" w:rsidRPr="00BB7090" w:rsidDel="00CE24DF" w:rsidRDefault="00BB7090">
                  <w:pPr>
                    <w:pStyle w:val="ListBullet"/>
                    <w:numPr>
                      <w:ilvl w:val="0"/>
                      <w:numId w:val="0"/>
                    </w:numPr>
                    <w:ind w:left="216" w:hanging="216"/>
                    <w:rPr>
                      <w:del w:id="5722" w:author="King, Darryl" w:date="2021-09-23T10:37:00Z"/>
                      <w:rFonts w:asciiTheme="majorHAnsi" w:hAnsiTheme="majorHAnsi" w:cstheme="majorHAnsi"/>
                      <w:color w:val="000000"/>
                      <w:sz w:val="16"/>
                      <w:szCs w:val="16"/>
                    </w:rPr>
                    <w:pPrChange w:id="5723" w:author="King, Darryl" w:date="2021-09-23T10:38:00Z">
                      <w:pPr>
                        <w:autoSpaceDE w:val="0"/>
                        <w:autoSpaceDN w:val="0"/>
                        <w:adjustRightInd w:val="0"/>
                        <w:spacing w:after="0" w:line="240" w:lineRule="auto"/>
                        <w:ind w:right="10"/>
                        <w:jc w:val="right"/>
                      </w:pPr>
                    </w:pPrChange>
                  </w:pPr>
                  <w:del w:id="5724" w:author="King, Darryl" w:date="2021-09-23T10:37:00Z">
                    <w:r w:rsidRPr="00BB7090" w:rsidDel="00CE24DF">
                      <w:rPr>
                        <w:rFonts w:asciiTheme="majorHAnsi" w:hAnsiTheme="majorHAnsi" w:cstheme="majorHAnsi"/>
                        <w:color w:val="000000"/>
                        <w:sz w:val="16"/>
                        <w:szCs w:val="16"/>
                      </w:rPr>
                      <w:delText>-2846670.</w:delText>
                    </w:r>
                  </w:del>
                </w:p>
              </w:tc>
              <w:tc>
                <w:tcPr>
                  <w:tcW w:w="1207" w:type="dxa"/>
                  <w:tcBorders>
                    <w:top w:val="nil"/>
                    <w:left w:val="nil"/>
                    <w:bottom w:val="nil"/>
                    <w:right w:val="nil"/>
                  </w:tcBorders>
                  <w:vAlign w:val="bottom"/>
                </w:tcPr>
                <w:p w14:paraId="2F208418" w14:textId="7FC27C69" w:rsidR="00BB7090" w:rsidRPr="00BB7090" w:rsidDel="00CE24DF" w:rsidRDefault="00BB7090">
                  <w:pPr>
                    <w:pStyle w:val="ListBullet"/>
                    <w:numPr>
                      <w:ilvl w:val="0"/>
                      <w:numId w:val="0"/>
                    </w:numPr>
                    <w:ind w:left="216" w:hanging="216"/>
                    <w:rPr>
                      <w:del w:id="5725" w:author="King, Darryl" w:date="2021-09-23T10:37:00Z"/>
                      <w:rFonts w:asciiTheme="majorHAnsi" w:hAnsiTheme="majorHAnsi" w:cstheme="majorHAnsi"/>
                      <w:color w:val="000000"/>
                      <w:sz w:val="16"/>
                      <w:szCs w:val="16"/>
                    </w:rPr>
                    <w:pPrChange w:id="5726" w:author="King, Darryl" w:date="2021-09-23T10:38:00Z">
                      <w:pPr>
                        <w:autoSpaceDE w:val="0"/>
                        <w:autoSpaceDN w:val="0"/>
                        <w:adjustRightInd w:val="0"/>
                        <w:spacing w:after="0" w:line="240" w:lineRule="auto"/>
                        <w:ind w:right="10"/>
                        <w:jc w:val="right"/>
                      </w:pPr>
                    </w:pPrChange>
                  </w:pPr>
                  <w:del w:id="5727" w:author="King, Darryl" w:date="2021-09-23T10:37:00Z">
                    <w:r w:rsidRPr="00BB7090" w:rsidDel="00CE24DF">
                      <w:rPr>
                        <w:rFonts w:asciiTheme="majorHAnsi" w:hAnsiTheme="majorHAnsi" w:cstheme="majorHAnsi"/>
                        <w:color w:val="000000"/>
                        <w:sz w:val="16"/>
                        <w:szCs w:val="16"/>
                      </w:rPr>
                      <w:delText>298392.3</w:delText>
                    </w:r>
                  </w:del>
                </w:p>
              </w:tc>
              <w:tc>
                <w:tcPr>
                  <w:tcW w:w="1208" w:type="dxa"/>
                  <w:tcBorders>
                    <w:top w:val="nil"/>
                    <w:left w:val="nil"/>
                    <w:bottom w:val="nil"/>
                    <w:right w:val="nil"/>
                  </w:tcBorders>
                  <w:vAlign w:val="bottom"/>
                </w:tcPr>
                <w:p w14:paraId="0D785E78" w14:textId="224D0919" w:rsidR="00BB7090" w:rsidRPr="00BB7090" w:rsidDel="00CE24DF" w:rsidRDefault="00BB7090">
                  <w:pPr>
                    <w:pStyle w:val="ListBullet"/>
                    <w:numPr>
                      <w:ilvl w:val="0"/>
                      <w:numId w:val="0"/>
                    </w:numPr>
                    <w:ind w:left="216" w:hanging="216"/>
                    <w:rPr>
                      <w:del w:id="5728" w:author="King, Darryl" w:date="2021-09-23T10:37:00Z"/>
                      <w:rFonts w:asciiTheme="majorHAnsi" w:hAnsiTheme="majorHAnsi" w:cstheme="majorHAnsi"/>
                      <w:color w:val="000000"/>
                      <w:sz w:val="16"/>
                      <w:szCs w:val="16"/>
                    </w:rPr>
                    <w:pPrChange w:id="5729" w:author="King, Darryl" w:date="2021-09-23T10:38:00Z">
                      <w:pPr>
                        <w:autoSpaceDE w:val="0"/>
                        <w:autoSpaceDN w:val="0"/>
                        <w:adjustRightInd w:val="0"/>
                        <w:spacing w:after="0" w:line="240" w:lineRule="auto"/>
                        <w:ind w:right="10"/>
                        <w:jc w:val="right"/>
                      </w:pPr>
                    </w:pPrChange>
                  </w:pPr>
                  <w:del w:id="5730" w:author="King, Darryl" w:date="2021-09-23T10:37:00Z">
                    <w:r w:rsidRPr="00BB7090" w:rsidDel="00CE24DF">
                      <w:rPr>
                        <w:rFonts w:asciiTheme="majorHAnsi" w:hAnsiTheme="majorHAnsi" w:cstheme="majorHAnsi"/>
                        <w:color w:val="000000"/>
                        <w:sz w:val="16"/>
                        <w:szCs w:val="16"/>
                      </w:rPr>
                      <w:delText>-9.540023</w:delText>
                    </w:r>
                  </w:del>
                </w:p>
              </w:tc>
              <w:tc>
                <w:tcPr>
                  <w:tcW w:w="997" w:type="dxa"/>
                  <w:tcBorders>
                    <w:top w:val="nil"/>
                    <w:left w:val="nil"/>
                    <w:bottom w:val="nil"/>
                    <w:right w:val="nil"/>
                  </w:tcBorders>
                  <w:vAlign w:val="bottom"/>
                </w:tcPr>
                <w:p w14:paraId="5DCCDB96" w14:textId="6848022D" w:rsidR="00BB7090" w:rsidRPr="00BB7090" w:rsidDel="00CE24DF" w:rsidRDefault="00BB7090">
                  <w:pPr>
                    <w:pStyle w:val="ListBullet"/>
                    <w:numPr>
                      <w:ilvl w:val="0"/>
                      <w:numId w:val="0"/>
                    </w:numPr>
                    <w:ind w:left="216" w:hanging="216"/>
                    <w:rPr>
                      <w:del w:id="5731" w:author="King, Darryl" w:date="2021-09-23T10:37:00Z"/>
                      <w:rFonts w:asciiTheme="majorHAnsi" w:hAnsiTheme="majorHAnsi" w:cstheme="majorHAnsi"/>
                      <w:color w:val="000000"/>
                      <w:sz w:val="16"/>
                      <w:szCs w:val="16"/>
                    </w:rPr>
                    <w:pPrChange w:id="5732" w:author="King, Darryl" w:date="2021-09-23T10:38:00Z">
                      <w:pPr>
                        <w:autoSpaceDE w:val="0"/>
                        <w:autoSpaceDN w:val="0"/>
                        <w:adjustRightInd w:val="0"/>
                        <w:spacing w:after="0" w:line="240" w:lineRule="auto"/>
                        <w:ind w:right="10"/>
                        <w:jc w:val="right"/>
                      </w:pPr>
                    </w:pPrChange>
                  </w:pPr>
                  <w:del w:id="573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16E74377" w14:textId="22FBC424" w:rsidTr="00065FB3">
              <w:trPr>
                <w:trHeight w:val="66"/>
                <w:jc w:val="center"/>
                <w:del w:id="5734" w:author="King, Darryl" w:date="2021-09-23T10:37:00Z"/>
              </w:trPr>
              <w:tc>
                <w:tcPr>
                  <w:tcW w:w="2017" w:type="dxa"/>
                  <w:tcBorders>
                    <w:top w:val="nil"/>
                    <w:left w:val="nil"/>
                    <w:bottom w:val="nil"/>
                    <w:right w:val="nil"/>
                  </w:tcBorders>
                  <w:vAlign w:val="bottom"/>
                </w:tcPr>
                <w:p w14:paraId="01521E80" w14:textId="310D9B5B" w:rsidR="00BB7090" w:rsidRPr="00BB7090" w:rsidDel="00CE24DF" w:rsidRDefault="00BB7090">
                  <w:pPr>
                    <w:pStyle w:val="ListBullet"/>
                    <w:numPr>
                      <w:ilvl w:val="0"/>
                      <w:numId w:val="0"/>
                    </w:numPr>
                    <w:ind w:left="216" w:hanging="216"/>
                    <w:rPr>
                      <w:del w:id="5735" w:author="King, Darryl" w:date="2021-09-23T10:37:00Z"/>
                      <w:rFonts w:asciiTheme="majorHAnsi" w:hAnsiTheme="majorHAnsi" w:cstheme="majorHAnsi"/>
                      <w:color w:val="000000"/>
                      <w:sz w:val="16"/>
                      <w:szCs w:val="16"/>
                    </w:rPr>
                    <w:pPrChange w:id="5736" w:author="King, Darryl" w:date="2021-09-23T10:38:00Z">
                      <w:pPr>
                        <w:autoSpaceDE w:val="0"/>
                        <w:autoSpaceDN w:val="0"/>
                        <w:adjustRightInd w:val="0"/>
                        <w:spacing w:after="0" w:line="240" w:lineRule="auto"/>
                        <w:jc w:val="center"/>
                      </w:pPr>
                    </w:pPrChange>
                  </w:pPr>
                  <w:del w:id="5737" w:author="King, Darryl" w:date="2021-09-23T10:37:00Z">
                    <w:r w:rsidRPr="00BB7090" w:rsidDel="00CE24DF">
                      <w:rPr>
                        <w:rFonts w:asciiTheme="majorHAnsi" w:hAnsiTheme="majorHAnsi" w:cstheme="majorHAnsi"/>
                        <w:color w:val="000000"/>
                        <w:sz w:val="16"/>
                        <w:szCs w:val="16"/>
                      </w:rPr>
                      <w:delText>W38</w:delText>
                    </w:r>
                  </w:del>
                </w:p>
              </w:tc>
              <w:tc>
                <w:tcPr>
                  <w:tcW w:w="1103" w:type="dxa"/>
                  <w:tcBorders>
                    <w:top w:val="nil"/>
                    <w:left w:val="nil"/>
                    <w:bottom w:val="nil"/>
                    <w:right w:val="nil"/>
                  </w:tcBorders>
                  <w:vAlign w:val="bottom"/>
                </w:tcPr>
                <w:p w14:paraId="4668B698" w14:textId="13742956" w:rsidR="00BB7090" w:rsidRPr="00BB7090" w:rsidDel="00CE24DF" w:rsidRDefault="00BB7090">
                  <w:pPr>
                    <w:pStyle w:val="ListBullet"/>
                    <w:numPr>
                      <w:ilvl w:val="0"/>
                      <w:numId w:val="0"/>
                    </w:numPr>
                    <w:ind w:left="216" w:hanging="216"/>
                    <w:rPr>
                      <w:del w:id="5738" w:author="King, Darryl" w:date="2021-09-23T10:37:00Z"/>
                      <w:rFonts w:asciiTheme="majorHAnsi" w:hAnsiTheme="majorHAnsi" w:cstheme="majorHAnsi"/>
                      <w:color w:val="000000"/>
                      <w:sz w:val="16"/>
                      <w:szCs w:val="16"/>
                    </w:rPr>
                    <w:pPrChange w:id="5739" w:author="King, Darryl" w:date="2021-09-23T10:38:00Z">
                      <w:pPr>
                        <w:autoSpaceDE w:val="0"/>
                        <w:autoSpaceDN w:val="0"/>
                        <w:adjustRightInd w:val="0"/>
                        <w:spacing w:after="0" w:line="240" w:lineRule="auto"/>
                        <w:ind w:right="10"/>
                        <w:jc w:val="right"/>
                      </w:pPr>
                    </w:pPrChange>
                  </w:pPr>
                  <w:del w:id="5740" w:author="King, Darryl" w:date="2021-09-23T10:37:00Z">
                    <w:r w:rsidRPr="00BB7090" w:rsidDel="00CE24DF">
                      <w:rPr>
                        <w:rFonts w:asciiTheme="majorHAnsi" w:hAnsiTheme="majorHAnsi" w:cstheme="majorHAnsi"/>
                        <w:color w:val="000000"/>
                        <w:sz w:val="16"/>
                        <w:szCs w:val="16"/>
                      </w:rPr>
                      <w:delText>-2432497.</w:delText>
                    </w:r>
                  </w:del>
                </w:p>
              </w:tc>
              <w:tc>
                <w:tcPr>
                  <w:tcW w:w="1207" w:type="dxa"/>
                  <w:tcBorders>
                    <w:top w:val="nil"/>
                    <w:left w:val="nil"/>
                    <w:bottom w:val="nil"/>
                    <w:right w:val="nil"/>
                  </w:tcBorders>
                  <w:vAlign w:val="bottom"/>
                </w:tcPr>
                <w:p w14:paraId="3A31B17F" w14:textId="620572EC" w:rsidR="00BB7090" w:rsidRPr="00BB7090" w:rsidDel="00CE24DF" w:rsidRDefault="00BB7090">
                  <w:pPr>
                    <w:pStyle w:val="ListBullet"/>
                    <w:numPr>
                      <w:ilvl w:val="0"/>
                      <w:numId w:val="0"/>
                    </w:numPr>
                    <w:ind w:left="216" w:hanging="216"/>
                    <w:rPr>
                      <w:del w:id="5741" w:author="King, Darryl" w:date="2021-09-23T10:37:00Z"/>
                      <w:rFonts w:asciiTheme="majorHAnsi" w:hAnsiTheme="majorHAnsi" w:cstheme="majorHAnsi"/>
                      <w:color w:val="000000"/>
                      <w:sz w:val="16"/>
                      <w:szCs w:val="16"/>
                    </w:rPr>
                    <w:pPrChange w:id="5742" w:author="King, Darryl" w:date="2021-09-23T10:38:00Z">
                      <w:pPr>
                        <w:autoSpaceDE w:val="0"/>
                        <w:autoSpaceDN w:val="0"/>
                        <w:adjustRightInd w:val="0"/>
                        <w:spacing w:after="0" w:line="240" w:lineRule="auto"/>
                        <w:ind w:right="10"/>
                        <w:jc w:val="right"/>
                      </w:pPr>
                    </w:pPrChange>
                  </w:pPr>
                  <w:del w:id="5743" w:author="King, Darryl" w:date="2021-09-23T10:37:00Z">
                    <w:r w:rsidRPr="00BB7090" w:rsidDel="00CE24DF">
                      <w:rPr>
                        <w:rFonts w:asciiTheme="majorHAnsi" w:hAnsiTheme="majorHAnsi" w:cstheme="majorHAnsi"/>
                        <w:color w:val="000000"/>
                        <w:sz w:val="16"/>
                        <w:szCs w:val="16"/>
                      </w:rPr>
                      <w:delText>210901.2</w:delText>
                    </w:r>
                  </w:del>
                </w:p>
              </w:tc>
              <w:tc>
                <w:tcPr>
                  <w:tcW w:w="1208" w:type="dxa"/>
                  <w:tcBorders>
                    <w:top w:val="nil"/>
                    <w:left w:val="nil"/>
                    <w:bottom w:val="nil"/>
                    <w:right w:val="nil"/>
                  </w:tcBorders>
                  <w:vAlign w:val="bottom"/>
                </w:tcPr>
                <w:p w14:paraId="1F7336FF" w14:textId="3288594B" w:rsidR="00BB7090" w:rsidRPr="00BB7090" w:rsidDel="00CE24DF" w:rsidRDefault="00BB7090">
                  <w:pPr>
                    <w:pStyle w:val="ListBullet"/>
                    <w:numPr>
                      <w:ilvl w:val="0"/>
                      <w:numId w:val="0"/>
                    </w:numPr>
                    <w:ind w:left="216" w:hanging="216"/>
                    <w:rPr>
                      <w:del w:id="5744" w:author="King, Darryl" w:date="2021-09-23T10:37:00Z"/>
                      <w:rFonts w:asciiTheme="majorHAnsi" w:hAnsiTheme="majorHAnsi" w:cstheme="majorHAnsi"/>
                      <w:color w:val="000000"/>
                      <w:sz w:val="16"/>
                      <w:szCs w:val="16"/>
                    </w:rPr>
                    <w:pPrChange w:id="5745" w:author="King, Darryl" w:date="2021-09-23T10:38:00Z">
                      <w:pPr>
                        <w:autoSpaceDE w:val="0"/>
                        <w:autoSpaceDN w:val="0"/>
                        <w:adjustRightInd w:val="0"/>
                        <w:spacing w:after="0" w:line="240" w:lineRule="auto"/>
                        <w:ind w:right="10"/>
                        <w:jc w:val="right"/>
                      </w:pPr>
                    </w:pPrChange>
                  </w:pPr>
                  <w:del w:id="5746" w:author="King, Darryl" w:date="2021-09-23T10:37:00Z">
                    <w:r w:rsidRPr="00BB7090" w:rsidDel="00CE24DF">
                      <w:rPr>
                        <w:rFonts w:asciiTheme="majorHAnsi" w:hAnsiTheme="majorHAnsi" w:cstheme="majorHAnsi"/>
                        <w:color w:val="000000"/>
                        <w:sz w:val="16"/>
                        <w:szCs w:val="16"/>
                      </w:rPr>
                      <w:delText>-11.53382</w:delText>
                    </w:r>
                  </w:del>
                </w:p>
              </w:tc>
              <w:tc>
                <w:tcPr>
                  <w:tcW w:w="997" w:type="dxa"/>
                  <w:tcBorders>
                    <w:top w:val="nil"/>
                    <w:left w:val="nil"/>
                    <w:bottom w:val="nil"/>
                    <w:right w:val="nil"/>
                  </w:tcBorders>
                  <w:vAlign w:val="bottom"/>
                </w:tcPr>
                <w:p w14:paraId="221190A8" w14:textId="411D7AC6" w:rsidR="00BB7090" w:rsidRPr="00BB7090" w:rsidDel="00CE24DF" w:rsidRDefault="00BB7090">
                  <w:pPr>
                    <w:pStyle w:val="ListBullet"/>
                    <w:numPr>
                      <w:ilvl w:val="0"/>
                      <w:numId w:val="0"/>
                    </w:numPr>
                    <w:ind w:left="216" w:hanging="216"/>
                    <w:rPr>
                      <w:del w:id="5747" w:author="King, Darryl" w:date="2021-09-23T10:37:00Z"/>
                      <w:rFonts w:asciiTheme="majorHAnsi" w:hAnsiTheme="majorHAnsi" w:cstheme="majorHAnsi"/>
                      <w:color w:val="000000"/>
                      <w:sz w:val="16"/>
                      <w:szCs w:val="16"/>
                    </w:rPr>
                    <w:pPrChange w:id="5748" w:author="King, Darryl" w:date="2021-09-23T10:38:00Z">
                      <w:pPr>
                        <w:autoSpaceDE w:val="0"/>
                        <w:autoSpaceDN w:val="0"/>
                        <w:adjustRightInd w:val="0"/>
                        <w:spacing w:after="0" w:line="240" w:lineRule="auto"/>
                        <w:ind w:right="10"/>
                        <w:jc w:val="right"/>
                      </w:pPr>
                    </w:pPrChange>
                  </w:pPr>
                  <w:del w:id="574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2EDC4C05" w14:textId="53412CA2" w:rsidTr="00065FB3">
              <w:trPr>
                <w:trHeight w:val="66"/>
                <w:jc w:val="center"/>
                <w:del w:id="5750" w:author="King, Darryl" w:date="2021-09-23T10:37:00Z"/>
              </w:trPr>
              <w:tc>
                <w:tcPr>
                  <w:tcW w:w="2017" w:type="dxa"/>
                  <w:tcBorders>
                    <w:top w:val="nil"/>
                    <w:left w:val="nil"/>
                    <w:bottom w:val="nil"/>
                    <w:right w:val="nil"/>
                  </w:tcBorders>
                  <w:vAlign w:val="bottom"/>
                </w:tcPr>
                <w:p w14:paraId="4113FC2E" w14:textId="34C80832" w:rsidR="00BB7090" w:rsidRPr="00BB7090" w:rsidDel="00CE24DF" w:rsidRDefault="00BB7090">
                  <w:pPr>
                    <w:pStyle w:val="ListBullet"/>
                    <w:numPr>
                      <w:ilvl w:val="0"/>
                      <w:numId w:val="0"/>
                    </w:numPr>
                    <w:ind w:left="216" w:hanging="216"/>
                    <w:rPr>
                      <w:del w:id="5751" w:author="King, Darryl" w:date="2021-09-23T10:37:00Z"/>
                      <w:rFonts w:asciiTheme="majorHAnsi" w:hAnsiTheme="majorHAnsi" w:cstheme="majorHAnsi"/>
                      <w:color w:val="000000"/>
                      <w:sz w:val="16"/>
                      <w:szCs w:val="16"/>
                    </w:rPr>
                    <w:pPrChange w:id="5752" w:author="King, Darryl" w:date="2021-09-23T10:38:00Z">
                      <w:pPr>
                        <w:autoSpaceDE w:val="0"/>
                        <w:autoSpaceDN w:val="0"/>
                        <w:adjustRightInd w:val="0"/>
                        <w:spacing w:after="0" w:line="240" w:lineRule="auto"/>
                        <w:jc w:val="center"/>
                      </w:pPr>
                    </w:pPrChange>
                  </w:pPr>
                  <w:del w:id="5753" w:author="King, Darryl" w:date="2021-09-23T10:37:00Z">
                    <w:r w:rsidRPr="00BB7090" w:rsidDel="00CE24DF">
                      <w:rPr>
                        <w:rFonts w:asciiTheme="majorHAnsi" w:hAnsiTheme="majorHAnsi" w:cstheme="majorHAnsi"/>
                        <w:color w:val="000000"/>
                        <w:sz w:val="16"/>
                        <w:szCs w:val="16"/>
                      </w:rPr>
                      <w:delText>W39</w:delText>
                    </w:r>
                  </w:del>
                </w:p>
              </w:tc>
              <w:tc>
                <w:tcPr>
                  <w:tcW w:w="1103" w:type="dxa"/>
                  <w:tcBorders>
                    <w:top w:val="nil"/>
                    <w:left w:val="nil"/>
                    <w:bottom w:val="nil"/>
                    <w:right w:val="nil"/>
                  </w:tcBorders>
                  <w:vAlign w:val="bottom"/>
                </w:tcPr>
                <w:p w14:paraId="36BE4348" w14:textId="0E434EDB" w:rsidR="00BB7090" w:rsidRPr="00BB7090" w:rsidDel="00CE24DF" w:rsidRDefault="00BB7090">
                  <w:pPr>
                    <w:pStyle w:val="ListBullet"/>
                    <w:numPr>
                      <w:ilvl w:val="0"/>
                      <w:numId w:val="0"/>
                    </w:numPr>
                    <w:ind w:left="216" w:hanging="216"/>
                    <w:rPr>
                      <w:del w:id="5754" w:author="King, Darryl" w:date="2021-09-23T10:37:00Z"/>
                      <w:rFonts w:asciiTheme="majorHAnsi" w:hAnsiTheme="majorHAnsi" w:cstheme="majorHAnsi"/>
                      <w:color w:val="000000"/>
                      <w:sz w:val="16"/>
                      <w:szCs w:val="16"/>
                    </w:rPr>
                    <w:pPrChange w:id="5755" w:author="King, Darryl" w:date="2021-09-23T10:38:00Z">
                      <w:pPr>
                        <w:autoSpaceDE w:val="0"/>
                        <w:autoSpaceDN w:val="0"/>
                        <w:adjustRightInd w:val="0"/>
                        <w:spacing w:after="0" w:line="240" w:lineRule="auto"/>
                        <w:ind w:right="10"/>
                        <w:jc w:val="right"/>
                      </w:pPr>
                    </w:pPrChange>
                  </w:pPr>
                  <w:del w:id="5756" w:author="King, Darryl" w:date="2021-09-23T10:37:00Z">
                    <w:r w:rsidRPr="00BB7090" w:rsidDel="00CE24DF">
                      <w:rPr>
                        <w:rFonts w:asciiTheme="majorHAnsi" w:hAnsiTheme="majorHAnsi" w:cstheme="majorHAnsi"/>
                        <w:color w:val="000000"/>
                        <w:sz w:val="16"/>
                        <w:szCs w:val="16"/>
                      </w:rPr>
                      <w:delText>-2863238.</w:delText>
                    </w:r>
                  </w:del>
                </w:p>
              </w:tc>
              <w:tc>
                <w:tcPr>
                  <w:tcW w:w="1207" w:type="dxa"/>
                  <w:tcBorders>
                    <w:top w:val="nil"/>
                    <w:left w:val="nil"/>
                    <w:bottom w:val="nil"/>
                    <w:right w:val="nil"/>
                  </w:tcBorders>
                  <w:vAlign w:val="bottom"/>
                </w:tcPr>
                <w:p w14:paraId="3C280171" w14:textId="53DA61E3" w:rsidR="00BB7090" w:rsidRPr="00BB7090" w:rsidDel="00CE24DF" w:rsidRDefault="00BB7090">
                  <w:pPr>
                    <w:pStyle w:val="ListBullet"/>
                    <w:numPr>
                      <w:ilvl w:val="0"/>
                      <w:numId w:val="0"/>
                    </w:numPr>
                    <w:ind w:left="216" w:hanging="216"/>
                    <w:rPr>
                      <w:del w:id="5757" w:author="King, Darryl" w:date="2021-09-23T10:37:00Z"/>
                      <w:rFonts w:asciiTheme="majorHAnsi" w:hAnsiTheme="majorHAnsi" w:cstheme="majorHAnsi"/>
                      <w:color w:val="000000"/>
                      <w:sz w:val="16"/>
                      <w:szCs w:val="16"/>
                    </w:rPr>
                    <w:pPrChange w:id="5758" w:author="King, Darryl" w:date="2021-09-23T10:38:00Z">
                      <w:pPr>
                        <w:autoSpaceDE w:val="0"/>
                        <w:autoSpaceDN w:val="0"/>
                        <w:adjustRightInd w:val="0"/>
                        <w:spacing w:after="0" w:line="240" w:lineRule="auto"/>
                        <w:ind w:right="10"/>
                        <w:jc w:val="right"/>
                      </w:pPr>
                    </w:pPrChange>
                  </w:pPr>
                  <w:del w:id="5759" w:author="King, Darryl" w:date="2021-09-23T10:37:00Z">
                    <w:r w:rsidRPr="00BB7090" w:rsidDel="00CE24DF">
                      <w:rPr>
                        <w:rFonts w:asciiTheme="majorHAnsi" w:hAnsiTheme="majorHAnsi" w:cstheme="majorHAnsi"/>
                        <w:color w:val="000000"/>
                        <w:sz w:val="16"/>
                        <w:szCs w:val="16"/>
                      </w:rPr>
                      <w:delText>198066.6</w:delText>
                    </w:r>
                  </w:del>
                </w:p>
              </w:tc>
              <w:tc>
                <w:tcPr>
                  <w:tcW w:w="1208" w:type="dxa"/>
                  <w:tcBorders>
                    <w:top w:val="nil"/>
                    <w:left w:val="nil"/>
                    <w:bottom w:val="nil"/>
                    <w:right w:val="nil"/>
                  </w:tcBorders>
                  <w:vAlign w:val="bottom"/>
                </w:tcPr>
                <w:p w14:paraId="65CC0F2F" w14:textId="5F31D07D" w:rsidR="00BB7090" w:rsidRPr="00BB7090" w:rsidDel="00CE24DF" w:rsidRDefault="00BB7090">
                  <w:pPr>
                    <w:pStyle w:val="ListBullet"/>
                    <w:numPr>
                      <w:ilvl w:val="0"/>
                      <w:numId w:val="0"/>
                    </w:numPr>
                    <w:ind w:left="216" w:hanging="216"/>
                    <w:rPr>
                      <w:del w:id="5760" w:author="King, Darryl" w:date="2021-09-23T10:37:00Z"/>
                      <w:rFonts w:asciiTheme="majorHAnsi" w:hAnsiTheme="majorHAnsi" w:cstheme="majorHAnsi"/>
                      <w:color w:val="000000"/>
                      <w:sz w:val="16"/>
                      <w:szCs w:val="16"/>
                    </w:rPr>
                    <w:pPrChange w:id="5761" w:author="King, Darryl" w:date="2021-09-23T10:38:00Z">
                      <w:pPr>
                        <w:autoSpaceDE w:val="0"/>
                        <w:autoSpaceDN w:val="0"/>
                        <w:adjustRightInd w:val="0"/>
                        <w:spacing w:after="0" w:line="240" w:lineRule="auto"/>
                        <w:ind w:right="10"/>
                        <w:jc w:val="right"/>
                      </w:pPr>
                    </w:pPrChange>
                  </w:pPr>
                  <w:del w:id="5762" w:author="King, Darryl" w:date="2021-09-23T10:37:00Z">
                    <w:r w:rsidRPr="00BB7090" w:rsidDel="00CE24DF">
                      <w:rPr>
                        <w:rFonts w:asciiTheme="majorHAnsi" w:hAnsiTheme="majorHAnsi" w:cstheme="majorHAnsi"/>
                        <w:color w:val="000000"/>
                        <w:sz w:val="16"/>
                        <w:szCs w:val="16"/>
                      </w:rPr>
                      <w:delText>-14.45593</w:delText>
                    </w:r>
                  </w:del>
                </w:p>
              </w:tc>
              <w:tc>
                <w:tcPr>
                  <w:tcW w:w="997" w:type="dxa"/>
                  <w:tcBorders>
                    <w:top w:val="nil"/>
                    <w:left w:val="nil"/>
                    <w:bottom w:val="nil"/>
                    <w:right w:val="nil"/>
                  </w:tcBorders>
                  <w:vAlign w:val="bottom"/>
                </w:tcPr>
                <w:p w14:paraId="606F74AF" w14:textId="5D95B4AD" w:rsidR="00BB7090" w:rsidRPr="00BB7090" w:rsidDel="00CE24DF" w:rsidRDefault="00BB7090">
                  <w:pPr>
                    <w:pStyle w:val="ListBullet"/>
                    <w:numPr>
                      <w:ilvl w:val="0"/>
                      <w:numId w:val="0"/>
                    </w:numPr>
                    <w:ind w:left="216" w:hanging="216"/>
                    <w:rPr>
                      <w:del w:id="5763" w:author="King, Darryl" w:date="2021-09-23T10:37:00Z"/>
                      <w:rFonts w:asciiTheme="majorHAnsi" w:hAnsiTheme="majorHAnsi" w:cstheme="majorHAnsi"/>
                      <w:color w:val="000000"/>
                      <w:sz w:val="16"/>
                      <w:szCs w:val="16"/>
                    </w:rPr>
                    <w:pPrChange w:id="5764" w:author="King, Darryl" w:date="2021-09-23T10:38:00Z">
                      <w:pPr>
                        <w:autoSpaceDE w:val="0"/>
                        <w:autoSpaceDN w:val="0"/>
                        <w:adjustRightInd w:val="0"/>
                        <w:spacing w:after="0" w:line="240" w:lineRule="auto"/>
                        <w:ind w:right="10"/>
                        <w:jc w:val="right"/>
                      </w:pPr>
                    </w:pPrChange>
                  </w:pPr>
                  <w:del w:id="576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25BCBBD1" w14:textId="768D3AED" w:rsidTr="00065FB3">
              <w:trPr>
                <w:trHeight w:val="66"/>
                <w:jc w:val="center"/>
                <w:del w:id="5766" w:author="King, Darryl" w:date="2021-09-23T10:37:00Z"/>
              </w:trPr>
              <w:tc>
                <w:tcPr>
                  <w:tcW w:w="2017" w:type="dxa"/>
                  <w:tcBorders>
                    <w:top w:val="nil"/>
                    <w:left w:val="nil"/>
                    <w:bottom w:val="nil"/>
                    <w:right w:val="nil"/>
                  </w:tcBorders>
                  <w:vAlign w:val="bottom"/>
                </w:tcPr>
                <w:p w14:paraId="545D2B9D" w14:textId="4CF9C238" w:rsidR="00BB7090" w:rsidRPr="00BB7090" w:rsidDel="00CE24DF" w:rsidRDefault="00BB7090">
                  <w:pPr>
                    <w:pStyle w:val="ListBullet"/>
                    <w:numPr>
                      <w:ilvl w:val="0"/>
                      <w:numId w:val="0"/>
                    </w:numPr>
                    <w:ind w:left="216" w:hanging="216"/>
                    <w:rPr>
                      <w:del w:id="5767" w:author="King, Darryl" w:date="2021-09-23T10:37:00Z"/>
                      <w:rFonts w:asciiTheme="majorHAnsi" w:hAnsiTheme="majorHAnsi" w:cstheme="majorHAnsi"/>
                      <w:color w:val="000000"/>
                      <w:sz w:val="16"/>
                      <w:szCs w:val="16"/>
                    </w:rPr>
                    <w:pPrChange w:id="5768" w:author="King, Darryl" w:date="2021-09-23T10:38:00Z">
                      <w:pPr>
                        <w:autoSpaceDE w:val="0"/>
                        <w:autoSpaceDN w:val="0"/>
                        <w:adjustRightInd w:val="0"/>
                        <w:spacing w:after="0" w:line="240" w:lineRule="auto"/>
                        <w:jc w:val="center"/>
                      </w:pPr>
                    </w:pPrChange>
                  </w:pPr>
                  <w:del w:id="5769" w:author="King, Darryl" w:date="2021-09-23T10:37:00Z">
                    <w:r w:rsidRPr="00BB7090" w:rsidDel="00CE24DF">
                      <w:rPr>
                        <w:rFonts w:asciiTheme="majorHAnsi" w:hAnsiTheme="majorHAnsi" w:cstheme="majorHAnsi"/>
                        <w:color w:val="000000"/>
                        <w:sz w:val="16"/>
                        <w:szCs w:val="16"/>
                      </w:rPr>
                      <w:delText>W40</w:delText>
                    </w:r>
                  </w:del>
                </w:p>
              </w:tc>
              <w:tc>
                <w:tcPr>
                  <w:tcW w:w="1103" w:type="dxa"/>
                  <w:tcBorders>
                    <w:top w:val="nil"/>
                    <w:left w:val="nil"/>
                    <w:bottom w:val="nil"/>
                    <w:right w:val="nil"/>
                  </w:tcBorders>
                  <w:vAlign w:val="bottom"/>
                </w:tcPr>
                <w:p w14:paraId="155F1109" w14:textId="2B0AD7FB" w:rsidR="00BB7090" w:rsidRPr="00BB7090" w:rsidDel="00CE24DF" w:rsidRDefault="00BB7090">
                  <w:pPr>
                    <w:pStyle w:val="ListBullet"/>
                    <w:numPr>
                      <w:ilvl w:val="0"/>
                      <w:numId w:val="0"/>
                    </w:numPr>
                    <w:ind w:left="216" w:hanging="216"/>
                    <w:rPr>
                      <w:del w:id="5770" w:author="King, Darryl" w:date="2021-09-23T10:37:00Z"/>
                      <w:rFonts w:asciiTheme="majorHAnsi" w:hAnsiTheme="majorHAnsi" w:cstheme="majorHAnsi"/>
                      <w:color w:val="000000"/>
                      <w:sz w:val="16"/>
                      <w:szCs w:val="16"/>
                    </w:rPr>
                    <w:pPrChange w:id="5771" w:author="King, Darryl" w:date="2021-09-23T10:38:00Z">
                      <w:pPr>
                        <w:autoSpaceDE w:val="0"/>
                        <w:autoSpaceDN w:val="0"/>
                        <w:adjustRightInd w:val="0"/>
                        <w:spacing w:after="0" w:line="240" w:lineRule="auto"/>
                        <w:ind w:right="10"/>
                        <w:jc w:val="right"/>
                      </w:pPr>
                    </w:pPrChange>
                  </w:pPr>
                  <w:del w:id="5772" w:author="King, Darryl" w:date="2021-09-23T10:37:00Z">
                    <w:r w:rsidRPr="00BB7090" w:rsidDel="00CE24DF">
                      <w:rPr>
                        <w:rFonts w:asciiTheme="majorHAnsi" w:hAnsiTheme="majorHAnsi" w:cstheme="majorHAnsi"/>
                        <w:color w:val="000000"/>
                        <w:sz w:val="16"/>
                        <w:szCs w:val="16"/>
                      </w:rPr>
                      <w:delText>-3050904.</w:delText>
                    </w:r>
                  </w:del>
                </w:p>
              </w:tc>
              <w:tc>
                <w:tcPr>
                  <w:tcW w:w="1207" w:type="dxa"/>
                  <w:tcBorders>
                    <w:top w:val="nil"/>
                    <w:left w:val="nil"/>
                    <w:bottom w:val="nil"/>
                    <w:right w:val="nil"/>
                  </w:tcBorders>
                  <w:vAlign w:val="bottom"/>
                </w:tcPr>
                <w:p w14:paraId="7B1D486E" w14:textId="2D6AB773" w:rsidR="00BB7090" w:rsidRPr="00BB7090" w:rsidDel="00CE24DF" w:rsidRDefault="00BB7090">
                  <w:pPr>
                    <w:pStyle w:val="ListBullet"/>
                    <w:numPr>
                      <w:ilvl w:val="0"/>
                      <w:numId w:val="0"/>
                    </w:numPr>
                    <w:ind w:left="216" w:hanging="216"/>
                    <w:rPr>
                      <w:del w:id="5773" w:author="King, Darryl" w:date="2021-09-23T10:37:00Z"/>
                      <w:rFonts w:asciiTheme="majorHAnsi" w:hAnsiTheme="majorHAnsi" w:cstheme="majorHAnsi"/>
                      <w:color w:val="000000"/>
                      <w:sz w:val="16"/>
                      <w:szCs w:val="16"/>
                    </w:rPr>
                    <w:pPrChange w:id="5774" w:author="King, Darryl" w:date="2021-09-23T10:38:00Z">
                      <w:pPr>
                        <w:autoSpaceDE w:val="0"/>
                        <w:autoSpaceDN w:val="0"/>
                        <w:adjustRightInd w:val="0"/>
                        <w:spacing w:after="0" w:line="240" w:lineRule="auto"/>
                        <w:ind w:right="10"/>
                        <w:jc w:val="right"/>
                      </w:pPr>
                    </w:pPrChange>
                  </w:pPr>
                  <w:del w:id="5775" w:author="King, Darryl" w:date="2021-09-23T10:37:00Z">
                    <w:r w:rsidRPr="00BB7090" w:rsidDel="00CE24DF">
                      <w:rPr>
                        <w:rFonts w:asciiTheme="majorHAnsi" w:hAnsiTheme="majorHAnsi" w:cstheme="majorHAnsi"/>
                        <w:color w:val="000000"/>
                        <w:sz w:val="16"/>
                        <w:szCs w:val="16"/>
                      </w:rPr>
                      <w:delText>227287.5</w:delText>
                    </w:r>
                  </w:del>
                </w:p>
              </w:tc>
              <w:tc>
                <w:tcPr>
                  <w:tcW w:w="1208" w:type="dxa"/>
                  <w:tcBorders>
                    <w:top w:val="nil"/>
                    <w:left w:val="nil"/>
                    <w:bottom w:val="nil"/>
                    <w:right w:val="nil"/>
                  </w:tcBorders>
                  <w:vAlign w:val="bottom"/>
                </w:tcPr>
                <w:p w14:paraId="2D708CB6" w14:textId="66AA73DA" w:rsidR="00BB7090" w:rsidRPr="00BB7090" w:rsidDel="00CE24DF" w:rsidRDefault="00BB7090">
                  <w:pPr>
                    <w:pStyle w:val="ListBullet"/>
                    <w:numPr>
                      <w:ilvl w:val="0"/>
                      <w:numId w:val="0"/>
                    </w:numPr>
                    <w:ind w:left="216" w:hanging="216"/>
                    <w:rPr>
                      <w:del w:id="5776" w:author="King, Darryl" w:date="2021-09-23T10:37:00Z"/>
                      <w:rFonts w:asciiTheme="majorHAnsi" w:hAnsiTheme="majorHAnsi" w:cstheme="majorHAnsi"/>
                      <w:color w:val="000000"/>
                      <w:sz w:val="16"/>
                      <w:szCs w:val="16"/>
                    </w:rPr>
                    <w:pPrChange w:id="5777" w:author="King, Darryl" w:date="2021-09-23T10:38:00Z">
                      <w:pPr>
                        <w:autoSpaceDE w:val="0"/>
                        <w:autoSpaceDN w:val="0"/>
                        <w:adjustRightInd w:val="0"/>
                        <w:spacing w:after="0" w:line="240" w:lineRule="auto"/>
                        <w:ind w:right="10"/>
                        <w:jc w:val="right"/>
                      </w:pPr>
                    </w:pPrChange>
                  </w:pPr>
                  <w:del w:id="5778" w:author="King, Darryl" w:date="2021-09-23T10:37:00Z">
                    <w:r w:rsidRPr="00BB7090" w:rsidDel="00CE24DF">
                      <w:rPr>
                        <w:rFonts w:asciiTheme="majorHAnsi" w:hAnsiTheme="majorHAnsi" w:cstheme="majorHAnsi"/>
                        <w:color w:val="000000"/>
                        <w:sz w:val="16"/>
                        <w:szCs w:val="16"/>
                      </w:rPr>
                      <w:delText>-13.42311</w:delText>
                    </w:r>
                  </w:del>
                </w:p>
              </w:tc>
              <w:tc>
                <w:tcPr>
                  <w:tcW w:w="997" w:type="dxa"/>
                  <w:tcBorders>
                    <w:top w:val="nil"/>
                    <w:left w:val="nil"/>
                    <w:bottom w:val="nil"/>
                    <w:right w:val="nil"/>
                  </w:tcBorders>
                  <w:vAlign w:val="bottom"/>
                </w:tcPr>
                <w:p w14:paraId="51D2F98F" w14:textId="019CC70F" w:rsidR="00BB7090" w:rsidRPr="00BB7090" w:rsidDel="00CE24DF" w:rsidRDefault="00BB7090">
                  <w:pPr>
                    <w:pStyle w:val="ListBullet"/>
                    <w:numPr>
                      <w:ilvl w:val="0"/>
                      <w:numId w:val="0"/>
                    </w:numPr>
                    <w:ind w:left="216" w:hanging="216"/>
                    <w:rPr>
                      <w:del w:id="5779" w:author="King, Darryl" w:date="2021-09-23T10:37:00Z"/>
                      <w:rFonts w:asciiTheme="majorHAnsi" w:hAnsiTheme="majorHAnsi" w:cstheme="majorHAnsi"/>
                      <w:color w:val="000000"/>
                      <w:sz w:val="16"/>
                      <w:szCs w:val="16"/>
                    </w:rPr>
                    <w:pPrChange w:id="5780" w:author="King, Darryl" w:date="2021-09-23T10:38:00Z">
                      <w:pPr>
                        <w:autoSpaceDE w:val="0"/>
                        <w:autoSpaceDN w:val="0"/>
                        <w:adjustRightInd w:val="0"/>
                        <w:spacing w:after="0" w:line="240" w:lineRule="auto"/>
                        <w:ind w:right="10"/>
                        <w:jc w:val="right"/>
                      </w:pPr>
                    </w:pPrChange>
                  </w:pPr>
                  <w:del w:id="578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3448221" w14:textId="5602DA20" w:rsidTr="00065FB3">
              <w:trPr>
                <w:trHeight w:val="66"/>
                <w:jc w:val="center"/>
                <w:del w:id="5782" w:author="King, Darryl" w:date="2021-09-23T10:37:00Z"/>
              </w:trPr>
              <w:tc>
                <w:tcPr>
                  <w:tcW w:w="2017" w:type="dxa"/>
                  <w:tcBorders>
                    <w:top w:val="nil"/>
                    <w:left w:val="nil"/>
                    <w:bottom w:val="nil"/>
                    <w:right w:val="nil"/>
                  </w:tcBorders>
                  <w:vAlign w:val="bottom"/>
                </w:tcPr>
                <w:p w14:paraId="547E04BC" w14:textId="4B44A4DE" w:rsidR="00BB7090" w:rsidRPr="00BB7090" w:rsidDel="00CE24DF" w:rsidRDefault="00BB7090">
                  <w:pPr>
                    <w:pStyle w:val="ListBullet"/>
                    <w:numPr>
                      <w:ilvl w:val="0"/>
                      <w:numId w:val="0"/>
                    </w:numPr>
                    <w:ind w:left="216" w:hanging="216"/>
                    <w:rPr>
                      <w:del w:id="5783" w:author="King, Darryl" w:date="2021-09-23T10:37:00Z"/>
                      <w:rFonts w:asciiTheme="majorHAnsi" w:hAnsiTheme="majorHAnsi" w:cstheme="majorHAnsi"/>
                      <w:color w:val="000000"/>
                      <w:sz w:val="16"/>
                      <w:szCs w:val="16"/>
                    </w:rPr>
                    <w:pPrChange w:id="5784" w:author="King, Darryl" w:date="2021-09-23T10:38:00Z">
                      <w:pPr>
                        <w:autoSpaceDE w:val="0"/>
                        <w:autoSpaceDN w:val="0"/>
                        <w:adjustRightInd w:val="0"/>
                        <w:spacing w:after="0" w:line="240" w:lineRule="auto"/>
                        <w:jc w:val="center"/>
                      </w:pPr>
                    </w:pPrChange>
                  </w:pPr>
                  <w:del w:id="5785" w:author="King, Darryl" w:date="2021-09-23T10:37:00Z">
                    <w:r w:rsidRPr="00BB7090" w:rsidDel="00CE24DF">
                      <w:rPr>
                        <w:rFonts w:asciiTheme="majorHAnsi" w:hAnsiTheme="majorHAnsi" w:cstheme="majorHAnsi"/>
                        <w:color w:val="000000"/>
                        <w:sz w:val="16"/>
                        <w:szCs w:val="16"/>
                      </w:rPr>
                      <w:delText>W41</w:delText>
                    </w:r>
                  </w:del>
                </w:p>
              </w:tc>
              <w:tc>
                <w:tcPr>
                  <w:tcW w:w="1103" w:type="dxa"/>
                  <w:tcBorders>
                    <w:top w:val="nil"/>
                    <w:left w:val="nil"/>
                    <w:bottom w:val="nil"/>
                    <w:right w:val="nil"/>
                  </w:tcBorders>
                  <w:vAlign w:val="bottom"/>
                </w:tcPr>
                <w:p w14:paraId="018888E7" w14:textId="76E84496" w:rsidR="00BB7090" w:rsidRPr="00BB7090" w:rsidDel="00CE24DF" w:rsidRDefault="00BB7090">
                  <w:pPr>
                    <w:pStyle w:val="ListBullet"/>
                    <w:numPr>
                      <w:ilvl w:val="0"/>
                      <w:numId w:val="0"/>
                    </w:numPr>
                    <w:ind w:left="216" w:hanging="216"/>
                    <w:rPr>
                      <w:del w:id="5786" w:author="King, Darryl" w:date="2021-09-23T10:37:00Z"/>
                      <w:rFonts w:asciiTheme="majorHAnsi" w:hAnsiTheme="majorHAnsi" w:cstheme="majorHAnsi"/>
                      <w:color w:val="000000"/>
                      <w:sz w:val="16"/>
                      <w:szCs w:val="16"/>
                    </w:rPr>
                    <w:pPrChange w:id="5787" w:author="King, Darryl" w:date="2021-09-23T10:38:00Z">
                      <w:pPr>
                        <w:autoSpaceDE w:val="0"/>
                        <w:autoSpaceDN w:val="0"/>
                        <w:adjustRightInd w:val="0"/>
                        <w:spacing w:after="0" w:line="240" w:lineRule="auto"/>
                        <w:ind w:right="10"/>
                        <w:jc w:val="right"/>
                      </w:pPr>
                    </w:pPrChange>
                  </w:pPr>
                  <w:del w:id="5788" w:author="King, Darryl" w:date="2021-09-23T10:37:00Z">
                    <w:r w:rsidRPr="00BB7090" w:rsidDel="00CE24DF">
                      <w:rPr>
                        <w:rFonts w:asciiTheme="majorHAnsi" w:hAnsiTheme="majorHAnsi" w:cstheme="majorHAnsi"/>
                        <w:color w:val="000000"/>
                        <w:sz w:val="16"/>
                        <w:szCs w:val="16"/>
                      </w:rPr>
                      <w:delText>649001.0</w:delText>
                    </w:r>
                  </w:del>
                </w:p>
              </w:tc>
              <w:tc>
                <w:tcPr>
                  <w:tcW w:w="1207" w:type="dxa"/>
                  <w:tcBorders>
                    <w:top w:val="nil"/>
                    <w:left w:val="nil"/>
                    <w:bottom w:val="nil"/>
                    <w:right w:val="nil"/>
                  </w:tcBorders>
                  <w:vAlign w:val="bottom"/>
                </w:tcPr>
                <w:p w14:paraId="6DF8A8E8" w14:textId="4B932D09" w:rsidR="00BB7090" w:rsidRPr="00BB7090" w:rsidDel="00CE24DF" w:rsidRDefault="00BB7090">
                  <w:pPr>
                    <w:pStyle w:val="ListBullet"/>
                    <w:numPr>
                      <w:ilvl w:val="0"/>
                      <w:numId w:val="0"/>
                    </w:numPr>
                    <w:ind w:left="216" w:hanging="216"/>
                    <w:rPr>
                      <w:del w:id="5789" w:author="King, Darryl" w:date="2021-09-23T10:37:00Z"/>
                      <w:rFonts w:asciiTheme="majorHAnsi" w:hAnsiTheme="majorHAnsi" w:cstheme="majorHAnsi"/>
                      <w:color w:val="000000"/>
                      <w:sz w:val="16"/>
                      <w:szCs w:val="16"/>
                    </w:rPr>
                    <w:pPrChange w:id="5790" w:author="King, Darryl" w:date="2021-09-23T10:38:00Z">
                      <w:pPr>
                        <w:autoSpaceDE w:val="0"/>
                        <w:autoSpaceDN w:val="0"/>
                        <w:adjustRightInd w:val="0"/>
                        <w:spacing w:after="0" w:line="240" w:lineRule="auto"/>
                        <w:ind w:right="10"/>
                        <w:jc w:val="right"/>
                      </w:pPr>
                    </w:pPrChange>
                  </w:pPr>
                  <w:del w:id="5791" w:author="King, Darryl" w:date="2021-09-23T10:37:00Z">
                    <w:r w:rsidRPr="00BB7090" w:rsidDel="00CE24DF">
                      <w:rPr>
                        <w:rFonts w:asciiTheme="majorHAnsi" w:hAnsiTheme="majorHAnsi" w:cstheme="majorHAnsi"/>
                        <w:color w:val="000000"/>
                        <w:sz w:val="16"/>
                        <w:szCs w:val="16"/>
                      </w:rPr>
                      <w:delText>153681.1</w:delText>
                    </w:r>
                  </w:del>
                </w:p>
              </w:tc>
              <w:tc>
                <w:tcPr>
                  <w:tcW w:w="1208" w:type="dxa"/>
                  <w:tcBorders>
                    <w:top w:val="nil"/>
                    <w:left w:val="nil"/>
                    <w:bottom w:val="nil"/>
                    <w:right w:val="nil"/>
                  </w:tcBorders>
                  <w:vAlign w:val="bottom"/>
                </w:tcPr>
                <w:p w14:paraId="7774C5D0" w14:textId="1F7B5E5A" w:rsidR="00BB7090" w:rsidRPr="00BB7090" w:rsidDel="00CE24DF" w:rsidRDefault="00BB7090">
                  <w:pPr>
                    <w:pStyle w:val="ListBullet"/>
                    <w:numPr>
                      <w:ilvl w:val="0"/>
                      <w:numId w:val="0"/>
                    </w:numPr>
                    <w:ind w:left="216" w:hanging="216"/>
                    <w:rPr>
                      <w:del w:id="5792" w:author="King, Darryl" w:date="2021-09-23T10:37:00Z"/>
                      <w:rFonts w:asciiTheme="majorHAnsi" w:hAnsiTheme="majorHAnsi" w:cstheme="majorHAnsi"/>
                      <w:color w:val="000000"/>
                      <w:sz w:val="16"/>
                      <w:szCs w:val="16"/>
                    </w:rPr>
                    <w:pPrChange w:id="5793" w:author="King, Darryl" w:date="2021-09-23T10:38:00Z">
                      <w:pPr>
                        <w:autoSpaceDE w:val="0"/>
                        <w:autoSpaceDN w:val="0"/>
                        <w:adjustRightInd w:val="0"/>
                        <w:spacing w:after="0" w:line="240" w:lineRule="auto"/>
                        <w:ind w:right="10"/>
                        <w:jc w:val="right"/>
                      </w:pPr>
                    </w:pPrChange>
                  </w:pPr>
                  <w:del w:id="5794" w:author="King, Darryl" w:date="2021-09-23T10:37:00Z">
                    <w:r w:rsidRPr="00BB7090" w:rsidDel="00CE24DF">
                      <w:rPr>
                        <w:rFonts w:asciiTheme="majorHAnsi" w:hAnsiTheme="majorHAnsi" w:cstheme="majorHAnsi"/>
                        <w:color w:val="000000"/>
                        <w:sz w:val="16"/>
                        <w:szCs w:val="16"/>
                      </w:rPr>
                      <w:delText>4.223036</w:delText>
                    </w:r>
                  </w:del>
                </w:p>
              </w:tc>
              <w:tc>
                <w:tcPr>
                  <w:tcW w:w="997" w:type="dxa"/>
                  <w:tcBorders>
                    <w:top w:val="nil"/>
                    <w:left w:val="nil"/>
                    <w:bottom w:val="nil"/>
                    <w:right w:val="nil"/>
                  </w:tcBorders>
                  <w:vAlign w:val="bottom"/>
                </w:tcPr>
                <w:p w14:paraId="55D5B9C4" w14:textId="45EDFCAA" w:rsidR="00BB7090" w:rsidRPr="00BB7090" w:rsidDel="00CE24DF" w:rsidRDefault="00BB7090">
                  <w:pPr>
                    <w:pStyle w:val="ListBullet"/>
                    <w:numPr>
                      <w:ilvl w:val="0"/>
                      <w:numId w:val="0"/>
                    </w:numPr>
                    <w:ind w:left="216" w:hanging="216"/>
                    <w:rPr>
                      <w:del w:id="5795" w:author="King, Darryl" w:date="2021-09-23T10:37:00Z"/>
                      <w:rFonts w:asciiTheme="majorHAnsi" w:hAnsiTheme="majorHAnsi" w:cstheme="majorHAnsi"/>
                      <w:color w:val="000000"/>
                      <w:sz w:val="16"/>
                      <w:szCs w:val="16"/>
                    </w:rPr>
                    <w:pPrChange w:id="5796" w:author="King, Darryl" w:date="2021-09-23T10:38:00Z">
                      <w:pPr>
                        <w:autoSpaceDE w:val="0"/>
                        <w:autoSpaceDN w:val="0"/>
                        <w:adjustRightInd w:val="0"/>
                        <w:spacing w:after="0" w:line="240" w:lineRule="auto"/>
                        <w:ind w:right="10"/>
                        <w:jc w:val="right"/>
                      </w:pPr>
                    </w:pPrChange>
                  </w:pPr>
                  <w:del w:id="579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4DF0EF6" w14:textId="3F9BA036" w:rsidTr="00065FB3">
              <w:trPr>
                <w:trHeight w:val="66"/>
                <w:jc w:val="center"/>
                <w:del w:id="5798" w:author="King, Darryl" w:date="2021-09-23T10:37:00Z"/>
              </w:trPr>
              <w:tc>
                <w:tcPr>
                  <w:tcW w:w="2017" w:type="dxa"/>
                  <w:tcBorders>
                    <w:top w:val="nil"/>
                    <w:left w:val="nil"/>
                    <w:bottom w:val="nil"/>
                    <w:right w:val="nil"/>
                  </w:tcBorders>
                  <w:vAlign w:val="bottom"/>
                </w:tcPr>
                <w:p w14:paraId="7640CB01" w14:textId="5B3CDEFC" w:rsidR="00BB7090" w:rsidRPr="00BB7090" w:rsidDel="00CE24DF" w:rsidRDefault="00BB7090">
                  <w:pPr>
                    <w:pStyle w:val="ListBullet"/>
                    <w:numPr>
                      <w:ilvl w:val="0"/>
                      <w:numId w:val="0"/>
                    </w:numPr>
                    <w:ind w:left="216" w:hanging="216"/>
                    <w:rPr>
                      <w:del w:id="5799" w:author="King, Darryl" w:date="2021-09-23T10:37:00Z"/>
                      <w:rFonts w:asciiTheme="majorHAnsi" w:hAnsiTheme="majorHAnsi" w:cstheme="majorHAnsi"/>
                      <w:color w:val="000000"/>
                      <w:sz w:val="16"/>
                      <w:szCs w:val="16"/>
                    </w:rPr>
                    <w:pPrChange w:id="5800" w:author="King, Darryl" w:date="2021-09-23T10:38:00Z">
                      <w:pPr>
                        <w:autoSpaceDE w:val="0"/>
                        <w:autoSpaceDN w:val="0"/>
                        <w:adjustRightInd w:val="0"/>
                        <w:spacing w:after="0" w:line="240" w:lineRule="auto"/>
                        <w:jc w:val="center"/>
                      </w:pPr>
                    </w:pPrChange>
                  </w:pPr>
                  <w:del w:id="5801" w:author="King, Darryl" w:date="2021-09-23T10:37:00Z">
                    <w:r w:rsidRPr="00BB7090" w:rsidDel="00CE24DF">
                      <w:rPr>
                        <w:rFonts w:asciiTheme="majorHAnsi" w:hAnsiTheme="majorHAnsi" w:cstheme="majorHAnsi"/>
                        <w:color w:val="000000"/>
                        <w:sz w:val="16"/>
                        <w:szCs w:val="16"/>
                      </w:rPr>
                      <w:delText>W42</w:delText>
                    </w:r>
                  </w:del>
                </w:p>
              </w:tc>
              <w:tc>
                <w:tcPr>
                  <w:tcW w:w="1103" w:type="dxa"/>
                  <w:tcBorders>
                    <w:top w:val="nil"/>
                    <w:left w:val="nil"/>
                    <w:bottom w:val="nil"/>
                    <w:right w:val="nil"/>
                  </w:tcBorders>
                  <w:vAlign w:val="bottom"/>
                </w:tcPr>
                <w:p w14:paraId="2EB8ED36" w14:textId="3465FFAC" w:rsidR="00BB7090" w:rsidRPr="00BB7090" w:rsidDel="00CE24DF" w:rsidRDefault="00BB7090">
                  <w:pPr>
                    <w:pStyle w:val="ListBullet"/>
                    <w:numPr>
                      <w:ilvl w:val="0"/>
                      <w:numId w:val="0"/>
                    </w:numPr>
                    <w:ind w:left="216" w:hanging="216"/>
                    <w:rPr>
                      <w:del w:id="5802" w:author="King, Darryl" w:date="2021-09-23T10:37:00Z"/>
                      <w:rFonts w:asciiTheme="majorHAnsi" w:hAnsiTheme="majorHAnsi" w:cstheme="majorHAnsi"/>
                      <w:color w:val="000000"/>
                      <w:sz w:val="16"/>
                      <w:szCs w:val="16"/>
                    </w:rPr>
                    <w:pPrChange w:id="5803" w:author="King, Darryl" w:date="2021-09-23T10:38:00Z">
                      <w:pPr>
                        <w:autoSpaceDE w:val="0"/>
                        <w:autoSpaceDN w:val="0"/>
                        <w:adjustRightInd w:val="0"/>
                        <w:spacing w:after="0" w:line="240" w:lineRule="auto"/>
                        <w:ind w:right="10"/>
                        <w:jc w:val="right"/>
                      </w:pPr>
                    </w:pPrChange>
                  </w:pPr>
                  <w:del w:id="5804" w:author="King, Darryl" w:date="2021-09-23T10:37:00Z">
                    <w:r w:rsidRPr="00BB7090" w:rsidDel="00CE24DF">
                      <w:rPr>
                        <w:rFonts w:asciiTheme="majorHAnsi" w:hAnsiTheme="majorHAnsi" w:cstheme="majorHAnsi"/>
                        <w:color w:val="000000"/>
                        <w:sz w:val="16"/>
                        <w:szCs w:val="16"/>
                      </w:rPr>
                      <w:delText>-524175.6</w:delText>
                    </w:r>
                  </w:del>
                </w:p>
              </w:tc>
              <w:tc>
                <w:tcPr>
                  <w:tcW w:w="1207" w:type="dxa"/>
                  <w:tcBorders>
                    <w:top w:val="nil"/>
                    <w:left w:val="nil"/>
                    <w:bottom w:val="nil"/>
                    <w:right w:val="nil"/>
                  </w:tcBorders>
                  <w:vAlign w:val="bottom"/>
                </w:tcPr>
                <w:p w14:paraId="0771072A" w14:textId="655962E9" w:rsidR="00BB7090" w:rsidRPr="00BB7090" w:rsidDel="00CE24DF" w:rsidRDefault="00BB7090">
                  <w:pPr>
                    <w:pStyle w:val="ListBullet"/>
                    <w:numPr>
                      <w:ilvl w:val="0"/>
                      <w:numId w:val="0"/>
                    </w:numPr>
                    <w:ind w:left="216" w:hanging="216"/>
                    <w:rPr>
                      <w:del w:id="5805" w:author="King, Darryl" w:date="2021-09-23T10:37:00Z"/>
                      <w:rFonts w:asciiTheme="majorHAnsi" w:hAnsiTheme="majorHAnsi" w:cstheme="majorHAnsi"/>
                      <w:color w:val="000000"/>
                      <w:sz w:val="16"/>
                      <w:szCs w:val="16"/>
                    </w:rPr>
                    <w:pPrChange w:id="5806" w:author="King, Darryl" w:date="2021-09-23T10:38:00Z">
                      <w:pPr>
                        <w:autoSpaceDE w:val="0"/>
                        <w:autoSpaceDN w:val="0"/>
                        <w:adjustRightInd w:val="0"/>
                        <w:spacing w:after="0" w:line="240" w:lineRule="auto"/>
                        <w:ind w:right="10"/>
                        <w:jc w:val="right"/>
                      </w:pPr>
                    </w:pPrChange>
                  </w:pPr>
                  <w:del w:id="5807" w:author="King, Darryl" w:date="2021-09-23T10:37:00Z">
                    <w:r w:rsidRPr="00BB7090" w:rsidDel="00CE24DF">
                      <w:rPr>
                        <w:rFonts w:asciiTheme="majorHAnsi" w:hAnsiTheme="majorHAnsi" w:cstheme="majorHAnsi"/>
                        <w:color w:val="000000"/>
                        <w:sz w:val="16"/>
                        <w:szCs w:val="16"/>
                      </w:rPr>
                      <w:delText>159347.9</w:delText>
                    </w:r>
                  </w:del>
                </w:p>
              </w:tc>
              <w:tc>
                <w:tcPr>
                  <w:tcW w:w="1208" w:type="dxa"/>
                  <w:tcBorders>
                    <w:top w:val="nil"/>
                    <w:left w:val="nil"/>
                    <w:bottom w:val="nil"/>
                    <w:right w:val="nil"/>
                  </w:tcBorders>
                  <w:vAlign w:val="bottom"/>
                </w:tcPr>
                <w:p w14:paraId="162C81DE" w14:textId="4335F468" w:rsidR="00BB7090" w:rsidRPr="00BB7090" w:rsidDel="00CE24DF" w:rsidRDefault="00BB7090">
                  <w:pPr>
                    <w:pStyle w:val="ListBullet"/>
                    <w:numPr>
                      <w:ilvl w:val="0"/>
                      <w:numId w:val="0"/>
                    </w:numPr>
                    <w:ind w:left="216" w:hanging="216"/>
                    <w:rPr>
                      <w:del w:id="5808" w:author="King, Darryl" w:date="2021-09-23T10:37:00Z"/>
                      <w:rFonts w:asciiTheme="majorHAnsi" w:hAnsiTheme="majorHAnsi" w:cstheme="majorHAnsi"/>
                      <w:color w:val="000000"/>
                      <w:sz w:val="16"/>
                      <w:szCs w:val="16"/>
                    </w:rPr>
                    <w:pPrChange w:id="5809" w:author="King, Darryl" w:date="2021-09-23T10:38:00Z">
                      <w:pPr>
                        <w:autoSpaceDE w:val="0"/>
                        <w:autoSpaceDN w:val="0"/>
                        <w:adjustRightInd w:val="0"/>
                        <w:spacing w:after="0" w:line="240" w:lineRule="auto"/>
                        <w:ind w:right="10"/>
                        <w:jc w:val="right"/>
                      </w:pPr>
                    </w:pPrChange>
                  </w:pPr>
                  <w:del w:id="5810" w:author="King, Darryl" w:date="2021-09-23T10:37:00Z">
                    <w:r w:rsidRPr="00BB7090" w:rsidDel="00CE24DF">
                      <w:rPr>
                        <w:rFonts w:asciiTheme="majorHAnsi" w:hAnsiTheme="majorHAnsi" w:cstheme="majorHAnsi"/>
                        <w:color w:val="000000"/>
                        <w:sz w:val="16"/>
                        <w:szCs w:val="16"/>
                      </w:rPr>
                      <w:delText>-3.289504</w:delText>
                    </w:r>
                  </w:del>
                </w:p>
              </w:tc>
              <w:tc>
                <w:tcPr>
                  <w:tcW w:w="997" w:type="dxa"/>
                  <w:tcBorders>
                    <w:top w:val="nil"/>
                    <w:left w:val="nil"/>
                    <w:bottom w:val="nil"/>
                    <w:right w:val="nil"/>
                  </w:tcBorders>
                  <w:vAlign w:val="bottom"/>
                </w:tcPr>
                <w:p w14:paraId="447EF08C" w14:textId="69B77F4D" w:rsidR="00BB7090" w:rsidRPr="00BB7090" w:rsidDel="00CE24DF" w:rsidRDefault="00BB7090">
                  <w:pPr>
                    <w:pStyle w:val="ListBullet"/>
                    <w:numPr>
                      <w:ilvl w:val="0"/>
                      <w:numId w:val="0"/>
                    </w:numPr>
                    <w:ind w:left="216" w:hanging="216"/>
                    <w:rPr>
                      <w:del w:id="5811" w:author="King, Darryl" w:date="2021-09-23T10:37:00Z"/>
                      <w:rFonts w:asciiTheme="majorHAnsi" w:hAnsiTheme="majorHAnsi" w:cstheme="majorHAnsi"/>
                      <w:color w:val="000000"/>
                      <w:sz w:val="16"/>
                      <w:szCs w:val="16"/>
                    </w:rPr>
                    <w:pPrChange w:id="5812" w:author="King, Darryl" w:date="2021-09-23T10:38:00Z">
                      <w:pPr>
                        <w:autoSpaceDE w:val="0"/>
                        <w:autoSpaceDN w:val="0"/>
                        <w:adjustRightInd w:val="0"/>
                        <w:spacing w:after="0" w:line="240" w:lineRule="auto"/>
                        <w:ind w:right="10"/>
                        <w:jc w:val="right"/>
                      </w:pPr>
                    </w:pPrChange>
                  </w:pPr>
                  <w:del w:id="5813" w:author="King, Darryl" w:date="2021-09-23T10:37:00Z">
                    <w:r w:rsidRPr="00BB7090" w:rsidDel="00CE24DF">
                      <w:rPr>
                        <w:rFonts w:asciiTheme="majorHAnsi" w:hAnsiTheme="majorHAnsi" w:cstheme="majorHAnsi"/>
                        <w:color w:val="000000"/>
                        <w:sz w:val="16"/>
                        <w:szCs w:val="16"/>
                      </w:rPr>
                      <w:delText>0.0010</w:delText>
                    </w:r>
                  </w:del>
                </w:p>
              </w:tc>
            </w:tr>
            <w:tr w:rsidR="00BB7090" w:rsidRPr="00BB7090" w:rsidDel="00CE24DF" w14:paraId="1C85C2E4" w14:textId="19940DD7" w:rsidTr="00065FB3">
              <w:trPr>
                <w:trHeight w:val="66"/>
                <w:jc w:val="center"/>
                <w:del w:id="5814" w:author="King, Darryl" w:date="2021-09-23T10:37:00Z"/>
              </w:trPr>
              <w:tc>
                <w:tcPr>
                  <w:tcW w:w="2017" w:type="dxa"/>
                  <w:tcBorders>
                    <w:top w:val="nil"/>
                    <w:left w:val="nil"/>
                    <w:bottom w:val="nil"/>
                    <w:right w:val="nil"/>
                  </w:tcBorders>
                  <w:vAlign w:val="bottom"/>
                </w:tcPr>
                <w:p w14:paraId="0C4DE6FC" w14:textId="45E72F1F" w:rsidR="00BB7090" w:rsidRPr="00BB7090" w:rsidDel="00CE24DF" w:rsidRDefault="00BB7090">
                  <w:pPr>
                    <w:pStyle w:val="ListBullet"/>
                    <w:numPr>
                      <w:ilvl w:val="0"/>
                      <w:numId w:val="0"/>
                    </w:numPr>
                    <w:ind w:left="216" w:hanging="216"/>
                    <w:rPr>
                      <w:del w:id="5815" w:author="King, Darryl" w:date="2021-09-23T10:37:00Z"/>
                      <w:rFonts w:asciiTheme="majorHAnsi" w:hAnsiTheme="majorHAnsi" w:cstheme="majorHAnsi"/>
                      <w:color w:val="000000"/>
                      <w:sz w:val="16"/>
                      <w:szCs w:val="16"/>
                    </w:rPr>
                    <w:pPrChange w:id="5816" w:author="King, Darryl" w:date="2021-09-23T10:38:00Z">
                      <w:pPr>
                        <w:autoSpaceDE w:val="0"/>
                        <w:autoSpaceDN w:val="0"/>
                        <w:adjustRightInd w:val="0"/>
                        <w:spacing w:after="0" w:line="240" w:lineRule="auto"/>
                        <w:jc w:val="center"/>
                      </w:pPr>
                    </w:pPrChange>
                  </w:pPr>
                  <w:del w:id="5817" w:author="King, Darryl" w:date="2021-09-23T10:37:00Z">
                    <w:r w:rsidRPr="00BB7090" w:rsidDel="00CE24DF">
                      <w:rPr>
                        <w:rFonts w:asciiTheme="majorHAnsi" w:hAnsiTheme="majorHAnsi" w:cstheme="majorHAnsi"/>
                        <w:color w:val="000000"/>
                        <w:sz w:val="16"/>
                        <w:szCs w:val="16"/>
                      </w:rPr>
                      <w:delText>W43</w:delText>
                    </w:r>
                  </w:del>
                </w:p>
              </w:tc>
              <w:tc>
                <w:tcPr>
                  <w:tcW w:w="1103" w:type="dxa"/>
                  <w:tcBorders>
                    <w:top w:val="nil"/>
                    <w:left w:val="nil"/>
                    <w:bottom w:val="nil"/>
                    <w:right w:val="nil"/>
                  </w:tcBorders>
                  <w:vAlign w:val="bottom"/>
                </w:tcPr>
                <w:p w14:paraId="23A30F71" w14:textId="2A88409A" w:rsidR="00BB7090" w:rsidRPr="00BB7090" w:rsidDel="00CE24DF" w:rsidRDefault="00BB7090">
                  <w:pPr>
                    <w:pStyle w:val="ListBullet"/>
                    <w:numPr>
                      <w:ilvl w:val="0"/>
                      <w:numId w:val="0"/>
                    </w:numPr>
                    <w:ind w:left="216" w:hanging="216"/>
                    <w:rPr>
                      <w:del w:id="5818" w:author="King, Darryl" w:date="2021-09-23T10:37:00Z"/>
                      <w:rFonts w:asciiTheme="majorHAnsi" w:hAnsiTheme="majorHAnsi" w:cstheme="majorHAnsi"/>
                      <w:color w:val="000000"/>
                      <w:sz w:val="16"/>
                      <w:szCs w:val="16"/>
                    </w:rPr>
                    <w:pPrChange w:id="5819" w:author="King, Darryl" w:date="2021-09-23T10:38:00Z">
                      <w:pPr>
                        <w:autoSpaceDE w:val="0"/>
                        <w:autoSpaceDN w:val="0"/>
                        <w:adjustRightInd w:val="0"/>
                        <w:spacing w:after="0" w:line="240" w:lineRule="auto"/>
                        <w:ind w:right="10"/>
                        <w:jc w:val="right"/>
                      </w:pPr>
                    </w:pPrChange>
                  </w:pPr>
                  <w:del w:id="5820" w:author="King, Darryl" w:date="2021-09-23T10:37:00Z">
                    <w:r w:rsidRPr="00BB7090" w:rsidDel="00CE24DF">
                      <w:rPr>
                        <w:rFonts w:asciiTheme="majorHAnsi" w:hAnsiTheme="majorHAnsi" w:cstheme="majorHAnsi"/>
                        <w:color w:val="000000"/>
                        <w:sz w:val="16"/>
                        <w:szCs w:val="16"/>
                      </w:rPr>
                      <w:delText>-1975313.</w:delText>
                    </w:r>
                  </w:del>
                </w:p>
              </w:tc>
              <w:tc>
                <w:tcPr>
                  <w:tcW w:w="1207" w:type="dxa"/>
                  <w:tcBorders>
                    <w:top w:val="nil"/>
                    <w:left w:val="nil"/>
                    <w:bottom w:val="nil"/>
                    <w:right w:val="nil"/>
                  </w:tcBorders>
                  <w:vAlign w:val="bottom"/>
                </w:tcPr>
                <w:p w14:paraId="419416E0" w14:textId="0616A6EC" w:rsidR="00BB7090" w:rsidRPr="00BB7090" w:rsidDel="00CE24DF" w:rsidRDefault="00BB7090">
                  <w:pPr>
                    <w:pStyle w:val="ListBullet"/>
                    <w:numPr>
                      <w:ilvl w:val="0"/>
                      <w:numId w:val="0"/>
                    </w:numPr>
                    <w:ind w:left="216" w:hanging="216"/>
                    <w:rPr>
                      <w:del w:id="5821" w:author="King, Darryl" w:date="2021-09-23T10:37:00Z"/>
                      <w:rFonts w:asciiTheme="majorHAnsi" w:hAnsiTheme="majorHAnsi" w:cstheme="majorHAnsi"/>
                      <w:color w:val="000000"/>
                      <w:sz w:val="16"/>
                      <w:szCs w:val="16"/>
                    </w:rPr>
                    <w:pPrChange w:id="5822" w:author="King, Darryl" w:date="2021-09-23T10:38:00Z">
                      <w:pPr>
                        <w:autoSpaceDE w:val="0"/>
                        <w:autoSpaceDN w:val="0"/>
                        <w:adjustRightInd w:val="0"/>
                        <w:spacing w:after="0" w:line="240" w:lineRule="auto"/>
                        <w:ind w:right="10"/>
                        <w:jc w:val="right"/>
                      </w:pPr>
                    </w:pPrChange>
                  </w:pPr>
                  <w:del w:id="5823" w:author="King, Darryl" w:date="2021-09-23T10:37:00Z">
                    <w:r w:rsidRPr="00BB7090" w:rsidDel="00CE24DF">
                      <w:rPr>
                        <w:rFonts w:asciiTheme="majorHAnsi" w:hAnsiTheme="majorHAnsi" w:cstheme="majorHAnsi"/>
                        <w:color w:val="000000"/>
                        <w:sz w:val="16"/>
                        <w:szCs w:val="16"/>
                      </w:rPr>
                      <w:delText>156015.5</w:delText>
                    </w:r>
                  </w:del>
                </w:p>
              </w:tc>
              <w:tc>
                <w:tcPr>
                  <w:tcW w:w="1208" w:type="dxa"/>
                  <w:tcBorders>
                    <w:top w:val="nil"/>
                    <w:left w:val="nil"/>
                    <w:bottom w:val="nil"/>
                    <w:right w:val="nil"/>
                  </w:tcBorders>
                  <w:vAlign w:val="bottom"/>
                </w:tcPr>
                <w:p w14:paraId="693E6B62" w14:textId="79EE5AB3" w:rsidR="00BB7090" w:rsidRPr="00BB7090" w:rsidDel="00CE24DF" w:rsidRDefault="00BB7090">
                  <w:pPr>
                    <w:pStyle w:val="ListBullet"/>
                    <w:numPr>
                      <w:ilvl w:val="0"/>
                      <w:numId w:val="0"/>
                    </w:numPr>
                    <w:ind w:left="216" w:hanging="216"/>
                    <w:rPr>
                      <w:del w:id="5824" w:author="King, Darryl" w:date="2021-09-23T10:37:00Z"/>
                      <w:rFonts w:asciiTheme="majorHAnsi" w:hAnsiTheme="majorHAnsi" w:cstheme="majorHAnsi"/>
                      <w:color w:val="000000"/>
                      <w:sz w:val="16"/>
                      <w:szCs w:val="16"/>
                    </w:rPr>
                    <w:pPrChange w:id="5825" w:author="King, Darryl" w:date="2021-09-23T10:38:00Z">
                      <w:pPr>
                        <w:autoSpaceDE w:val="0"/>
                        <w:autoSpaceDN w:val="0"/>
                        <w:adjustRightInd w:val="0"/>
                        <w:spacing w:after="0" w:line="240" w:lineRule="auto"/>
                        <w:ind w:right="10"/>
                        <w:jc w:val="right"/>
                      </w:pPr>
                    </w:pPrChange>
                  </w:pPr>
                  <w:del w:id="5826" w:author="King, Darryl" w:date="2021-09-23T10:37:00Z">
                    <w:r w:rsidRPr="00BB7090" w:rsidDel="00CE24DF">
                      <w:rPr>
                        <w:rFonts w:asciiTheme="majorHAnsi" w:hAnsiTheme="majorHAnsi" w:cstheme="majorHAnsi"/>
                        <w:color w:val="000000"/>
                        <w:sz w:val="16"/>
                        <w:szCs w:val="16"/>
                      </w:rPr>
                      <w:delText>-12.66100</w:delText>
                    </w:r>
                  </w:del>
                </w:p>
              </w:tc>
              <w:tc>
                <w:tcPr>
                  <w:tcW w:w="997" w:type="dxa"/>
                  <w:tcBorders>
                    <w:top w:val="nil"/>
                    <w:left w:val="nil"/>
                    <w:bottom w:val="nil"/>
                    <w:right w:val="nil"/>
                  </w:tcBorders>
                  <w:vAlign w:val="bottom"/>
                </w:tcPr>
                <w:p w14:paraId="1AAA90E8" w14:textId="38E3E34F" w:rsidR="00BB7090" w:rsidRPr="00BB7090" w:rsidDel="00CE24DF" w:rsidRDefault="00BB7090">
                  <w:pPr>
                    <w:pStyle w:val="ListBullet"/>
                    <w:numPr>
                      <w:ilvl w:val="0"/>
                      <w:numId w:val="0"/>
                    </w:numPr>
                    <w:ind w:left="216" w:hanging="216"/>
                    <w:rPr>
                      <w:del w:id="5827" w:author="King, Darryl" w:date="2021-09-23T10:37:00Z"/>
                      <w:rFonts w:asciiTheme="majorHAnsi" w:hAnsiTheme="majorHAnsi" w:cstheme="majorHAnsi"/>
                      <w:color w:val="000000"/>
                      <w:sz w:val="16"/>
                      <w:szCs w:val="16"/>
                    </w:rPr>
                    <w:pPrChange w:id="5828" w:author="King, Darryl" w:date="2021-09-23T10:38:00Z">
                      <w:pPr>
                        <w:autoSpaceDE w:val="0"/>
                        <w:autoSpaceDN w:val="0"/>
                        <w:adjustRightInd w:val="0"/>
                        <w:spacing w:after="0" w:line="240" w:lineRule="auto"/>
                        <w:ind w:right="10"/>
                        <w:jc w:val="right"/>
                      </w:pPr>
                    </w:pPrChange>
                  </w:pPr>
                  <w:del w:id="582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46B66027" w14:textId="7B717478" w:rsidTr="00065FB3">
              <w:trPr>
                <w:trHeight w:val="66"/>
                <w:jc w:val="center"/>
                <w:del w:id="5830" w:author="King, Darryl" w:date="2021-09-23T10:37:00Z"/>
              </w:trPr>
              <w:tc>
                <w:tcPr>
                  <w:tcW w:w="2017" w:type="dxa"/>
                  <w:tcBorders>
                    <w:top w:val="nil"/>
                    <w:left w:val="nil"/>
                    <w:bottom w:val="nil"/>
                    <w:right w:val="nil"/>
                  </w:tcBorders>
                  <w:vAlign w:val="bottom"/>
                </w:tcPr>
                <w:p w14:paraId="5292578E" w14:textId="3DF699BA" w:rsidR="00BB7090" w:rsidRPr="00BB7090" w:rsidDel="00CE24DF" w:rsidRDefault="00BB7090">
                  <w:pPr>
                    <w:pStyle w:val="ListBullet"/>
                    <w:numPr>
                      <w:ilvl w:val="0"/>
                      <w:numId w:val="0"/>
                    </w:numPr>
                    <w:ind w:left="216" w:hanging="216"/>
                    <w:rPr>
                      <w:del w:id="5831" w:author="King, Darryl" w:date="2021-09-23T10:37:00Z"/>
                      <w:rFonts w:asciiTheme="majorHAnsi" w:hAnsiTheme="majorHAnsi" w:cstheme="majorHAnsi"/>
                      <w:color w:val="000000"/>
                      <w:sz w:val="16"/>
                      <w:szCs w:val="16"/>
                    </w:rPr>
                    <w:pPrChange w:id="5832" w:author="King, Darryl" w:date="2021-09-23T10:38:00Z">
                      <w:pPr>
                        <w:autoSpaceDE w:val="0"/>
                        <w:autoSpaceDN w:val="0"/>
                        <w:adjustRightInd w:val="0"/>
                        <w:spacing w:after="0" w:line="240" w:lineRule="auto"/>
                        <w:jc w:val="center"/>
                      </w:pPr>
                    </w:pPrChange>
                  </w:pPr>
                  <w:del w:id="5833" w:author="King, Darryl" w:date="2021-09-23T10:37:00Z">
                    <w:r w:rsidRPr="00BB7090" w:rsidDel="00CE24DF">
                      <w:rPr>
                        <w:rFonts w:asciiTheme="majorHAnsi" w:hAnsiTheme="majorHAnsi" w:cstheme="majorHAnsi"/>
                        <w:color w:val="000000"/>
                        <w:sz w:val="16"/>
                        <w:szCs w:val="16"/>
                      </w:rPr>
                      <w:delText>W45</w:delText>
                    </w:r>
                  </w:del>
                </w:p>
              </w:tc>
              <w:tc>
                <w:tcPr>
                  <w:tcW w:w="1103" w:type="dxa"/>
                  <w:tcBorders>
                    <w:top w:val="nil"/>
                    <w:left w:val="nil"/>
                    <w:bottom w:val="nil"/>
                    <w:right w:val="nil"/>
                  </w:tcBorders>
                  <w:vAlign w:val="bottom"/>
                </w:tcPr>
                <w:p w14:paraId="5335BB4D" w14:textId="62F08CCB" w:rsidR="00BB7090" w:rsidRPr="00BB7090" w:rsidDel="00CE24DF" w:rsidRDefault="00BB7090">
                  <w:pPr>
                    <w:pStyle w:val="ListBullet"/>
                    <w:numPr>
                      <w:ilvl w:val="0"/>
                      <w:numId w:val="0"/>
                    </w:numPr>
                    <w:ind w:left="216" w:hanging="216"/>
                    <w:rPr>
                      <w:del w:id="5834" w:author="King, Darryl" w:date="2021-09-23T10:37:00Z"/>
                      <w:rFonts w:asciiTheme="majorHAnsi" w:hAnsiTheme="majorHAnsi" w:cstheme="majorHAnsi"/>
                      <w:color w:val="000000"/>
                      <w:sz w:val="16"/>
                      <w:szCs w:val="16"/>
                    </w:rPr>
                    <w:pPrChange w:id="5835" w:author="King, Darryl" w:date="2021-09-23T10:38:00Z">
                      <w:pPr>
                        <w:autoSpaceDE w:val="0"/>
                        <w:autoSpaceDN w:val="0"/>
                        <w:adjustRightInd w:val="0"/>
                        <w:spacing w:after="0" w:line="240" w:lineRule="auto"/>
                        <w:ind w:right="10"/>
                        <w:jc w:val="right"/>
                      </w:pPr>
                    </w:pPrChange>
                  </w:pPr>
                  <w:del w:id="5836" w:author="King, Darryl" w:date="2021-09-23T10:37:00Z">
                    <w:r w:rsidRPr="00BB7090" w:rsidDel="00CE24DF">
                      <w:rPr>
                        <w:rFonts w:asciiTheme="majorHAnsi" w:hAnsiTheme="majorHAnsi" w:cstheme="majorHAnsi"/>
                        <w:color w:val="000000"/>
                        <w:sz w:val="16"/>
                        <w:szCs w:val="16"/>
                      </w:rPr>
                      <w:delText>2692116.</w:delText>
                    </w:r>
                  </w:del>
                </w:p>
              </w:tc>
              <w:tc>
                <w:tcPr>
                  <w:tcW w:w="1207" w:type="dxa"/>
                  <w:tcBorders>
                    <w:top w:val="nil"/>
                    <w:left w:val="nil"/>
                    <w:bottom w:val="nil"/>
                    <w:right w:val="nil"/>
                  </w:tcBorders>
                  <w:vAlign w:val="bottom"/>
                </w:tcPr>
                <w:p w14:paraId="4F5F5535" w14:textId="254F8FBF" w:rsidR="00BB7090" w:rsidRPr="00BB7090" w:rsidDel="00CE24DF" w:rsidRDefault="00BB7090">
                  <w:pPr>
                    <w:pStyle w:val="ListBullet"/>
                    <w:numPr>
                      <w:ilvl w:val="0"/>
                      <w:numId w:val="0"/>
                    </w:numPr>
                    <w:ind w:left="216" w:hanging="216"/>
                    <w:rPr>
                      <w:del w:id="5837" w:author="King, Darryl" w:date="2021-09-23T10:37:00Z"/>
                      <w:rFonts w:asciiTheme="majorHAnsi" w:hAnsiTheme="majorHAnsi" w:cstheme="majorHAnsi"/>
                      <w:color w:val="000000"/>
                      <w:sz w:val="16"/>
                      <w:szCs w:val="16"/>
                    </w:rPr>
                    <w:pPrChange w:id="5838" w:author="King, Darryl" w:date="2021-09-23T10:38:00Z">
                      <w:pPr>
                        <w:autoSpaceDE w:val="0"/>
                        <w:autoSpaceDN w:val="0"/>
                        <w:adjustRightInd w:val="0"/>
                        <w:spacing w:after="0" w:line="240" w:lineRule="auto"/>
                        <w:ind w:right="10"/>
                        <w:jc w:val="right"/>
                      </w:pPr>
                    </w:pPrChange>
                  </w:pPr>
                  <w:del w:id="5839" w:author="King, Darryl" w:date="2021-09-23T10:37:00Z">
                    <w:r w:rsidRPr="00BB7090" w:rsidDel="00CE24DF">
                      <w:rPr>
                        <w:rFonts w:asciiTheme="majorHAnsi" w:hAnsiTheme="majorHAnsi" w:cstheme="majorHAnsi"/>
                        <w:color w:val="000000"/>
                        <w:sz w:val="16"/>
                        <w:szCs w:val="16"/>
                      </w:rPr>
                      <w:delText>229525.3</w:delText>
                    </w:r>
                  </w:del>
                </w:p>
              </w:tc>
              <w:tc>
                <w:tcPr>
                  <w:tcW w:w="1208" w:type="dxa"/>
                  <w:tcBorders>
                    <w:top w:val="nil"/>
                    <w:left w:val="nil"/>
                    <w:bottom w:val="nil"/>
                    <w:right w:val="nil"/>
                  </w:tcBorders>
                  <w:vAlign w:val="bottom"/>
                </w:tcPr>
                <w:p w14:paraId="1754C319" w14:textId="56162D8F" w:rsidR="00BB7090" w:rsidRPr="00BB7090" w:rsidDel="00CE24DF" w:rsidRDefault="00BB7090">
                  <w:pPr>
                    <w:pStyle w:val="ListBullet"/>
                    <w:numPr>
                      <w:ilvl w:val="0"/>
                      <w:numId w:val="0"/>
                    </w:numPr>
                    <w:ind w:left="216" w:hanging="216"/>
                    <w:rPr>
                      <w:del w:id="5840" w:author="King, Darryl" w:date="2021-09-23T10:37:00Z"/>
                      <w:rFonts w:asciiTheme="majorHAnsi" w:hAnsiTheme="majorHAnsi" w:cstheme="majorHAnsi"/>
                      <w:color w:val="000000"/>
                      <w:sz w:val="16"/>
                      <w:szCs w:val="16"/>
                    </w:rPr>
                    <w:pPrChange w:id="5841" w:author="King, Darryl" w:date="2021-09-23T10:38:00Z">
                      <w:pPr>
                        <w:autoSpaceDE w:val="0"/>
                        <w:autoSpaceDN w:val="0"/>
                        <w:adjustRightInd w:val="0"/>
                        <w:spacing w:after="0" w:line="240" w:lineRule="auto"/>
                        <w:ind w:right="10"/>
                        <w:jc w:val="right"/>
                      </w:pPr>
                    </w:pPrChange>
                  </w:pPr>
                  <w:del w:id="5842" w:author="King, Darryl" w:date="2021-09-23T10:37:00Z">
                    <w:r w:rsidRPr="00BB7090" w:rsidDel="00CE24DF">
                      <w:rPr>
                        <w:rFonts w:asciiTheme="majorHAnsi" w:hAnsiTheme="majorHAnsi" w:cstheme="majorHAnsi"/>
                        <w:color w:val="000000"/>
                        <w:sz w:val="16"/>
                        <w:szCs w:val="16"/>
                      </w:rPr>
                      <w:delText>11.72906</w:delText>
                    </w:r>
                  </w:del>
                </w:p>
              </w:tc>
              <w:tc>
                <w:tcPr>
                  <w:tcW w:w="997" w:type="dxa"/>
                  <w:tcBorders>
                    <w:top w:val="nil"/>
                    <w:left w:val="nil"/>
                    <w:bottom w:val="nil"/>
                    <w:right w:val="nil"/>
                  </w:tcBorders>
                  <w:vAlign w:val="bottom"/>
                </w:tcPr>
                <w:p w14:paraId="29CD5EB0" w14:textId="16133F56" w:rsidR="00BB7090" w:rsidRPr="00BB7090" w:rsidDel="00CE24DF" w:rsidRDefault="00BB7090">
                  <w:pPr>
                    <w:pStyle w:val="ListBullet"/>
                    <w:numPr>
                      <w:ilvl w:val="0"/>
                      <w:numId w:val="0"/>
                    </w:numPr>
                    <w:ind w:left="216" w:hanging="216"/>
                    <w:rPr>
                      <w:del w:id="5843" w:author="King, Darryl" w:date="2021-09-23T10:37:00Z"/>
                      <w:rFonts w:asciiTheme="majorHAnsi" w:hAnsiTheme="majorHAnsi" w:cstheme="majorHAnsi"/>
                      <w:color w:val="000000"/>
                      <w:sz w:val="16"/>
                      <w:szCs w:val="16"/>
                    </w:rPr>
                    <w:pPrChange w:id="5844" w:author="King, Darryl" w:date="2021-09-23T10:38:00Z">
                      <w:pPr>
                        <w:autoSpaceDE w:val="0"/>
                        <w:autoSpaceDN w:val="0"/>
                        <w:adjustRightInd w:val="0"/>
                        <w:spacing w:after="0" w:line="240" w:lineRule="auto"/>
                        <w:ind w:right="10"/>
                        <w:jc w:val="right"/>
                      </w:pPr>
                    </w:pPrChange>
                  </w:pPr>
                  <w:del w:id="584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D853D57" w14:textId="33BD96E4" w:rsidTr="00065FB3">
              <w:trPr>
                <w:trHeight w:val="66"/>
                <w:jc w:val="center"/>
                <w:del w:id="5846" w:author="King, Darryl" w:date="2021-09-23T10:37:00Z"/>
              </w:trPr>
              <w:tc>
                <w:tcPr>
                  <w:tcW w:w="2017" w:type="dxa"/>
                  <w:tcBorders>
                    <w:top w:val="nil"/>
                    <w:left w:val="nil"/>
                    <w:bottom w:val="nil"/>
                    <w:right w:val="nil"/>
                  </w:tcBorders>
                  <w:vAlign w:val="bottom"/>
                </w:tcPr>
                <w:p w14:paraId="5D938651" w14:textId="49D101FF" w:rsidR="00BB7090" w:rsidRPr="00BB7090" w:rsidDel="00CE24DF" w:rsidRDefault="00BB7090">
                  <w:pPr>
                    <w:pStyle w:val="ListBullet"/>
                    <w:numPr>
                      <w:ilvl w:val="0"/>
                      <w:numId w:val="0"/>
                    </w:numPr>
                    <w:ind w:left="216" w:hanging="216"/>
                    <w:rPr>
                      <w:del w:id="5847" w:author="King, Darryl" w:date="2021-09-23T10:37:00Z"/>
                      <w:rFonts w:asciiTheme="majorHAnsi" w:hAnsiTheme="majorHAnsi" w:cstheme="majorHAnsi"/>
                      <w:color w:val="000000"/>
                      <w:sz w:val="16"/>
                      <w:szCs w:val="16"/>
                    </w:rPr>
                    <w:pPrChange w:id="5848" w:author="King, Darryl" w:date="2021-09-23T10:38:00Z">
                      <w:pPr>
                        <w:autoSpaceDE w:val="0"/>
                        <w:autoSpaceDN w:val="0"/>
                        <w:adjustRightInd w:val="0"/>
                        <w:spacing w:after="0" w:line="240" w:lineRule="auto"/>
                        <w:jc w:val="center"/>
                      </w:pPr>
                    </w:pPrChange>
                  </w:pPr>
                  <w:del w:id="5849" w:author="King, Darryl" w:date="2021-09-23T10:37:00Z">
                    <w:r w:rsidRPr="00BB7090" w:rsidDel="00CE24DF">
                      <w:rPr>
                        <w:rFonts w:asciiTheme="majorHAnsi" w:hAnsiTheme="majorHAnsi" w:cstheme="majorHAnsi"/>
                        <w:color w:val="000000"/>
                        <w:sz w:val="16"/>
                        <w:szCs w:val="16"/>
                      </w:rPr>
                      <w:delText>C_3</w:delText>
                    </w:r>
                  </w:del>
                </w:p>
              </w:tc>
              <w:tc>
                <w:tcPr>
                  <w:tcW w:w="1103" w:type="dxa"/>
                  <w:tcBorders>
                    <w:top w:val="nil"/>
                    <w:left w:val="nil"/>
                    <w:bottom w:val="nil"/>
                    <w:right w:val="nil"/>
                  </w:tcBorders>
                  <w:vAlign w:val="bottom"/>
                </w:tcPr>
                <w:p w14:paraId="7F94BC92" w14:textId="12F6D217" w:rsidR="00BB7090" w:rsidRPr="00BB7090" w:rsidDel="00CE24DF" w:rsidRDefault="00BB7090">
                  <w:pPr>
                    <w:pStyle w:val="ListBullet"/>
                    <w:numPr>
                      <w:ilvl w:val="0"/>
                      <w:numId w:val="0"/>
                    </w:numPr>
                    <w:ind w:left="216" w:hanging="216"/>
                    <w:rPr>
                      <w:del w:id="5850" w:author="King, Darryl" w:date="2021-09-23T10:37:00Z"/>
                      <w:rFonts w:asciiTheme="majorHAnsi" w:hAnsiTheme="majorHAnsi" w:cstheme="majorHAnsi"/>
                      <w:color w:val="000000"/>
                      <w:sz w:val="16"/>
                      <w:szCs w:val="16"/>
                    </w:rPr>
                    <w:pPrChange w:id="5851" w:author="King, Darryl" w:date="2021-09-23T10:38:00Z">
                      <w:pPr>
                        <w:autoSpaceDE w:val="0"/>
                        <w:autoSpaceDN w:val="0"/>
                        <w:adjustRightInd w:val="0"/>
                        <w:spacing w:after="0" w:line="240" w:lineRule="auto"/>
                        <w:ind w:right="10"/>
                        <w:jc w:val="right"/>
                      </w:pPr>
                    </w:pPrChange>
                  </w:pPr>
                  <w:del w:id="5852" w:author="King, Darryl" w:date="2021-09-23T10:37:00Z">
                    <w:r w:rsidRPr="00BB7090" w:rsidDel="00CE24DF">
                      <w:rPr>
                        <w:rFonts w:asciiTheme="majorHAnsi" w:hAnsiTheme="majorHAnsi" w:cstheme="majorHAnsi"/>
                        <w:color w:val="000000"/>
                        <w:sz w:val="16"/>
                        <w:szCs w:val="16"/>
                      </w:rPr>
                      <w:delText>3259171.</w:delText>
                    </w:r>
                  </w:del>
                </w:p>
              </w:tc>
              <w:tc>
                <w:tcPr>
                  <w:tcW w:w="1207" w:type="dxa"/>
                  <w:tcBorders>
                    <w:top w:val="nil"/>
                    <w:left w:val="nil"/>
                    <w:bottom w:val="nil"/>
                    <w:right w:val="nil"/>
                  </w:tcBorders>
                  <w:vAlign w:val="bottom"/>
                </w:tcPr>
                <w:p w14:paraId="08132381" w14:textId="21BBC046" w:rsidR="00BB7090" w:rsidRPr="00BB7090" w:rsidDel="00CE24DF" w:rsidRDefault="00BB7090">
                  <w:pPr>
                    <w:pStyle w:val="ListBullet"/>
                    <w:numPr>
                      <w:ilvl w:val="0"/>
                      <w:numId w:val="0"/>
                    </w:numPr>
                    <w:ind w:left="216" w:hanging="216"/>
                    <w:rPr>
                      <w:del w:id="5853" w:author="King, Darryl" w:date="2021-09-23T10:37:00Z"/>
                      <w:rFonts w:asciiTheme="majorHAnsi" w:hAnsiTheme="majorHAnsi" w:cstheme="majorHAnsi"/>
                      <w:color w:val="000000"/>
                      <w:sz w:val="16"/>
                      <w:szCs w:val="16"/>
                    </w:rPr>
                    <w:pPrChange w:id="5854" w:author="King, Darryl" w:date="2021-09-23T10:38:00Z">
                      <w:pPr>
                        <w:autoSpaceDE w:val="0"/>
                        <w:autoSpaceDN w:val="0"/>
                        <w:adjustRightInd w:val="0"/>
                        <w:spacing w:after="0" w:line="240" w:lineRule="auto"/>
                        <w:ind w:right="10"/>
                        <w:jc w:val="right"/>
                      </w:pPr>
                    </w:pPrChange>
                  </w:pPr>
                  <w:del w:id="5855" w:author="King, Darryl" w:date="2021-09-23T10:37:00Z">
                    <w:r w:rsidRPr="00BB7090" w:rsidDel="00CE24DF">
                      <w:rPr>
                        <w:rFonts w:asciiTheme="majorHAnsi" w:hAnsiTheme="majorHAnsi" w:cstheme="majorHAnsi"/>
                        <w:color w:val="000000"/>
                        <w:sz w:val="16"/>
                        <w:szCs w:val="16"/>
                      </w:rPr>
                      <w:delText>457765.9</w:delText>
                    </w:r>
                  </w:del>
                </w:p>
              </w:tc>
              <w:tc>
                <w:tcPr>
                  <w:tcW w:w="1208" w:type="dxa"/>
                  <w:tcBorders>
                    <w:top w:val="nil"/>
                    <w:left w:val="nil"/>
                    <w:bottom w:val="nil"/>
                    <w:right w:val="nil"/>
                  </w:tcBorders>
                  <w:vAlign w:val="bottom"/>
                </w:tcPr>
                <w:p w14:paraId="6145C615" w14:textId="41F90B7F" w:rsidR="00BB7090" w:rsidRPr="00BB7090" w:rsidDel="00CE24DF" w:rsidRDefault="00BB7090">
                  <w:pPr>
                    <w:pStyle w:val="ListBullet"/>
                    <w:numPr>
                      <w:ilvl w:val="0"/>
                      <w:numId w:val="0"/>
                    </w:numPr>
                    <w:ind w:left="216" w:hanging="216"/>
                    <w:rPr>
                      <w:del w:id="5856" w:author="King, Darryl" w:date="2021-09-23T10:37:00Z"/>
                      <w:rFonts w:asciiTheme="majorHAnsi" w:hAnsiTheme="majorHAnsi" w:cstheme="majorHAnsi"/>
                      <w:color w:val="000000"/>
                      <w:sz w:val="16"/>
                      <w:szCs w:val="16"/>
                    </w:rPr>
                    <w:pPrChange w:id="5857" w:author="King, Darryl" w:date="2021-09-23T10:38:00Z">
                      <w:pPr>
                        <w:autoSpaceDE w:val="0"/>
                        <w:autoSpaceDN w:val="0"/>
                        <w:adjustRightInd w:val="0"/>
                        <w:spacing w:after="0" w:line="240" w:lineRule="auto"/>
                        <w:ind w:right="10"/>
                        <w:jc w:val="right"/>
                      </w:pPr>
                    </w:pPrChange>
                  </w:pPr>
                  <w:del w:id="5858" w:author="King, Darryl" w:date="2021-09-23T10:37:00Z">
                    <w:r w:rsidRPr="00BB7090" w:rsidDel="00CE24DF">
                      <w:rPr>
                        <w:rFonts w:asciiTheme="majorHAnsi" w:hAnsiTheme="majorHAnsi" w:cstheme="majorHAnsi"/>
                        <w:color w:val="000000"/>
                        <w:sz w:val="16"/>
                        <w:szCs w:val="16"/>
                      </w:rPr>
                      <w:delText>7.119734</w:delText>
                    </w:r>
                  </w:del>
                </w:p>
              </w:tc>
              <w:tc>
                <w:tcPr>
                  <w:tcW w:w="997" w:type="dxa"/>
                  <w:tcBorders>
                    <w:top w:val="nil"/>
                    <w:left w:val="nil"/>
                    <w:bottom w:val="nil"/>
                    <w:right w:val="nil"/>
                  </w:tcBorders>
                  <w:vAlign w:val="bottom"/>
                </w:tcPr>
                <w:p w14:paraId="4CCCF2A3" w14:textId="1253CBC9" w:rsidR="00BB7090" w:rsidRPr="00BB7090" w:rsidDel="00CE24DF" w:rsidRDefault="00BB7090">
                  <w:pPr>
                    <w:pStyle w:val="ListBullet"/>
                    <w:numPr>
                      <w:ilvl w:val="0"/>
                      <w:numId w:val="0"/>
                    </w:numPr>
                    <w:ind w:left="216" w:hanging="216"/>
                    <w:rPr>
                      <w:del w:id="5859" w:author="King, Darryl" w:date="2021-09-23T10:37:00Z"/>
                      <w:rFonts w:asciiTheme="majorHAnsi" w:hAnsiTheme="majorHAnsi" w:cstheme="majorHAnsi"/>
                      <w:color w:val="000000"/>
                      <w:sz w:val="16"/>
                      <w:szCs w:val="16"/>
                    </w:rPr>
                    <w:pPrChange w:id="5860" w:author="King, Darryl" w:date="2021-09-23T10:38:00Z">
                      <w:pPr>
                        <w:autoSpaceDE w:val="0"/>
                        <w:autoSpaceDN w:val="0"/>
                        <w:adjustRightInd w:val="0"/>
                        <w:spacing w:after="0" w:line="240" w:lineRule="auto"/>
                        <w:ind w:right="10"/>
                        <w:jc w:val="right"/>
                      </w:pPr>
                    </w:pPrChange>
                  </w:pPr>
                  <w:del w:id="586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2082FAAF" w14:textId="1BD50DEC" w:rsidTr="00065FB3">
              <w:trPr>
                <w:trHeight w:val="66"/>
                <w:jc w:val="center"/>
                <w:del w:id="5862" w:author="King, Darryl" w:date="2021-09-23T10:37:00Z"/>
              </w:trPr>
              <w:tc>
                <w:tcPr>
                  <w:tcW w:w="2017" w:type="dxa"/>
                  <w:tcBorders>
                    <w:top w:val="nil"/>
                    <w:left w:val="nil"/>
                    <w:bottom w:val="nil"/>
                    <w:right w:val="nil"/>
                  </w:tcBorders>
                  <w:vAlign w:val="bottom"/>
                </w:tcPr>
                <w:p w14:paraId="2B8F228D" w14:textId="76A554B7" w:rsidR="00BB7090" w:rsidRPr="00BB7090" w:rsidDel="00CE24DF" w:rsidRDefault="00BB7090">
                  <w:pPr>
                    <w:pStyle w:val="ListBullet"/>
                    <w:numPr>
                      <w:ilvl w:val="0"/>
                      <w:numId w:val="0"/>
                    </w:numPr>
                    <w:ind w:left="216" w:hanging="216"/>
                    <w:rPr>
                      <w:del w:id="5863" w:author="King, Darryl" w:date="2021-09-23T10:37:00Z"/>
                      <w:rFonts w:asciiTheme="majorHAnsi" w:hAnsiTheme="majorHAnsi" w:cstheme="majorHAnsi"/>
                      <w:color w:val="000000"/>
                      <w:sz w:val="16"/>
                      <w:szCs w:val="16"/>
                    </w:rPr>
                    <w:pPrChange w:id="5864" w:author="King, Darryl" w:date="2021-09-23T10:38:00Z">
                      <w:pPr>
                        <w:autoSpaceDE w:val="0"/>
                        <w:autoSpaceDN w:val="0"/>
                        <w:adjustRightInd w:val="0"/>
                        <w:spacing w:after="0" w:line="240" w:lineRule="auto"/>
                        <w:jc w:val="center"/>
                      </w:pPr>
                    </w:pPrChange>
                  </w:pPr>
                  <w:del w:id="5865" w:author="King, Darryl" w:date="2021-09-23T10:37:00Z">
                    <w:r w:rsidRPr="00BB7090" w:rsidDel="00CE24DF">
                      <w:rPr>
                        <w:rFonts w:asciiTheme="majorHAnsi" w:hAnsiTheme="majorHAnsi" w:cstheme="majorHAnsi"/>
                        <w:color w:val="000000"/>
                        <w:sz w:val="16"/>
                        <w:szCs w:val="16"/>
                      </w:rPr>
                      <w:delText>C_2</w:delText>
                    </w:r>
                  </w:del>
                </w:p>
              </w:tc>
              <w:tc>
                <w:tcPr>
                  <w:tcW w:w="1103" w:type="dxa"/>
                  <w:tcBorders>
                    <w:top w:val="nil"/>
                    <w:left w:val="nil"/>
                    <w:bottom w:val="nil"/>
                    <w:right w:val="nil"/>
                  </w:tcBorders>
                  <w:vAlign w:val="bottom"/>
                </w:tcPr>
                <w:p w14:paraId="2D2D3D16" w14:textId="583EC2F3" w:rsidR="00BB7090" w:rsidRPr="00BB7090" w:rsidDel="00CE24DF" w:rsidRDefault="00BB7090">
                  <w:pPr>
                    <w:pStyle w:val="ListBullet"/>
                    <w:numPr>
                      <w:ilvl w:val="0"/>
                      <w:numId w:val="0"/>
                    </w:numPr>
                    <w:ind w:left="216" w:hanging="216"/>
                    <w:rPr>
                      <w:del w:id="5866" w:author="King, Darryl" w:date="2021-09-23T10:37:00Z"/>
                      <w:rFonts w:asciiTheme="majorHAnsi" w:hAnsiTheme="majorHAnsi" w:cstheme="majorHAnsi"/>
                      <w:color w:val="000000"/>
                      <w:sz w:val="16"/>
                      <w:szCs w:val="16"/>
                    </w:rPr>
                    <w:pPrChange w:id="5867" w:author="King, Darryl" w:date="2021-09-23T10:38:00Z">
                      <w:pPr>
                        <w:autoSpaceDE w:val="0"/>
                        <w:autoSpaceDN w:val="0"/>
                        <w:adjustRightInd w:val="0"/>
                        <w:spacing w:after="0" w:line="240" w:lineRule="auto"/>
                        <w:ind w:right="10"/>
                        <w:jc w:val="right"/>
                      </w:pPr>
                    </w:pPrChange>
                  </w:pPr>
                  <w:del w:id="5868" w:author="King, Darryl" w:date="2021-09-23T10:37:00Z">
                    <w:r w:rsidRPr="00BB7090" w:rsidDel="00CE24DF">
                      <w:rPr>
                        <w:rFonts w:asciiTheme="majorHAnsi" w:hAnsiTheme="majorHAnsi" w:cstheme="majorHAnsi"/>
                        <w:color w:val="000000"/>
                        <w:sz w:val="16"/>
                        <w:szCs w:val="16"/>
                      </w:rPr>
                      <w:delText>1371824.</w:delText>
                    </w:r>
                  </w:del>
                </w:p>
              </w:tc>
              <w:tc>
                <w:tcPr>
                  <w:tcW w:w="1207" w:type="dxa"/>
                  <w:tcBorders>
                    <w:top w:val="nil"/>
                    <w:left w:val="nil"/>
                    <w:bottom w:val="nil"/>
                    <w:right w:val="nil"/>
                  </w:tcBorders>
                  <w:vAlign w:val="bottom"/>
                </w:tcPr>
                <w:p w14:paraId="3B8D41DF" w14:textId="285E78C5" w:rsidR="00BB7090" w:rsidRPr="00BB7090" w:rsidDel="00CE24DF" w:rsidRDefault="00BB7090">
                  <w:pPr>
                    <w:pStyle w:val="ListBullet"/>
                    <w:numPr>
                      <w:ilvl w:val="0"/>
                      <w:numId w:val="0"/>
                    </w:numPr>
                    <w:ind w:left="216" w:hanging="216"/>
                    <w:rPr>
                      <w:del w:id="5869" w:author="King, Darryl" w:date="2021-09-23T10:37:00Z"/>
                      <w:rFonts w:asciiTheme="majorHAnsi" w:hAnsiTheme="majorHAnsi" w:cstheme="majorHAnsi"/>
                      <w:color w:val="000000"/>
                      <w:sz w:val="16"/>
                      <w:szCs w:val="16"/>
                    </w:rPr>
                    <w:pPrChange w:id="5870" w:author="King, Darryl" w:date="2021-09-23T10:38:00Z">
                      <w:pPr>
                        <w:autoSpaceDE w:val="0"/>
                        <w:autoSpaceDN w:val="0"/>
                        <w:adjustRightInd w:val="0"/>
                        <w:spacing w:after="0" w:line="240" w:lineRule="auto"/>
                        <w:ind w:right="10"/>
                        <w:jc w:val="right"/>
                      </w:pPr>
                    </w:pPrChange>
                  </w:pPr>
                  <w:del w:id="5871" w:author="King, Darryl" w:date="2021-09-23T10:37:00Z">
                    <w:r w:rsidRPr="00BB7090" w:rsidDel="00CE24DF">
                      <w:rPr>
                        <w:rFonts w:asciiTheme="majorHAnsi" w:hAnsiTheme="majorHAnsi" w:cstheme="majorHAnsi"/>
                        <w:color w:val="000000"/>
                        <w:sz w:val="16"/>
                        <w:szCs w:val="16"/>
                      </w:rPr>
                      <w:delText>454029.1</w:delText>
                    </w:r>
                  </w:del>
                </w:p>
              </w:tc>
              <w:tc>
                <w:tcPr>
                  <w:tcW w:w="1208" w:type="dxa"/>
                  <w:tcBorders>
                    <w:top w:val="nil"/>
                    <w:left w:val="nil"/>
                    <w:bottom w:val="nil"/>
                    <w:right w:val="nil"/>
                  </w:tcBorders>
                  <w:vAlign w:val="bottom"/>
                </w:tcPr>
                <w:p w14:paraId="3524C96D" w14:textId="3B50EE9C" w:rsidR="00BB7090" w:rsidRPr="00BB7090" w:rsidDel="00CE24DF" w:rsidRDefault="00BB7090">
                  <w:pPr>
                    <w:pStyle w:val="ListBullet"/>
                    <w:numPr>
                      <w:ilvl w:val="0"/>
                      <w:numId w:val="0"/>
                    </w:numPr>
                    <w:ind w:left="216" w:hanging="216"/>
                    <w:rPr>
                      <w:del w:id="5872" w:author="King, Darryl" w:date="2021-09-23T10:37:00Z"/>
                      <w:rFonts w:asciiTheme="majorHAnsi" w:hAnsiTheme="majorHAnsi" w:cstheme="majorHAnsi"/>
                      <w:color w:val="000000"/>
                      <w:sz w:val="16"/>
                      <w:szCs w:val="16"/>
                    </w:rPr>
                    <w:pPrChange w:id="5873" w:author="King, Darryl" w:date="2021-09-23T10:38:00Z">
                      <w:pPr>
                        <w:autoSpaceDE w:val="0"/>
                        <w:autoSpaceDN w:val="0"/>
                        <w:adjustRightInd w:val="0"/>
                        <w:spacing w:after="0" w:line="240" w:lineRule="auto"/>
                        <w:ind w:right="10"/>
                        <w:jc w:val="right"/>
                      </w:pPr>
                    </w:pPrChange>
                  </w:pPr>
                  <w:del w:id="5874" w:author="King, Darryl" w:date="2021-09-23T10:37:00Z">
                    <w:r w:rsidRPr="00BB7090" w:rsidDel="00CE24DF">
                      <w:rPr>
                        <w:rFonts w:asciiTheme="majorHAnsi" w:hAnsiTheme="majorHAnsi" w:cstheme="majorHAnsi"/>
                        <w:color w:val="000000"/>
                        <w:sz w:val="16"/>
                        <w:szCs w:val="16"/>
                      </w:rPr>
                      <w:delText>3.021445</w:delText>
                    </w:r>
                  </w:del>
                </w:p>
              </w:tc>
              <w:tc>
                <w:tcPr>
                  <w:tcW w:w="997" w:type="dxa"/>
                  <w:tcBorders>
                    <w:top w:val="nil"/>
                    <w:left w:val="nil"/>
                    <w:bottom w:val="nil"/>
                    <w:right w:val="nil"/>
                  </w:tcBorders>
                  <w:vAlign w:val="bottom"/>
                </w:tcPr>
                <w:p w14:paraId="5F502407" w14:textId="3CA4DD92" w:rsidR="00BB7090" w:rsidRPr="00BB7090" w:rsidDel="00CE24DF" w:rsidRDefault="00BB7090">
                  <w:pPr>
                    <w:pStyle w:val="ListBullet"/>
                    <w:numPr>
                      <w:ilvl w:val="0"/>
                      <w:numId w:val="0"/>
                    </w:numPr>
                    <w:ind w:left="216" w:hanging="216"/>
                    <w:rPr>
                      <w:del w:id="5875" w:author="King, Darryl" w:date="2021-09-23T10:37:00Z"/>
                      <w:rFonts w:asciiTheme="majorHAnsi" w:hAnsiTheme="majorHAnsi" w:cstheme="majorHAnsi"/>
                      <w:color w:val="000000"/>
                      <w:sz w:val="16"/>
                      <w:szCs w:val="16"/>
                    </w:rPr>
                    <w:pPrChange w:id="5876" w:author="King, Darryl" w:date="2021-09-23T10:38:00Z">
                      <w:pPr>
                        <w:autoSpaceDE w:val="0"/>
                        <w:autoSpaceDN w:val="0"/>
                        <w:adjustRightInd w:val="0"/>
                        <w:spacing w:after="0" w:line="240" w:lineRule="auto"/>
                        <w:ind w:right="10"/>
                        <w:jc w:val="right"/>
                      </w:pPr>
                    </w:pPrChange>
                  </w:pPr>
                  <w:del w:id="5877" w:author="King, Darryl" w:date="2021-09-23T10:37:00Z">
                    <w:r w:rsidRPr="00BB7090" w:rsidDel="00CE24DF">
                      <w:rPr>
                        <w:rFonts w:asciiTheme="majorHAnsi" w:hAnsiTheme="majorHAnsi" w:cstheme="majorHAnsi"/>
                        <w:color w:val="000000"/>
                        <w:sz w:val="16"/>
                        <w:szCs w:val="16"/>
                      </w:rPr>
                      <w:delText>0.0026</w:delText>
                    </w:r>
                  </w:del>
                </w:p>
              </w:tc>
            </w:tr>
            <w:tr w:rsidR="00BB7090" w:rsidRPr="00BB7090" w:rsidDel="00CE24DF" w14:paraId="60BC94BB" w14:textId="0EDB703C" w:rsidTr="00065FB3">
              <w:trPr>
                <w:trHeight w:val="66"/>
                <w:jc w:val="center"/>
                <w:del w:id="5878" w:author="King, Darryl" w:date="2021-09-23T10:37:00Z"/>
              </w:trPr>
              <w:tc>
                <w:tcPr>
                  <w:tcW w:w="2017" w:type="dxa"/>
                  <w:tcBorders>
                    <w:top w:val="nil"/>
                    <w:left w:val="nil"/>
                    <w:bottom w:val="nil"/>
                    <w:right w:val="nil"/>
                  </w:tcBorders>
                  <w:vAlign w:val="bottom"/>
                </w:tcPr>
                <w:p w14:paraId="5BD7D2C1" w14:textId="76AC22E1" w:rsidR="00BB7090" w:rsidRPr="00BB7090" w:rsidDel="00CE24DF" w:rsidRDefault="00BB7090">
                  <w:pPr>
                    <w:pStyle w:val="ListBullet"/>
                    <w:numPr>
                      <w:ilvl w:val="0"/>
                      <w:numId w:val="0"/>
                    </w:numPr>
                    <w:ind w:left="216" w:hanging="216"/>
                    <w:rPr>
                      <w:del w:id="5879" w:author="King, Darryl" w:date="2021-09-23T10:37:00Z"/>
                      <w:rFonts w:asciiTheme="majorHAnsi" w:hAnsiTheme="majorHAnsi" w:cstheme="majorHAnsi"/>
                      <w:color w:val="000000"/>
                      <w:sz w:val="16"/>
                      <w:szCs w:val="16"/>
                    </w:rPr>
                    <w:pPrChange w:id="5880" w:author="King, Darryl" w:date="2021-09-23T10:38:00Z">
                      <w:pPr>
                        <w:autoSpaceDE w:val="0"/>
                        <w:autoSpaceDN w:val="0"/>
                        <w:adjustRightInd w:val="0"/>
                        <w:spacing w:after="0" w:line="240" w:lineRule="auto"/>
                        <w:jc w:val="center"/>
                      </w:pPr>
                    </w:pPrChange>
                  </w:pPr>
                  <w:del w:id="5881" w:author="King, Darryl" w:date="2021-09-23T10:37:00Z">
                    <w:r w:rsidRPr="00BB7090" w:rsidDel="00CE24DF">
                      <w:rPr>
                        <w:rFonts w:asciiTheme="majorHAnsi" w:hAnsiTheme="majorHAnsi" w:cstheme="majorHAnsi"/>
                        <w:color w:val="000000"/>
                        <w:sz w:val="16"/>
                        <w:szCs w:val="16"/>
                      </w:rPr>
                      <w:delText>C1</w:delText>
                    </w:r>
                  </w:del>
                </w:p>
              </w:tc>
              <w:tc>
                <w:tcPr>
                  <w:tcW w:w="1103" w:type="dxa"/>
                  <w:tcBorders>
                    <w:top w:val="nil"/>
                    <w:left w:val="nil"/>
                    <w:bottom w:val="nil"/>
                    <w:right w:val="nil"/>
                  </w:tcBorders>
                  <w:vAlign w:val="bottom"/>
                </w:tcPr>
                <w:p w14:paraId="01BD2563" w14:textId="0A9CBBFD" w:rsidR="00BB7090" w:rsidRPr="00BB7090" w:rsidDel="00CE24DF" w:rsidRDefault="00BB7090">
                  <w:pPr>
                    <w:pStyle w:val="ListBullet"/>
                    <w:numPr>
                      <w:ilvl w:val="0"/>
                      <w:numId w:val="0"/>
                    </w:numPr>
                    <w:ind w:left="216" w:hanging="216"/>
                    <w:rPr>
                      <w:del w:id="5882" w:author="King, Darryl" w:date="2021-09-23T10:37:00Z"/>
                      <w:rFonts w:asciiTheme="majorHAnsi" w:hAnsiTheme="majorHAnsi" w:cstheme="majorHAnsi"/>
                      <w:color w:val="000000"/>
                      <w:sz w:val="16"/>
                      <w:szCs w:val="16"/>
                    </w:rPr>
                    <w:pPrChange w:id="5883" w:author="King, Darryl" w:date="2021-09-23T10:38:00Z">
                      <w:pPr>
                        <w:autoSpaceDE w:val="0"/>
                        <w:autoSpaceDN w:val="0"/>
                        <w:adjustRightInd w:val="0"/>
                        <w:spacing w:after="0" w:line="240" w:lineRule="auto"/>
                        <w:ind w:right="10"/>
                        <w:jc w:val="right"/>
                      </w:pPr>
                    </w:pPrChange>
                  </w:pPr>
                  <w:del w:id="5884" w:author="King, Darryl" w:date="2021-09-23T10:37:00Z">
                    <w:r w:rsidRPr="00BB7090" w:rsidDel="00CE24DF">
                      <w:rPr>
                        <w:rFonts w:asciiTheme="majorHAnsi" w:hAnsiTheme="majorHAnsi" w:cstheme="majorHAnsi"/>
                        <w:color w:val="000000"/>
                        <w:sz w:val="16"/>
                        <w:szCs w:val="16"/>
                      </w:rPr>
                      <w:delText>-3530725.</w:delText>
                    </w:r>
                  </w:del>
                </w:p>
              </w:tc>
              <w:tc>
                <w:tcPr>
                  <w:tcW w:w="1207" w:type="dxa"/>
                  <w:tcBorders>
                    <w:top w:val="nil"/>
                    <w:left w:val="nil"/>
                    <w:bottom w:val="nil"/>
                    <w:right w:val="nil"/>
                  </w:tcBorders>
                  <w:vAlign w:val="bottom"/>
                </w:tcPr>
                <w:p w14:paraId="504FF053" w14:textId="1015A1B3" w:rsidR="00BB7090" w:rsidRPr="00BB7090" w:rsidDel="00CE24DF" w:rsidRDefault="00BB7090">
                  <w:pPr>
                    <w:pStyle w:val="ListBullet"/>
                    <w:numPr>
                      <w:ilvl w:val="0"/>
                      <w:numId w:val="0"/>
                    </w:numPr>
                    <w:ind w:left="216" w:hanging="216"/>
                    <w:rPr>
                      <w:del w:id="5885" w:author="King, Darryl" w:date="2021-09-23T10:37:00Z"/>
                      <w:rFonts w:asciiTheme="majorHAnsi" w:hAnsiTheme="majorHAnsi" w:cstheme="majorHAnsi"/>
                      <w:color w:val="000000"/>
                      <w:sz w:val="16"/>
                      <w:szCs w:val="16"/>
                    </w:rPr>
                    <w:pPrChange w:id="5886" w:author="King, Darryl" w:date="2021-09-23T10:38:00Z">
                      <w:pPr>
                        <w:autoSpaceDE w:val="0"/>
                        <w:autoSpaceDN w:val="0"/>
                        <w:adjustRightInd w:val="0"/>
                        <w:spacing w:after="0" w:line="240" w:lineRule="auto"/>
                        <w:ind w:right="10"/>
                        <w:jc w:val="right"/>
                      </w:pPr>
                    </w:pPrChange>
                  </w:pPr>
                  <w:del w:id="5887" w:author="King, Darryl" w:date="2021-09-23T10:37:00Z">
                    <w:r w:rsidRPr="00BB7090" w:rsidDel="00CE24DF">
                      <w:rPr>
                        <w:rFonts w:asciiTheme="majorHAnsi" w:hAnsiTheme="majorHAnsi" w:cstheme="majorHAnsi"/>
                        <w:color w:val="000000"/>
                        <w:sz w:val="16"/>
                        <w:szCs w:val="16"/>
                      </w:rPr>
                      <w:delText>464003.1</w:delText>
                    </w:r>
                  </w:del>
                </w:p>
              </w:tc>
              <w:tc>
                <w:tcPr>
                  <w:tcW w:w="1208" w:type="dxa"/>
                  <w:tcBorders>
                    <w:top w:val="nil"/>
                    <w:left w:val="nil"/>
                    <w:bottom w:val="nil"/>
                    <w:right w:val="nil"/>
                  </w:tcBorders>
                  <w:vAlign w:val="bottom"/>
                </w:tcPr>
                <w:p w14:paraId="25C38430" w14:textId="10630494" w:rsidR="00BB7090" w:rsidRPr="00BB7090" w:rsidDel="00CE24DF" w:rsidRDefault="00BB7090">
                  <w:pPr>
                    <w:pStyle w:val="ListBullet"/>
                    <w:numPr>
                      <w:ilvl w:val="0"/>
                      <w:numId w:val="0"/>
                    </w:numPr>
                    <w:ind w:left="216" w:hanging="216"/>
                    <w:rPr>
                      <w:del w:id="5888" w:author="King, Darryl" w:date="2021-09-23T10:37:00Z"/>
                      <w:rFonts w:asciiTheme="majorHAnsi" w:hAnsiTheme="majorHAnsi" w:cstheme="majorHAnsi"/>
                      <w:color w:val="000000"/>
                      <w:sz w:val="16"/>
                      <w:szCs w:val="16"/>
                    </w:rPr>
                    <w:pPrChange w:id="5889" w:author="King, Darryl" w:date="2021-09-23T10:38:00Z">
                      <w:pPr>
                        <w:autoSpaceDE w:val="0"/>
                        <w:autoSpaceDN w:val="0"/>
                        <w:adjustRightInd w:val="0"/>
                        <w:spacing w:after="0" w:line="240" w:lineRule="auto"/>
                        <w:ind w:right="10"/>
                        <w:jc w:val="right"/>
                      </w:pPr>
                    </w:pPrChange>
                  </w:pPr>
                  <w:del w:id="5890" w:author="King, Darryl" w:date="2021-09-23T10:37:00Z">
                    <w:r w:rsidRPr="00BB7090" w:rsidDel="00CE24DF">
                      <w:rPr>
                        <w:rFonts w:asciiTheme="majorHAnsi" w:hAnsiTheme="majorHAnsi" w:cstheme="majorHAnsi"/>
                        <w:color w:val="000000"/>
                        <w:sz w:val="16"/>
                        <w:szCs w:val="16"/>
                      </w:rPr>
                      <w:delText>-7.609272</w:delText>
                    </w:r>
                  </w:del>
                </w:p>
              </w:tc>
              <w:tc>
                <w:tcPr>
                  <w:tcW w:w="997" w:type="dxa"/>
                  <w:tcBorders>
                    <w:top w:val="nil"/>
                    <w:left w:val="nil"/>
                    <w:bottom w:val="nil"/>
                    <w:right w:val="nil"/>
                  </w:tcBorders>
                  <w:vAlign w:val="bottom"/>
                </w:tcPr>
                <w:p w14:paraId="58B2DC5C" w14:textId="19528C42" w:rsidR="00BB7090" w:rsidRPr="00BB7090" w:rsidDel="00CE24DF" w:rsidRDefault="00BB7090">
                  <w:pPr>
                    <w:pStyle w:val="ListBullet"/>
                    <w:numPr>
                      <w:ilvl w:val="0"/>
                      <w:numId w:val="0"/>
                    </w:numPr>
                    <w:ind w:left="216" w:hanging="216"/>
                    <w:rPr>
                      <w:del w:id="5891" w:author="King, Darryl" w:date="2021-09-23T10:37:00Z"/>
                      <w:rFonts w:asciiTheme="majorHAnsi" w:hAnsiTheme="majorHAnsi" w:cstheme="majorHAnsi"/>
                      <w:color w:val="000000"/>
                      <w:sz w:val="16"/>
                      <w:szCs w:val="16"/>
                    </w:rPr>
                    <w:pPrChange w:id="5892" w:author="King, Darryl" w:date="2021-09-23T10:38:00Z">
                      <w:pPr>
                        <w:autoSpaceDE w:val="0"/>
                        <w:autoSpaceDN w:val="0"/>
                        <w:adjustRightInd w:val="0"/>
                        <w:spacing w:after="0" w:line="240" w:lineRule="auto"/>
                        <w:ind w:right="10"/>
                        <w:jc w:val="right"/>
                      </w:pPr>
                    </w:pPrChange>
                  </w:pPr>
                  <w:del w:id="5893"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3D5D4110" w14:textId="53AD0324" w:rsidTr="00065FB3">
              <w:trPr>
                <w:trHeight w:val="66"/>
                <w:jc w:val="center"/>
                <w:del w:id="5894" w:author="King, Darryl" w:date="2021-09-23T10:37:00Z"/>
              </w:trPr>
              <w:tc>
                <w:tcPr>
                  <w:tcW w:w="2017" w:type="dxa"/>
                  <w:tcBorders>
                    <w:top w:val="nil"/>
                    <w:left w:val="nil"/>
                    <w:bottom w:val="nil"/>
                    <w:right w:val="nil"/>
                  </w:tcBorders>
                  <w:vAlign w:val="bottom"/>
                </w:tcPr>
                <w:p w14:paraId="3DA2A592" w14:textId="66170DA7" w:rsidR="00BB7090" w:rsidRPr="00BB7090" w:rsidDel="00CE24DF" w:rsidRDefault="00BB7090">
                  <w:pPr>
                    <w:pStyle w:val="ListBullet"/>
                    <w:numPr>
                      <w:ilvl w:val="0"/>
                      <w:numId w:val="0"/>
                    </w:numPr>
                    <w:ind w:left="216" w:hanging="216"/>
                    <w:rPr>
                      <w:del w:id="5895" w:author="King, Darryl" w:date="2021-09-23T10:37:00Z"/>
                      <w:rFonts w:asciiTheme="majorHAnsi" w:hAnsiTheme="majorHAnsi" w:cstheme="majorHAnsi"/>
                      <w:color w:val="000000"/>
                      <w:sz w:val="16"/>
                      <w:szCs w:val="16"/>
                    </w:rPr>
                    <w:pPrChange w:id="5896" w:author="King, Darryl" w:date="2021-09-23T10:38:00Z">
                      <w:pPr>
                        <w:autoSpaceDE w:val="0"/>
                        <w:autoSpaceDN w:val="0"/>
                        <w:adjustRightInd w:val="0"/>
                        <w:spacing w:after="0" w:line="240" w:lineRule="auto"/>
                        <w:jc w:val="center"/>
                      </w:pPr>
                    </w:pPrChange>
                  </w:pPr>
                  <w:del w:id="5897" w:author="King, Darryl" w:date="2021-09-23T10:37:00Z">
                    <w:r w:rsidRPr="00BB7090" w:rsidDel="00CE24DF">
                      <w:rPr>
                        <w:rFonts w:asciiTheme="majorHAnsi" w:hAnsiTheme="majorHAnsi" w:cstheme="majorHAnsi"/>
                        <w:color w:val="000000"/>
                        <w:sz w:val="16"/>
                        <w:szCs w:val="16"/>
                      </w:rPr>
                      <w:delText>C9</w:delText>
                    </w:r>
                  </w:del>
                </w:p>
              </w:tc>
              <w:tc>
                <w:tcPr>
                  <w:tcW w:w="1103" w:type="dxa"/>
                  <w:tcBorders>
                    <w:top w:val="nil"/>
                    <w:left w:val="nil"/>
                    <w:bottom w:val="nil"/>
                    <w:right w:val="nil"/>
                  </w:tcBorders>
                  <w:vAlign w:val="bottom"/>
                </w:tcPr>
                <w:p w14:paraId="23B6B180" w14:textId="786D0F88" w:rsidR="00BB7090" w:rsidRPr="00BB7090" w:rsidDel="00CE24DF" w:rsidRDefault="00BB7090">
                  <w:pPr>
                    <w:pStyle w:val="ListBullet"/>
                    <w:numPr>
                      <w:ilvl w:val="0"/>
                      <w:numId w:val="0"/>
                    </w:numPr>
                    <w:ind w:left="216" w:hanging="216"/>
                    <w:rPr>
                      <w:del w:id="5898" w:author="King, Darryl" w:date="2021-09-23T10:37:00Z"/>
                      <w:rFonts w:asciiTheme="majorHAnsi" w:hAnsiTheme="majorHAnsi" w:cstheme="majorHAnsi"/>
                      <w:color w:val="000000"/>
                      <w:sz w:val="16"/>
                      <w:szCs w:val="16"/>
                    </w:rPr>
                    <w:pPrChange w:id="5899" w:author="King, Darryl" w:date="2021-09-23T10:38:00Z">
                      <w:pPr>
                        <w:autoSpaceDE w:val="0"/>
                        <w:autoSpaceDN w:val="0"/>
                        <w:adjustRightInd w:val="0"/>
                        <w:spacing w:after="0" w:line="240" w:lineRule="auto"/>
                        <w:ind w:right="10"/>
                        <w:jc w:val="right"/>
                      </w:pPr>
                    </w:pPrChange>
                  </w:pPr>
                  <w:del w:id="5900" w:author="King, Darryl" w:date="2021-09-23T10:37:00Z">
                    <w:r w:rsidRPr="00BB7090" w:rsidDel="00CE24DF">
                      <w:rPr>
                        <w:rFonts w:asciiTheme="majorHAnsi" w:hAnsiTheme="majorHAnsi" w:cstheme="majorHAnsi"/>
                        <w:color w:val="000000"/>
                        <w:sz w:val="16"/>
                        <w:szCs w:val="16"/>
                      </w:rPr>
                      <w:delText>2365024.</w:delText>
                    </w:r>
                  </w:del>
                </w:p>
              </w:tc>
              <w:tc>
                <w:tcPr>
                  <w:tcW w:w="1207" w:type="dxa"/>
                  <w:tcBorders>
                    <w:top w:val="nil"/>
                    <w:left w:val="nil"/>
                    <w:bottom w:val="nil"/>
                    <w:right w:val="nil"/>
                  </w:tcBorders>
                  <w:vAlign w:val="bottom"/>
                </w:tcPr>
                <w:p w14:paraId="32C43EB6" w14:textId="2BD74802" w:rsidR="00BB7090" w:rsidRPr="00BB7090" w:rsidDel="00CE24DF" w:rsidRDefault="00BB7090">
                  <w:pPr>
                    <w:pStyle w:val="ListBullet"/>
                    <w:numPr>
                      <w:ilvl w:val="0"/>
                      <w:numId w:val="0"/>
                    </w:numPr>
                    <w:ind w:left="216" w:hanging="216"/>
                    <w:rPr>
                      <w:del w:id="5901" w:author="King, Darryl" w:date="2021-09-23T10:37:00Z"/>
                      <w:rFonts w:asciiTheme="majorHAnsi" w:hAnsiTheme="majorHAnsi" w:cstheme="majorHAnsi"/>
                      <w:color w:val="000000"/>
                      <w:sz w:val="16"/>
                      <w:szCs w:val="16"/>
                    </w:rPr>
                    <w:pPrChange w:id="5902" w:author="King, Darryl" w:date="2021-09-23T10:38:00Z">
                      <w:pPr>
                        <w:autoSpaceDE w:val="0"/>
                        <w:autoSpaceDN w:val="0"/>
                        <w:adjustRightInd w:val="0"/>
                        <w:spacing w:after="0" w:line="240" w:lineRule="auto"/>
                        <w:ind w:right="10"/>
                        <w:jc w:val="right"/>
                      </w:pPr>
                    </w:pPrChange>
                  </w:pPr>
                  <w:del w:id="5903" w:author="King, Darryl" w:date="2021-09-23T10:37:00Z">
                    <w:r w:rsidRPr="00BB7090" w:rsidDel="00CE24DF">
                      <w:rPr>
                        <w:rFonts w:asciiTheme="majorHAnsi" w:hAnsiTheme="majorHAnsi" w:cstheme="majorHAnsi"/>
                        <w:color w:val="000000"/>
                        <w:sz w:val="16"/>
                        <w:szCs w:val="16"/>
                      </w:rPr>
                      <w:delText>498686.1</w:delText>
                    </w:r>
                  </w:del>
                </w:p>
              </w:tc>
              <w:tc>
                <w:tcPr>
                  <w:tcW w:w="1208" w:type="dxa"/>
                  <w:tcBorders>
                    <w:top w:val="nil"/>
                    <w:left w:val="nil"/>
                    <w:bottom w:val="nil"/>
                    <w:right w:val="nil"/>
                  </w:tcBorders>
                  <w:vAlign w:val="bottom"/>
                </w:tcPr>
                <w:p w14:paraId="2DA6A356" w14:textId="757810F5" w:rsidR="00BB7090" w:rsidRPr="00BB7090" w:rsidDel="00CE24DF" w:rsidRDefault="00BB7090">
                  <w:pPr>
                    <w:pStyle w:val="ListBullet"/>
                    <w:numPr>
                      <w:ilvl w:val="0"/>
                      <w:numId w:val="0"/>
                    </w:numPr>
                    <w:ind w:left="216" w:hanging="216"/>
                    <w:rPr>
                      <w:del w:id="5904" w:author="King, Darryl" w:date="2021-09-23T10:37:00Z"/>
                      <w:rFonts w:asciiTheme="majorHAnsi" w:hAnsiTheme="majorHAnsi" w:cstheme="majorHAnsi"/>
                      <w:color w:val="000000"/>
                      <w:sz w:val="16"/>
                      <w:szCs w:val="16"/>
                    </w:rPr>
                    <w:pPrChange w:id="5905" w:author="King, Darryl" w:date="2021-09-23T10:38:00Z">
                      <w:pPr>
                        <w:autoSpaceDE w:val="0"/>
                        <w:autoSpaceDN w:val="0"/>
                        <w:adjustRightInd w:val="0"/>
                        <w:spacing w:after="0" w:line="240" w:lineRule="auto"/>
                        <w:ind w:right="10"/>
                        <w:jc w:val="right"/>
                      </w:pPr>
                    </w:pPrChange>
                  </w:pPr>
                  <w:del w:id="5906" w:author="King, Darryl" w:date="2021-09-23T10:37:00Z">
                    <w:r w:rsidRPr="00BB7090" w:rsidDel="00CE24DF">
                      <w:rPr>
                        <w:rFonts w:asciiTheme="majorHAnsi" w:hAnsiTheme="majorHAnsi" w:cstheme="majorHAnsi"/>
                        <w:color w:val="000000"/>
                        <w:sz w:val="16"/>
                        <w:szCs w:val="16"/>
                      </w:rPr>
                      <w:delText>4.742511</w:delText>
                    </w:r>
                  </w:del>
                </w:p>
              </w:tc>
              <w:tc>
                <w:tcPr>
                  <w:tcW w:w="997" w:type="dxa"/>
                  <w:tcBorders>
                    <w:top w:val="nil"/>
                    <w:left w:val="nil"/>
                    <w:bottom w:val="nil"/>
                    <w:right w:val="nil"/>
                  </w:tcBorders>
                  <w:vAlign w:val="bottom"/>
                </w:tcPr>
                <w:p w14:paraId="6CD4DE33" w14:textId="2D208577" w:rsidR="00BB7090" w:rsidRPr="00BB7090" w:rsidDel="00CE24DF" w:rsidRDefault="00BB7090">
                  <w:pPr>
                    <w:pStyle w:val="ListBullet"/>
                    <w:numPr>
                      <w:ilvl w:val="0"/>
                      <w:numId w:val="0"/>
                    </w:numPr>
                    <w:ind w:left="216" w:hanging="216"/>
                    <w:rPr>
                      <w:del w:id="5907" w:author="King, Darryl" w:date="2021-09-23T10:37:00Z"/>
                      <w:rFonts w:asciiTheme="majorHAnsi" w:hAnsiTheme="majorHAnsi" w:cstheme="majorHAnsi"/>
                      <w:color w:val="000000"/>
                      <w:sz w:val="16"/>
                      <w:szCs w:val="16"/>
                    </w:rPr>
                    <w:pPrChange w:id="5908" w:author="King, Darryl" w:date="2021-09-23T10:38:00Z">
                      <w:pPr>
                        <w:autoSpaceDE w:val="0"/>
                        <w:autoSpaceDN w:val="0"/>
                        <w:adjustRightInd w:val="0"/>
                        <w:spacing w:after="0" w:line="240" w:lineRule="auto"/>
                        <w:ind w:right="10"/>
                        <w:jc w:val="right"/>
                      </w:pPr>
                    </w:pPrChange>
                  </w:pPr>
                  <w:del w:id="5909"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925F665" w14:textId="6101F4C1" w:rsidTr="00065FB3">
              <w:trPr>
                <w:trHeight w:val="66"/>
                <w:jc w:val="center"/>
                <w:del w:id="5910" w:author="King, Darryl" w:date="2021-09-23T10:37:00Z"/>
              </w:trPr>
              <w:tc>
                <w:tcPr>
                  <w:tcW w:w="2017" w:type="dxa"/>
                  <w:tcBorders>
                    <w:top w:val="nil"/>
                    <w:left w:val="nil"/>
                    <w:bottom w:val="nil"/>
                    <w:right w:val="nil"/>
                  </w:tcBorders>
                  <w:vAlign w:val="bottom"/>
                </w:tcPr>
                <w:p w14:paraId="3D95EA70" w14:textId="526BDA86" w:rsidR="00BB7090" w:rsidRPr="00BB7090" w:rsidDel="00CE24DF" w:rsidRDefault="00BB7090">
                  <w:pPr>
                    <w:pStyle w:val="ListBullet"/>
                    <w:numPr>
                      <w:ilvl w:val="0"/>
                      <w:numId w:val="0"/>
                    </w:numPr>
                    <w:ind w:left="216" w:hanging="216"/>
                    <w:rPr>
                      <w:del w:id="5911" w:author="King, Darryl" w:date="2021-09-23T10:37:00Z"/>
                      <w:rFonts w:asciiTheme="majorHAnsi" w:hAnsiTheme="majorHAnsi" w:cstheme="majorHAnsi"/>
                      <w:color w:val="000000"/>
                      <w:sz w:val="16"/>
                      <w:szCs w:val="16"/>
                    </w:rPr>
                    <w:pPrChange w:id="5912" w:author="King, Darryl" w:date="2021-09-23T10:38:00Z">
                      <w:pPr>
                        <w:autoSpaceDE w:val="0"/>
                        <w:autoSpaceDN w:val="0"/>
                        <w:adjustRightInd w:val="0"/>
                        <w:spacing w:after="0" w:line="240" w:lineRule="auto"/>
                        <w:jc w:val="center"/>
                      </w:pPr>
                    </w:pPrChange>
                  </w:pPr>
                  <w:del w:id="5913" w:author="King, Darryl" w:date="2021-09-23T10:37:00Z">
                    <w:r w:rsidRPr="00BB7090" w:rsidDel="00CE24DF">
                      <w:rPr>
                        <w:rFonts w:asciiTheme="majorHAnsi" w:hAnsiTheme="majorHAnsi" w:cstheme="majorHAnsi"/>
                        <w:color w:val="000000"/>
                        <w:sz w:val="16"/>
                        <w:szCs w:val="16"/>
                      </w:rPr>
                      <w:delText>AR(1)</w:delText>
                    </w:r>
                  </w:del>
                </w:p>
              </w:tc>
              <w:tc>
                <w:tcPr>
                  <w:tcW w:w="1103" w:type="dxa"/>
                  <w:tcBorders>
                    <w:top w:val="nil"/>
                    <w:left w:val="nil"/>
                    <w:bottom w:val="nil"/>
                    <w:right w:val="nil"/>
                  </w:tcBorders>
                  <w:vAlign w:val="bottom"/>
                </w:tcPr>
                <w:p w14:paraId="3B4FAC8B" w14:textId="569B1985" w:rsidR="00BB7090" w:rsidRPr="00BB7090" w:rsidDel="00CE24DF" w:rsidRDefault="00BB7090">
                  <w:pPr>
                    <w:pStyle w:val="ListBullet"/>
                    <w:numPr>
                      <w:ilvl w:val="0"/>
                      <w:numId w:val="0"/>
                    </w:numPr>
                    <w:ind w:left="216" w:hanging="216"/>
                    <w:rPr>
                      <w:del w:id="5914" w:author="King, Darryl" w:date="2021-09-23T10:37:00Z"/>
                      <w:rFonts w:asciiTheme="majorHAnsi" w:hAnsiTheme="majorHAnsi" w:cstheme="majorHAnsi"/>
                      <w:color w:val="000000"/>
                      <w:sz w:val="16"/>
                      <w:szCs w:val="16"/>
                    </w:rPr>
                    <w:pPrChange w:id="5915" w:author="King, Darryl" w:date="2021-09-23T10:38:00Z">
                      <w:pPr>
                        <w:autoSpaceDE w:val="0"/>
                        <w:autoSpaceDN w:val="0"/>
                        <w:adjustRightInd w:val="0"/>
                        <w:spacing w:after="0" w:line="240" w:lineRule="auto"/>
                        <w:ind w:right="10"/>
                        <w:jc w:val="right"/>
                      </w:pPr>
                    </w:pPrChange>
                  </w:pPr>
                  <w:del w:id="5916" w:author="King, Darryl" w:date="2021-09-23T10:37:00Z">
                    <w:r w:rsidRPr="00BB7090" w:rsidDel="00CE24DF">
                      <w:rPr>
                        <w:rFonts w:asciiTheme="majorHAnsi" w:hAnsiTheme="majorHAnsi" w:cstheme="majorHAnsi"/>
                        <w:color w:val="000000"/>
                        <w:sz w:val="16"/>
                        <w:szCs w:val="16"/>
                      </w:rPr>
                      <w:delText>-0.126077</w:delText>
                    </w:r>
                  </w:del>
                </w:p>
              </w:tc>
              <w:tc>
                <w:tcPr>
                  <w:tcW w:w="1207" w:type="dxa"/>
                  <w:tcBorders>
                    <w:top w:val="nil"/>
                    <w:left w:val="nil"/>
                    <w:bottom w:val="nil"/>
                    <w:right w:val="nil"/>
                  </w:tcBorders>
                  <w:vAlign w:val="bottom"/>
                </w:tcPr>
                <w:p w14:paraId="7A9B32E0" w14:textId="0AA96EBC" w:rsidR="00BB7090" w:rsidRPr="00BB7090" w:rsidDel="00CE24DF" w:rsidRDefault="00BB7090">
                  <w:pPr>
                    <w:pStyle w:val="ListBullet"/>
                    <w:numPr>
                      <w:ilvl w:val="0"/>
                      <w:numId w:val="0"/>
                    </w:numPr>
                    <w:ind w:left="216" w:hanging="216"/>
                    <w:rPr>
                      <w:del w:id="5917" w:author="King, Darryl" w:date="2021-09-23T10:37:00Z"/>
                      <w:rFonts w:asciiTheme="majorHAnsi" w:hAnsiTheme="majorHAnsi" w:cstheme="majorHAnsi"/>
                      <w:color w:val="000000"/>
                      <w:sz w:val="16"/>
                      <w:szCs w:val="16"/>
                    </w:rPr>
                    <w:pPrChange w:id="5918" w:author="King, Darryl" w:date="2021-09-23T10:38:00Z">
                      <w:pPr>
                        <w:autoSpaceDE w:val="0"/>
                        <w:autoSpaceDN w:val="0"/>
                        <w:adjustRightInd w:val="0"/>
                        <w:spacing w:after="0" w:line="240" w:lineRule="auto"/>
                        <w:ind w:right="10"/>
                        <w:jc w:val="right"/>
                      </w:pPr>
                    </w:pPrChange>
                  </w:pPr>
                  <w:del w:id="5919" w:author="King, Darryl" w:date="2021-09-23T10:37:00Z">
                    <w:r w:rsidRPr="00BB7090" w:rsidDel="00CE24DF">
                      <w:rPr>
                        <w:rFonts w:asciiTheme="majorHAnsi" w:hAnsiTheme="majorHAnsi" w:cstheme="majorHAnsi"/>
                        <w:color w:val="000000"/>
                        <w:sz w:val="16"/>
                        <w:szCs w:val="16"/>
                      </w:rPr>
                      <w:delText>0.029875</w:delText>
                    </w:r>
                  </w:del>
                </w:p>
              </w:tc>
              <w:tc>
                <w:tcPr>
                  <w:tcW w:w="1208" w:type="dxa"/>
                  <w:tcBorders>
                    <w:top w:val="nil"/>
                    <w:left w:val="nil"/>
                    <w:bottom w:val="nil"/>
                    <w:right w:val="nil"/>
                  </w:tcBorders>
                  <w:vAlign w:val="bottom"/>
                </w:tcPr>
                <w:p w14:paraId="2EFBA82C" w14:textId="101EACD5" w:rsidR="00BB7090" w:rsidRPr="00BB7090" w:rsidDel="00CE24DF" w:rsidRDefault="00BB7090">
                  <w:pPr>
                    <w:pStyle w:val="ListBullet"/>
                    <w:numPr>
                      <w:ilvl w:val="0"/>
                      <w:numId w:val="0"/>
                    </w:numPr>
                    <w:ind w:left="216" w:hanging="216"/>
                    <w:rPr>
                      <w:del w:id="5920" w:author="King, Darryl" w:date="2021-09-23T10:37:00Z"/>
                      <w:rFonts w:asciiTheme="majorHAnsi" w:hAnsiTheme="majorHAnsi" w:cstheme="majorHAnsi"/>
                      <w:color w:val="000000"/>
                      <w:sz w:val="16"/>
                      <w:szCs w:val="16"/>
                    </w:rPr>
                    <w:pPrChange w:id="5921" w:author="King, Darryl" w:date="2021-09-23T10:38:00Z">
                      <w:pPr>
                        <w:autoSpaceDE w:val="0"/>
                        <w:autoSpaceDN w:val="0"/>
                        <w:adjustRightInd w:val="0"/>
                        <w:spacing w:after="0" w:line="240" w:lineRule="auto"/>
                        <w:ind w:right="10"/>
                        <w:jc w:val="right"/>
                      </w:pPr>
                    </w:pPrChange>
                  </w:pPr>
                  <w:del w:id="5922" w:author="King, Darryl" w:date="2021-09-23T10:37:00Z">
                    <w:r w:rsidRPr="00BB7090" w:rsidDel="00CE24DF">
                      <w:rPr>
                        <w:rFonts w:asciiTheme="majorHAnsi" w:hAnsiTheme="majorHAnsi" w:cstheme="majorHAnsi"/>
                        <w:color w:val="000000"/>
                        <w:sz w:val="16"/>
                        <w:szCs w:val="16"/>
                      </w:rPr>
                      <w:delText>-4.220136</w:delText>
                    </w:r>
                  </w:del>
                </w:p>
              </w:tc>
              <w:tc>
                <w:tcPr>
                  <w:tcW w:w="997" w:type="dxa"/>
                  <w:tcBorders>
                    <w:top w:val="nil"/>
                    <w:left w:val="nil"/>
                    <w:bottom w:val="nil"/>
                    <w:right w:val="nil"/>
                  </w:tcBorders>
                  <w:vAlign w:val="bottom"/>
                </w:tcPr>
                <w:p w14:paraId="076F6FF0" w14:textId="39C8A22A" w:rsidR="00BB7090" w:rsidRPr="00BB7090" w:rsidDel="00CE24DF" w:rsidRDefault="00BB7090">
                  <w:pPr>
                    <w:pStyle w:val="ListBullet"/>
                    <w:numPr>
                      <w:ilvl w:val="0"/>
                      <w:numId w:val="0"/>
                    </w:numPr>
                    <w:ind w:left="216" w:hanging="216"/>
                    <w:rPr>
                      <w:del w:id="5923" w:author="King, Darryl" w:date="2021-09-23T10:37:00Z"/>
                      <w:rFonts w:asciiTheme="majorHAnsi" w:hAnsiTheme="majorHAnsi" w:cstheme="majorHAnsi"/>
                      <w:color w:val="000000"/>
                      <w:sz w:val="16"/>
                      <w:szCs w:val="16"/>
                    </w:rPr>
                    <w:pPrChange w:id="5924" w:author="King, Darryl" w:date="2021-09-23T10:38:00Z">
                      <w:pPr>
                        <w:autoSpaceDE w:val="0"/>
                        <w:autoSpaceDN w:val="0"/>
                        <w:adjustRightInd w:val="0"/>
                        <w:spacing w:after="0" w:line="240" w:lineRule="auto"/>
                        <w:ind w:right="10"/>
                        <w:jc w:val="right"/>
                      </w:pPr>
                    </w:pPrChange>
                  </w:pPr>
                  <w:del w:id="5925"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5D181EDD" w14:textId="28553B1E" w:rsidTr="00065FB3">
              <w:trPr>
                <w:trHeight w:val="66"/>
                <w:jc w:val="center"/>
                <w:del w:id="5926" w:author="King, Darryl" w:date="2021-09-23T10:37:00Z"/>
              </w:trPr>
              <w:tc>
                <w:tcPr>
                  <w:tcW w:w="2017" w:type="dxa"/>
                  <w:tcBorders>
                    <w:top w:val="nil"/>
                    <w:left w:val="nil"/>
                    <w:bottom w:val="nil"/>
                    <w:right w:val="nil"/>
                  </w:tcBorders>
                  <w:vAlign w:val="bottom"/>
                </w:tcPr>
                <w:p w14:paraId="206A60FA" w14:textId="586D3797" w:rsidR="00BB7090" w:rsidRPr="00BB7090" w:rsidDel="00CE24DF" w:rsidRDefault="00BB7090">
                  <w:pPr>
                    <w:pStyle w:val="ListBullet"/>
                    <w:numPr>
                      <w:ilvl w:val="0"/>
                      <w:numId w:val="0"/>
                    </w:numPr>
                    <w:ind w:left="216" w:hanging="216"/>
                    <w:rPr>
                      <w:del w:id="5927" w:author="King, Darryl" w:date="2021-09-23T10:37:00Z"/>
                      <w:rFonts w:asciiTheme="majorHAnsi" w:hAnsiTheme="majorHAnsi" w:cstheme="majorHAnsi"/>
                      <w:color w:val="000000"/>
                      <w:sz w:val="16"/>
                      <w:szCs w:val="16"/>
                    </w:rPr>
                    <w:pPrChange w:id="5928" w:author="King, Darryl" w:date="2021-09-23T10:38:00Z">
                      <w:pPr>
                        <w:autoSpaceDE w:val="0"/>
                        <w:autoSpaceDN w:val="0"/>
                        <w:adjustRightInd w:val="0"/>
                        <w:spacing w:after="0" w:line="240" w:lineRule="auto"/>
                        <w:jc w:val="center"/>
                      </w:pPr>
                    </w:pPrChange>
                  </w:pPr>
                  <w:del w:id="5929" w:author="King, Darryl" w:date="2021-09-23T10:37:00Z">
                    <w:r w:rsidRPr="00BB7090" w:rsidDel="00CE24DF">
                      <w:rPr>
                        <w:rFonts w:asciiTheme="majorHAnsi" w:hAnsiTheme="majorHAnsi" w:cstheme="majorHAnsi"/>
                        <w:color w:val="000000"/>
                        <w:sz w:val="16"/>
                        <w:szCs w:val="16"/>
                      </w:rPr>
                      <w:delText>AR(2)</w:delText>
                    </w:r>
                  </w:del>
                </w:p>
              </w:tc>
              <w:tc>
                <w:tcPr>
                  <w:tcW w:w="1103" w:type="dxa"/>
                  <w:tcBorders>
                    <w:top w:val="nil"/>
                    <w:left w:val="nil"/>
                    <w:bottom w:val="nil"/>
                    <w:right w:val="nil"/>
                  </w:tcBorders>
                  <w:vAlign w:val="bottom"/>
                </w:tcPr>
                <w:p w14:paraId="2C1719F5" w14:textId="55848830" w:rsidR="00BB7090" w:rsidRPr="00BB7090" w:rsidDel="00CE24DF" w:rsidRDefault="00BB7090">
                  <w:pPr>
                    <w:pStyle w:val="ListBullet"/>
                    <w:numPr>
                      <w:ilvl w:val="0"/>
                      <w:numId w:val="0"/>
                    </w:numPr>
                    <w:ind w:left="216" w:hanging="216"/>
                    <w:rPr>
                      <w:del w:id="5930" w:author="King, Darryl" w:date="2021-09-23T10:37:00Z"/>
                      <w:rFonts w:asciiTheme="majorHAnsi" w:hAnsiTheme="majorHAnsi" w:cstheme="majorHAnsi"/>
                      <w:color w:val="000000"/>
                      <w:sz w:val="16"/>
                      <w:szCs w:val="16"/>
                    </w:rPr>
                    <w:pPrChange w:id="5931" w:author="King, Darryl" w:date="2021-09-23T10:38:00Z">
                      <w:pPr>
                        <w:autoSpaceDE w:val="0"/>
                        <w:autoSpaceDN w:val="0"/>
                        <w:adjustRightInd w:val="0"/>
                        <w:spacing w:after="0" w:line="240" w:lineRule="auto"/>
                        <w:ind w:right="10"/>
                        <w:jc w:val="right"/>
                      </w:pPr>
                    </w:pPrChange>
                  </w:pPr>
                  <w:del w:id="5932" w:author="King, Darryl" w:date="2021-09-23T10:37:00Z">
                    <w:r w:rsidRPr="00BB7090" w:rsidDel="00CE24DF">
                      <w:rPr>
                        <w:rFonts w:asciiTheme="majorHAnsi" w:hAnsiTheme="majorHAnsi" w:cstheme="majorHAnsi"/>
                        <w:color w:val="000000"/>
                        <w:sz w:val="16"/>
                        <w:szCs w:val="16"/>
                      </w:rPr>
                      <w:delText>-0.241626</w:delText>
                    </w:r>
                  </w:del>
                </w:p>
              </w:tc>
              <w:tc>
                <w:tcPr>
                  <w:tcW w:w="1207" w:type="dxa"/>
                  <w:tcBorders>
                    <w:top w:val="nil"/>
                    <w:left w:val="nil"/>
                    <w:bottom w:val="nil"/>
                    <w:right w:val="nil"/>
                  </w:tcBorders>
                  <w:vAlign w:val="bottom"/>
                </w:tcPr>
                <w:p w14:paraId="0D4B9C41" w14:textId="5F198C3E" w:rsidR="00BB7090" w:rsidRPr="00BB7090" w:rsidDel="00CE24DF" w:rsidRDefault="00BB7090">
                  <w:pPr>
                    <w:pStyle w:val="ListBullet"/>
                    <w:numPr>
                      <w:ilvl w:val="0"/>
                      <w:numId w:val="0"/>
                    </w:numPr>
                    <w:ind w:left="216" w:hanging="216"/>
                    <w:rPr>
                      <w:del w:id="5933" w:author="King, Darryl" w:date="2021-09-23T10:37:00Z"/>
                      <w:rFonts w:asciiTheme="majorHAnsi" w:hAnsiTheme="majorHAnsi" w:cstheme="majorHAnsi"/>
                      <w:color w:val="000000"/>
                      <w:sz w:val="16"/>
                      <w:szCs w:val="16"/>
                    </w:rPr>
                    <w:pPrChange w:id="5934" w:author="King, Darryl" w:date="2021-09-23T10:38:00Z">
                      <w:pPr>
                        <w:autoSpaceDE w:val="0"/>
                        <w:autoSpaceDN w:val="0"/>
                        <w:adjustRightInd w:val="0"/>
                        <w:spacing w:after="0" w:line="240" w:lineRule="auto"/>
                        <w:ind w:right="10"/>
                        <w:jc w:val="right"/>
                      </w:pPr>
                    </w:pPrChange>
                  </w:pPr>
                  <w:del w:id="5935" w:author="King, Darryl" w:date="2021-09-23T10:37:00Z">
                    <w:r w:rsidRPr="00BB7090" w:rsidDel="00CE24DF">
                      <w:rPr>
                        <w:rFonts w:asciiTheme="majorHAnsi" w:hAnsiTheme="majorHAnsi" w:cstheme="majorHAnsi"/>
                        <w:color w:val="000000"/>
                        <w:sz w:val="16"/>
                        <w:szCs w:val="16"/>
                      </w:rPr>
                      <w:delText>0.029239</w:delText>
                    </w:r>
                  </w:del>
                </w:p>
              </w:tc>
              <w:tc>
                <w:tcPr>
                  <w:tcW w:w="1208" w:type="dxa"/>
                  <w:tcBorders>
                    <w:top w:val="nil"/>
                    <w:left w:val="nil"/>
                    <w:bottom w:val="nil"/>
                    <w:right w:val="nil"/>
                  </w:tcBorders>
                  <w:vAlign w:val="bottom"/>
                </w:tcPr>
                <w:p w14:paraId="28B631B2" w14:textId="3772BB40" w:rsidR="00BB7090" w:rsidRPr="00BB7090" w:rsidDel="00CE24DF" w:rsidRDefault="00BB7090">
                  <w:pPr>
                    <w:pStyle w:val="ListBullet"/>
                    <w:numPr>
                      <w:ilvl w:val="0"/>
                      <w:numId w:val="0"/>
                    </w:numPr>
                    <w:ind w:left="216" w:hanging="216"/>
                    <w:rPr>
                      <w:del w:id="5936" w:author="King, Darryl" w:date="2021-09-23T10:37:00Z"/>
                      <w:rFonts w:asciiTheme="majorHAnsi" w:hAnsiTheme="majorHAnsi" w:cstheme="majorHAnsi"/>
                      <w:color w:val="000000"/>
                      <w:sz w:val="16"/>
                      <w:szCs w:val="16"/>
                    </w:rPr>
                    <w:pPrChange w:id="5937" w:author="King, Darryl" w:date="2021-09-23T10:38:00Z">
                      <w:pPr>
                        <w:autoSpaceDE w:val="0"/>
                        <w:autoSpaceDN w:val="0"/>
                        <w:adjustRightInd w:val="0"/>
                        <w:spacing w:after="0" w:line="240" w:lineRule="auto"/>
                        <w:ind w:right="10"/>
                        <w:jc w:val="right"/>
                      </w:pPr>
                    </w:pPrChange>
                  </w:pPr>
                  <w:del w:id="5938" w:author="King, Darryl" w:date="2021-09-23T10:37:00Z">
                    <w:r w:rsidRPr="00BB7090" w:rsidDel="00CE24DF">
                      <w:rPr>
                        <w:rFonts w:asciiTheme="majorHAnsi" w:hAnsiTheme="majorHAnsi" w:cstheme="majorHAnsi"/>
                        <w:color w:val="000000"/>
                        <w:sz w:val="16"/>
                        <w:szCs w:val="16"/>
                      </w:rPr>
                      <w:delText>-8.263846</w:delText>
                    </w:r>
                  </w:del>
                </w:p>
              </w:tc>
              <w:tc>
                <w:tcPr>
                  <w:tcW w:w="997" w:type="dxa"/>
                  <w:tcBorders>
                    <w:top w:val="nil"/>
                    <w:left w:val="nil"/>
                    <w:bottom w:val="nil"/>
                    <w:right w:val="nil"/>
                  </w:tcBorders>
                  <w:vAlign w:val="bottom"/>
                </w:tcPr>
                <w:p w14:paraId="709D4976" w14:textId="082FAEE5" w:rsidR="00BB7090" w:rsidRPr="00BB7090" w:rsidDel="00CE24DF" w:rsidRDefault="00BB7090">
                  <w:pPr>
                    <w:pStyle w:val="ListBullet"/>
                    <w:numPr>
                      <w:ilvl w:val="0"/>
                      <w:numId w:val="0"/>
                    </w:numPr>
                    <w:ind w:left="216" w:hanging="216"/>
                    <w:rPr>
                      <w:del w:id="5939" w:author="King, Darryl" w:date="2021-09-23T10:37:00Z"/>
                      <w:rFonts w:asciiTheme="majorHAnsi" w:hAnsiTheme="majorHAnsi" w:cstheme="majorHAnsi"/>
                      <w:color w:val="000000"/>
                      <w:sz w:val="16"/>
                      <w:szCs w:val="16"/>
                    </w:rPr>
                    <w:pPrChange w:id="5940" w:author="King, Darryl" w:date="2021-09-23T10:38:00Z">
                      <w:pPr>
                        <w:autoSpaceDE w:val="0"/>
                        <w:autoSpaceDN w:val="0"/>
                        <w:adjustRightInd w:val="0"/>
                        <w:spacing w:after="0" w:line="240" w:lineRule="auto"/>
                        <w:ind w:right="10"/>
                        <w:jc w:val="right"/>
                      </w:pPr>
                    </w:pPrChange>
                  </w:pPr>
                  <w:del w:id="594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6220D08B" w14:textId="6272C143" w:rsidTr="00065FB3">
              <w:trPr>
                <w:trHeight w:val="66"/>
                <w:jc w:val="center"/>
                <w:del w:id="5942" w:author="King, Darryl" w:date="2021-09-23T10:37:00Z"/>
              </w:trPr>
              <w:tc>
                <w:tcPr>
                  <w:tcW w:w="2017" w:type="dxa"/>
                  <w:tcBorders>
                    <w:top w:val="nil"/>
                    <w:left w:val="nil"/>
                    <w:bottom w:val="nil"/>
                    <w:right w:val="nil"/>
                  </w:tcBorders>
                  <w:vAlign w:val="bottom"/>
                </w:tcPr>
                <w:p w14:paraId="0164ECD0" w14:textId="1F4B577B" w:rsidR="00BB7090" w:rsidRPr="00BB7090" w:rsidDel="00CE24DF" w:rsidRDefault="00BB7090">
                  <w:pPr>
                    <w:pStyle w:val="ListBullet"/>
                    <w:numPr>
                      <w:ilvl w:val="0"/>
                      <w:numId w:val="0"/>
                    </w:numPr>
                    <w:ind w:left="216" w:hanging="216"/>
                    <w:rPr>
                      <w:del w:id="5943" w:author="King, Darryl" w:date="2021-09-23T10:37:00Z"/>
                      <w:rFonts w:asciiTheme="majorHAnsi" w:hAnsiTheme="majorHAnsi" w:cstheme="majorHAnsi"/>
                      <w:color w:val="000000"/>
                      <w:sz w:val="16"/>
                      <w:szCs w:val="16"/>
                    </w:rPr>
                    <w:pPrChange w:id="5944" w:author="King, Darryl" w:date="2021-09-23T10:38:00Z">
                      <w:pPr>
                        <w:autoSpaceDE w:val="0"/>
                        <w:autoSpaceDN w:val="0"/>
                        <w:adjustRightInd w:val="0"/>
                        <w:spacing w:after="0" w:line="240" w:lineRule="auto"/>
                        <w:jc w:val="center"/>
                      </w:pPr>
                    </w:pPrChange>
                  </w:pPr>
                  <w:del w:id="5945" w:author="King, Darryl" w:date="2021-09-23T10:37:00Z">
                    <w:r w:rsidRPr="00BB7090" w:rsidDel="00CE24DF">
                      <w:rPr>
                        <w:rFonts w:asciiTheme="majorHAnsi" w:hAnsiTheme="majorHAnsi" w:cstheme="majorHAnsi"/>
                        <w:color w:val="000000"/>
                        <w:sz w:val="16"/>
                        <w:szCs w:val="16"/>
                      </w:rPr>
                      <w:delText>AR(3)</w:delText>
                    </w:r>
                  </w:del>
                </w:p>
              </w:tc>
              <w:tc>
                <w:tcPr>
                  <w:tcW w:w="1103" w:type="dxa"/>
                  <w:tcBorders>
                    <w:top w:val="nil"/>
                    <w:left w:val="nil"/>
                    <w:bottom w:val="nil"/>
                    <w:right w:val="nil"/>
                  </w:tcBorders>
                  <w:vAlign w:val="bottom"/>
                </w:tcPr>
                <w:p w14:paraId="17DDA9F4" w14:textId="33290D85" w:rsidR="00BB7090" w:rsidRPr="00BB7090" w:rsidDel="00CE24DF" w:rsidRDefault="00BB7090">
                  <w:pPr>
                    <w:pStyle w:val="ListBullet"/>
                    <w:numPr>
                      <w:ilvl w:val="0"/>
                      <w:numId w:val="0"/>
                    </w:numPr>
                    <w:ind w:left="216" w:hanging="216"/>
                    <w:rPr>
                      <w:del w:id="5946" w:author="King, Darryl" w:date="2021-09-23T10:37:00Z"/>
                      <w:rFonts w:asciiTheme="majorHAnsi" w:hAnsiTheme="majorHAnsi" w:cstheme="majorHAnsi"/>
                      <w:color w:val="000000"/>
                      <w:sz w:val="16"/>
                      <w:szCs w:val="16"/>
                    </w:rPr>
                    <w:pPrChange w:id="5947" w:author="King, Darryl" w:date="2021-09-23T10:38:00Z">
                      <w:pPr>
                        <w:autoSpaceDE w:val="0"/>
                        <w:autoSpaceDN w:val="0"/>
                        <w:adjustRightInd w:val="0"/>
                        <w:spacing w:after="0" w:line="240" w:lineRule="auto"/>
                        <w:ind w:right="10"/>
                        <w:jc w:val="right"/>
                      </w:pPr>
                    </w:pPrChange>
                  </w:pPr>
                  <w:del w:id="5948" w:author="King, Darryl" w:date="2021-09-23T10:37:00Z">
                    <w:r w:rsidRPr="00BB7090" w:rsidDel="00CE24DF">
                      <w:rPr>
                        <w:rFonts w:asciiTheme="majorHAnsi" w:hAnsiTheme="majorHAnsi" w:cstheme="majorHAnsi"/>
                        <w:color w:val="000000"/>
                        <w:sz w:val="16"/>
                        <w:szCs w:val="16"/>
                      </w:rPr>
                      <w:delText>-0.104799</w:delText>
                    </w:r>
                  </w:del>
                </w:p>
              </w:tc>
              <w:tc>
                <w:tcPr>
                  <w:tcW w:w="1207" w:type="dxa"/>
                  <w:tcBorders>
                    <w:top w:val="nil"/>
                    <w:left w:val="nil"/>
                    <w:bottom w:val="nil"/>
                    <w:right w:val="nil"/>
                  </w:tcBorders>
                  <w:vAlign w:val="bottom"/>
                </w:tcPr>
                <w:p w14:paraId="2DCDA692" w14:textId="7D2433DE" w:rsidR="00BB7090" w:rsidRPr="00BB7090" w:rsidDel="00CE24DF" w:rsidRDefault="00BB7090">
                  <w:pPr>
                    <w:pStyle w:val="ListBullet"/>
                    <w:numPr>
                      <w:ilvl w:val="0"/>
                      <w:numId w:val="0"/>
                    </w:numPr>
                    <w:ind w:left="216" w:hanging="216"/>
                    <w:rPr>
                      <w:del w:id="5949" w:author="King, Darryl" w:date="2021-09-23T10:37:00Z"/>
                      <w:rFonts w:asciiTheme="majorHAnsi" w:hAnsiTheme="majorHAnsi" w:cstheme="majorHAnsi"/>
                      <w:color w:val="000000"/>
                      <w:sz w:val="16"/>
                      <w:szCs w:val="16"/>
                    </w:rPr>
                    <w:pPrChange w:id="5950" w:author="King, Darryl" w:date="2021-09-23T10:38:00Z">
                      <w:pPr>
                        <w:autoSpaceDE w:val="0"/>
                        <w:autoSpaceDN w:val="0"/>
                        <w:adjustRightInd w:val="0"/>
                        <w:spacing w:after="0" w:line="240" w:lineRule="auto"/>
                        <w:ind w:right="10"/>
                        <w:jc w:val="right"/>
                      </w:pPr>
                    </w:pPrChange>
                  </w:pPr>
                  <w:del w:id="5951" w:author="King, Darryl" w:date="2021-09-23T10:37:00Z">
                    <w:r w:rsidRPr="00BB7090" w:rsidDel="00CE24DF">
                      <w:rPr>
                        <w:rFonts w:asciiTheme="majorHAnsi" w:hAnsiTheme="majorHAnsi" w:cstheme="majorHAnsi"/>
                        <w:color w:val="000000"/>
                        <w:sz w:val="16"/>
                        <w:szCs w:val="16"/>
                      </w:rPr>
                      <w:delText>0.029107</w:delText>
                    </w:r>
                  </w:del>
                </w:p>
              </w:tc>
              <w:tc>
                <w:tcPr>
                  <w:tcW w:w="1208" w:type="dxa"/>
                  <w:tcBorders>
                    <w:top w:val="nil"/>
                    <w:left w:val="nil"/>
                    <w:bottom w:val="nil"/>
                    <w:right w:val="nil"/>
                  </w:tcBorders>
                  <w:vAlign w:val="bottom"/>
                </w:tcPr>
                <w:p w14:paraId="457C0578" w14:textId="61C554E7" w:rsidR="00BB7090" w:rsidRPr="00BB7090" w:rsidDel="00CE24DF" w:rsidRDefault="00BB7090">
                  <w:pPr>
                    <w:pStyle w:val="ListBullet"/>
                    <w:numPr>
                      <w:ilvl w:val="0"/>
                      <w:numId w:val="0"/>
                    </w:numPr>
                    <w:ind w:left="216" w:hanging="216"/>
                    <w:rPr>
                      <w:del w:id="5952" w:author="King, Darryl" w:date="2021-09-23T10:37:00Z"/>
                      <w:rFonts w:asciiTheme="majorHAnsi" w:hAnsiTheme="majorHAnsi" w:cstheme="majorHAnsi"/>
                      <w:color w:val="000000"/>
                      <w:sz w:val="16"/>
                      <w:szCs w:val="16"/>
                    </w:rPr>
                    <w:pPrChange w:id="5953" w:author="King, Darryl" w:date="2021-09-23T10:38:00Z">
                      <w:pPr>
                        <w:autoSpaceDE w:val="0"/>
                        <w:autoSpaceDN w:val="0"/>
                        <w:adjustRightInd w:val="0"/>
                        <w:spacing w:after="0" w:line="240" w:lineRule="auto"/>
                        <w:ind w:right="10"/>
                        <w:jc w:val="right"/>
                      </w:pPr>
                    </w:pPrChange>
                  </w:pPr>
                  <w:del w:id="5954" w:author="King, Darryl" w:date="2021-09-23T10:37:00Z">
                    <w:r w:rsidRPr="00BB7090" w:rsidDel="00CE24DF">
                      <w:rPr>
                        <w:rFonts w:asciiTheme="majorHAnsi" w:hAnsiTheme="majorHAnsi" w:cstheme="majorHAnsi"/>
                        <w:color w:val="000000"/>
                        <w:sz w:val="16"/>
                        <w:szCs w:val="16"/>
                      </w:rPr>
                      <w:delText>-3.600460</w:delText>
                    </w:r>
                  </w:del>
                </w:p>
              </w:tc>
              <w:tc>
                <w:tcPr>
                  <w:tcW w:w="997" w:type="dxa"/>
                  <w:tcBorders>
                    <w:top w:val="nil"/>
                    <w:left w:val="nil"/>
                    <w:bottom w:val="nil"/>
                    <w:right w:val="nil"/>
                  </w:tcBorders>
                  <w:vAlign w:val="bottom"/>
                </w:tcPr>
                <w:p w14:paraId="41EAA74B" w14:textId="289475AA" w:rsidR="00BB7090" w:rsidRPr="00BB7090" w:rsidDel="00CE24DF" w:rsidRDefault="00BB7090">
                  <w:pPr>
                    <w:pStyle w:val="ListBullet"/>
                    <w:numPr>
                      <w:ilvl w:val="0"/>
                      <w:numId w:val="0"/>
                    </w:numPr>
                    <w:ind w:left="216" w:hanging="216"/>
                    <w:rPr>
                      <w:del w:id="5955" w:author="King, Darryl" w:date="2021-09-23T10:37:00Z"/>
                      <w:rFonts w:asciiTheme="majorHAnsi" w:hAnsiTheme="majorHAnsi" w:cstheme="majorHAnsi"/>
                      <w:color w:val="000000"/>
                      <w:sz w:val="16"/>
                      <w:szCs w:val="16"/>
                    </w:rPr>
                    <w:pPrChange w:id="5956" w:author="King, Darryl" w:date="2021-09-23T10:38:00Z">
                      <w:pPr>
                        <w:autoSpaceDE w:val="0"/>
                        <w:autoSpaceDN w:val="0"/>
                        <w:adjustRightInd w:val="0"/>
                        <w:spacing w:after="0" w:line="240" w:lineRule="auto"/>
                        <w:ind w:right="10"/>
                        <w:jc w:val="right"/>
                      </w:pPr>
                    </w:pPrChange>
                  </w:pPr>
                  <w:del w:id="5957" w:author="King, Darryl" w:date="2021-09-23T10:37:00Z">
                    <w:r w:rsidRPr="00BB7090" w:rsidDel="00CE24DF">
                      <w:rPr>
                        <w:rFonts w:asciiTheme="majorHAnsi" w:hAnsiTheme="majorHAnsi" w:cstheme="majorHAnsi"/>
                        <w:color w:val="000000"/>
                        <w:sz w:val="16"/>
                        <w:szCs w:val="16"/>
                      </w:rPr>
                      <w:delText>0.0003</w:delText>
                    </w:r>
                  </w:del>
                </w:p>
              </w:tc>
            </w:tr>
            <w:tr w:rsidR="00BB7090" w:rsidRPr="00BB7090" w:rsidDel="00CE24DF" w14:paraId="75112418" w14:textId="43A6E4AF" w:rsidTr="00065FB3">
              <w:trPr>
                <w:trHeight w:val="225"/>
                <w:jc w:val="center"/>
                <w:del w:id="5958" w:author="King, Darryl" w:date="2021-09-23T10:37:00Z"/>
              </w:trPr>
              <w:tc>
                <w:tcPr>
                  <w:tcW w:w="2017" w:type="dxa"/>
                  <w:tcBorders>
                    <w:top w:val="nil"/>
                    <w:left w:val="nil"/>
                    <w:bottom w:val="nil"/>
                    <w:right w:val="nil"/>
                  </w:tcBorders>
                  <w:vAlign w:val="bottom"/>
                </w:tcPr>
                <w:p w14:paraId="1FED5EB5" w14:textId="6122B636" w:rsidR="00BB7090" w:rsidRPr="00BB7090" w:rsidDel="00CE24DF" w:rsidRDefault="00BB7090">
                  <w:pPr>
                    <w:pStyle w:val="ListBullet"/>
                    <w:numPr>
                      <w:ilvl w:val="0"/>
                      <w:numId w:val="0"/>
                    </w:numPr>
                    <w:ind w:left="216" w:hanging="216"/>
                    <w:rPr>
                      <w:del w:id="5959" w:author="King, Darryl" w:date="2021-09-23T10:37:00Z"/>
                      <w:rFonts w:asciiTheme="majorHAnsi" w:hAnsiTheme="majorHAnsi" w:cstheme="majorHAnsi"/>
                      <w:color w:val="000000"/>
                      <w:sz w:val="16"/>
                      <w:szCs w:val="16"/>
                    </w:rPr>
                    <w:pPrChange w:id="5960" w:author="King, Darryl" w:date="2021-09-23T10:38:00Z">
                      <w:pPr>
                        <w:autoSpaceDE w:val="0"/>
                        <w:autoSpaceDN w:val="0"/>
                        <w:adjustRightInd w:val="0"/>
                        <w:spacing w:after="0" w:line="240" w:lineRule="auto"/>
                        <w:jc w:val="center"/>
                      </w:pPr>
                    </w:pPrChange>
                  </w:pPr>
                  <w:del w:id="5961" w:author="King, Darryl" w:date="2021-09-23T10:37:00Z">
                    <w:r w:rsidRPr="00BB7090" w:rsidDel="00CE24DF">
                      <w:rPr>
                        <w:rFonts w:asciiTheme="majorHAnsi" w:hAnsiTheme="majorHAnsi" w:cstheme="majorHAnsi"/>
                        <w:color w:val="000000"/>
                        <w:sz w:val="16"/>
                        <w:szCs w:val="16"/>
                      </w:rPr>
                      <w:delText>AR(9)</w:delText>
                    </w:r>
                  </w:del>
                </w:p>
              </w:tc>
              <w:tc>
                <w:tcPr>
                  <w:tcW w:w="1103" w:type="dxa"/>
                  <w:tcBorders>
                    <w:top w:val="nil"/>
                    <w:left w:val="nil"/>
                    <w:bottom w:val="nil"/>
                    <w:right w:val="nil"/>
                  </w:tcBorders>
                  <w:vAlign w:val="bottom"/>
                </w:tcPr>
                <w:p w14:paraId="7057030B" w14:textId="3D246168" w:rsidR="00BB7090" w:rsidRPr="00BB7090" w:rsidDel="00CE24DF" w:rsidRDefault="00BB7090">
                  <w:pPr>
                    <w:pStyle w:val="ListBullet"/>
                    <w:numPr>
                      <w:ilvl w:val="0"/>
                      <w:numId w:val="0"/>
                    </w:numPr>
                    <w:ind w:left="216" w:hanging="216"/>
                    <w:rPr>
                      <w:del w:id="5962" w:author="King, Darryl" w:date="2021-09-23T10:37:00Z"/>
                      <w:rFonts w:asciiTheme="majorHAnsi" w:hAnsiTheme="majorHAnsi" w:cstheme="majorHAnsi"/>
                      <w:color w:val="000000"/>
                      <w:sz w:val="16"/>
                      <w:szCs w:val="16"/>
                    </w:rPr>
                    <w:pPrChange w:id="5963" w:author="King, Darryl" w:date="2021-09-23T10:38:00Z">
                      <w:pPr>
                        <w:autoSpaceDE w:val="0"/>
                        <w:autoSpaceDN w:val="0"/>
                        <w:adjustRightInd w:val="0"/>
                        <w:spacing w:after="0" w:line="240" w:lineRule="auto"/>
                        <w:ind w:right="10"/>
                        <w:jc w:val="right"/>
                      </w:pPr>
                    </w:pPrChange>
                  </w:pPr>
                  <w:del w:id="5964" w:author="King, Darryl" w:date="2021-09-23T10:37:00Z">
                    <w:r w:rsidRPr="00BB7090" w:rsidDel="00CE24DF">
                      <w:rPr>
                        <w:rFonts w:asciiTheme="majorHAnsi" w:hAnsiTheme="majorHAnsi" w:cstheme="majorHAnsi"/>
                        <w:color w:val="000000"/>
                        <w:sz w:val="16"/>
                        <w:szCs w:val="16"/>
                      </w:rPr>
                      <w:delText>-0.084910</w:delText>
                    </w:r>
                  </w:del>
                </w:p>
              </w:tc>
              <w:tc>
                <w:tcPr>
                  <w:tcW w:w="1207" w:type="dxa"/>
                  <w:tcBorders>
                    <w:top w:val="nil"/>
                    <w:left w:val="nil"/>
                    <w:bottom w:val="nil"/>
                    <w:right w:val="nil"/>
                  </w:tcBorders>
                  <w:vAlign w:val="bottom"/>
                </w:tcPr>
                <w:p w14:paraId="551CAD2A" w14:textId="6A597356" w:rsidR="00BB7090" w:rsidRPr="00BB7090" w:rsidDel="00CE24DF" w:rsidRDefault="00BB7090">
                  <w:pPr>
                    <w:pStyle w:val="ListBullet"/>
                    <w:numPr>
                      <w:ilvl w:val="0"/>
                      <w:numId w:val="0"/>
                    </w:numPr>
                    <w:ind w:left="216" w:hanging="216"/>
                    <w:rPr>
                      <w:del w:id="5965" w:author="King, Darryl" w:date="2021-09-23T10:37:00Z"/>
                      <w:rFonts w:asciiTheme="majorHAnsi" w:hAnsiTheme="majorHAnsi" w:cstheme="majorHAnsi"/>
                      <w:color w:val="000000"/>
                      <w:sz w:val="16"/>
                      <w:szCs w:val="16"/>
                    </w:rPr>
                    <w:pPrChange w:id="5966" w:author="King, Darryl" w:date="2021-09-23T10:38:00Z">
                      <w:pPr>
                        <w:autoSpaceDE w:val="0"/>
                        <w:autoSpaceDN w:val="0"/>
                        <w:adjustRightInd w:val="0"/>
                        <w:spacing w:after="0" w:line="240" w:lineRule="auto"/>
                        <w:ind w:right="10"/>
                        <w:jc w:val="right"/>
                      </w:pPr>
                    </w:pPrChange>
                  </w:pPr>
                  <w:del w:id="5967" w:author="King, Darryl" w:date="2021-09-23T10:37:00Z">
                    <w:r w:rsidRPr="00BB7090" w:rsidDel="00CE24DF">
                      <w:rPr>
                        <w:rFonts w:asciiTheme="majorHAnsi" w:hAnsiTheme="majorHAnsi" w:cstheme="majorHAnsi"/>
                        <w:color w:val="000000"/>
                        <w:sz w:val="16"/>
                        <w:szCs w:val="16"/>
                      </w:rPr>
                      <w:delText>0.027983</w:delText>
                    </w:r>
                  </w:del>
                </w:p>
              </w:tc>
              <w:tc>
                <w:tcPr>
                  <w:tcW w:w="1208" w:type="dxa"/>
                  <w:tcBorders>
                    <w:top w:val="nil"/>
                    <w:left w:val="nil"/>
                    <w:bottom w:val="nil"/>
                    <w:right w:val="nil"/>
                  </w:tcBorders>
                  <w:vAlign w:val="bottom"/>
                </w:tcPr>
                <w:p w14:paraId="482BFAF3" w14:textId="1E34F8CF" w:rsidR="00BB7090" w:rsidRPr="00BB7090" w:rsidDel="00CE24DF" w:rsidRDefault="00BB7090">
                  <w:pPr>
                    <w:pStyle w:val="ListBullet"/>
                    <w:numPr>
                      <w:ilvl w:val="0"/>
                      <w:numId w:val="0"/>
                    </w:numPr>
                    <w:ind w:left="216" w:hanging="216"/>
                    <w:rPr>
                      <w:del w:id="5968" w:author="King, Darryl" w:date="2021-09-23T10:37:00Z"/>
                      <w:rFonts w:asciiTheme="majorHAnsi" w:hAnsiTheme="majorHAnsi" w:cstheme="majorHAnsi"/>
                      <w:color w:val="000000"/>
                      <w:sz w:val="16"/>
                      <w:szCs w:val="16"/>
                    </w:rPr>
                    <w:pPrChange w:id="5969" w:author="King, Darryl" w:date="2021-09-23T10:38:00Z">
                      <w:pPr>
                        <w:autoSpaceDE w:val="0"/>
                        <w:autoSpaceDN w:val="0"/>
                        <w:adjustRightInd w:val="0"/>
                        <w:spacing w:after="0" w:line="240" w:lineRule="auto"/>
                        <w:ind w:right="10"/>
                        <w:jc w:val="right"/>
                      </w:pPr>
                    </w:pPrChange>
                  </w:pPr>
                  <w:del w:id="5970" w:author="King, Darryl" w:date="2021-09-23T10:37:00Z">
                    <w:r w:rsidRPr="00BB7090" w:rsidDel="00CE24DF">
                      <w:rPr>
                        <w:rFonts w:asciiTheme="majorHAnsi" w:hAnsiTheme="majorHAnsi" w:cstheme="majorHAnsi"/>
                        <w:color w:val="000000"/>
                        <w:sz w:val="16"/>
                        <w:szCs w:val="16"/>
                      </w:rPr>
                      <w:delText>-3.034307</w:delText>
                    </w:r>
                  </w:del>
                </w:p>
              </w:tc>
              <w:tc>
                <w:tcPr>
                  <w:tcW w:w="997" w:type="dxa"/>
                  <w:tcBorders>
                    <w:top w:val="nil"/>
                    <w:left w:val="nil"/>
                    <w:bottom w:val="nil"/>
                    <w:right w:val="nil"/>
                  </w:tcBorders>
                  <w:vAlign w:val="bottom"/>
                </w:tcPr>
                <w:p w14:paraId="5A471C2F" w14:textId="55A20501" w:rsidR="00BB7090" w:rsidRPr="00BB7090" w:rsidDel="00CE24DF" w:rsidRDefault="00BB7090">
                  <w:pPr>
                    <w:pStyle w:val="ListBullet"/>
                    <w:numPr>
                      <w:ilvl w:val="0"/>
                      <w:numId w:val="0"/>
                    </w:numPr>
                    <w:ind w:left="216" w:hanging="216"/>
                    <w:rPr>
                      <w:del w:id="5971" w:author="King, Darryl" w:date="2021-09-23T10:37:00Z"/>
                      <w:rFonts w:asciiTheme="majorHAnsi" w:hAnsiTheme="majorHAnsi" w:cstheme="majorHAnsi"/>
                      <w:color w:val="000000"/>
                      <w:sz w:val="16"/>
                      <w:szCs w:val="16"/>
                    </w:rPr>
                    <w:pPrChange w:id="5972" w:author="King, Darryl" w:date="2021-09-23T10:38:00Z">
                      <w:pPr>
                        <w:autoSpaceDE w:val="0"/>
                        <w:autoSpaceDN w:val="0"/>
                        <w:adjustRightInd w:val="0"/>
                        <w:spacing w:after="0" w:line="240" w:lineRule="auto"/>
                        <w:ind w:right="10"/>
                        <w:jc w:val="right"/>
                      </w:pPr>
                    </w:pPrChange>
                  </w:pPr>
                  <w:del w:id="5973" w:author="King, Darryl" w:date="2021-09-23T10:37:00Z">
                    <w:r w:rsidRPr="00BB7090" w:rsidDel="00CE24DF">
                      <w:rPr>
                        <w:rFonts w:asciiTheme="majorHAnsi" w:hAnsiTheme="majorHAnsi" w:cstheme="majorHAnsi"/>
                        <w:color w:val="000000"/>
                        <w:sz w:val="16"/>
                        <w:szCs w:val="16"/>
                      </w:rPr>
                      <w:delText>0.0025</w:delText>
                    </w:r>
                  </w:del>
                </w:p>
              </w:tc>
            </w:tr>
            <w:tr w:rsidR="00BB7090" w:rsidRPr="00BB7090" w:rsidDel="00CE24DF" w14:paraId="5BCFA560" w14:textId="55E3785B" w:rsidTr="00065FB3">
              <w:trPr>
                <w:trHeight w:val="66"/>
                <w:jc w:val="center"/>
                <w:del w:id="5974" w:author="King, Darryl" w:date="2021-09-23T10:37:00Z"/>
              </w:trPr>
              <w:tc>
                <w:tcPr>
                  <w:tcW w:w="2017" w:type="dxa"/>
                  <w:tcBorders>
                    <w:top w:val="nil"/>
                    <w:left w:val="nil"/>
                    <w:bottom w:val="nil"/>
                    <w:right w:val="nil"/>
                  </w:tcBorders>
                  <w:vAlign w:val="bottom"/>
                </w:tcPr>
                <w:p w14:paraId="2DA29193" w14:textId="3591BE46" w:rsidR="00BB7090" w:rsidRPr="00BB7090" w:rsidDel="00CE24DF" w:rsidRDefault="00BB7090">
                  <w:pPr>
                    <w:pStyle w:val="ListBullet"/>
                    <w:numPr>
                      <w:ilvl w:val="0"/>
                      <w:numId w:val="0"/>
                    </w:numPr>
                    <w:ind w:left="216" w:hanging="216"/>
                    <w:rPr>
                      <w:del w:id="5975" w:author="King, Darryl" w:date="2021-09-23T10:37:00Z"/>
                      <w:rFonts w:asciiTheme="majorHAnsi" w:hAnsiTheme="majorHAnsi" w:cstheme="majorHAnsi"/>
                      <w:color w:val="000000"/>
                      <w:sz w:val="16"/>
                      <w:szCs w:val="16"/>
                    </w:rPr>
                    <w:pPrChange w:id="5976" w:author="King, Darryl" w:date="2021-09-23T10:38:00Z">
                      <w:pPr>
                        <w:autoSpaceDE w:val="0"/>
                        <w:autoSpaceDN w:val="0"/>
                        <w:adjustRightInd w:val="0"/>
                        <w:spacing w:after="0" w:line="240" w:lineRule="auto"/>
                        <w:jc w:val="center"/>
                      </w:pPr>
                    </w:pPrChange>
                  </w:pPr>
                  <w:del w:id="5977" w:author="King, Darryl" w:date="2021-09-23T10:37:00Z">
                    <w:r w:rsidRPr="00BB7090" w:rsidDel="00CE24DF">
                      <w:rPr>
                        <w:rFonts w:asciiTheme="majorHAnsi" w:hAnsiTheme="majorHAnsi" w:cstheme="majorHAnsi"/>
                        <w:color w:val="000000"/>
                        <w:sz w:val="16"/>
                        <w:szCs w:val="16"/>
                      </w:rPr>
                      <w:delText>AR(15)</w:delText>
                    </w:r>
                  </w:del>
                </w:p>
              </w:tc>
              <w:tc>
                <w:tcPr>
                  <w:tcW w:w="1103" w:type="dxa"/>
                  <w:tcBorders>
                    <w:top w:val="nil"/>
                    <w:left w:val="nil"/>
                    <w:bottom w:val="nil"/>
                    <w:right w:val="nil"/>
                  </w:tcBorders>
                  <w:vAlign w:val="bottom"/>
                </w:tcPr>
                <w:p w14:paraId="50B77AC2" w14:textId="558EA1F6" w:rsidR="00BB7090" w:rsidRPr="00BB7090" w:rsidDel="00CE24DF" w:rsidRDefault="00BB7090">
                  <w:pPr>
                    <w:pStyle w:val="ListBullet"/>
                    <w:numPr>
                      <w:ilvl w:val="0"/>
                      <w:numId w:val="0"/>
                    </w:numPr>
                    <w:ind w:left="216" w:hanging="216"/>
                    <w:rPr>
                      <w:del w:id="5978" w:author="King, Darryl" w:date="2021-09-23T10:37:00Z"/>
                      <w:rFonts w:asciiTheme="majorHAnsi" w:hAnsiTheme="majorHAnsi" w:cstheme="majorHAnsi"/>
                      <w:color w:val="000000"/>
                      <w:sz w:val="16"/>
                      <w:szCs w:val="16"/>
                    </w:rPr>
                    <w:pPrChange w:id="5979" w:author="King, Darryl" w:date="2021-09-23T10:38:00Z">
                      <w:pPr>
                        <w:autoSpaceDE w:val="0"/>
                        <w:autoSpaceDN w:val="0"/>
                        <w:adjustRightInd w:val="0"/>
                        <w:spacing w:after="0" w:line="240" w:lineRule="auto"/>
                        <w:ind w:right="10"/>
                        <w:jc w:val="right"/>
                      </w:pPr>
                    </w:pPrChange>
                  </w:pPr>
                  <w:del w:id="5980" w:author="King, Darryl" w:date="2021-09-23T10:37:00Z">
                    <w:r w:rsidRPr="00BB7090" w:rsidDel="00CE24DF">
                      <w:rPr>
                        <w:rFonts w:asciiTheme="majorHAnsi" w:hAnsiTheme="majorHAnsi" w:cstheme="majorHAnsi"/>
                        <w:color w:val="000000"/>
                        <w:sz w:val="16"/>
                        <w:szCs w:val="16"/>
                      </w:rPr>
                      <w:delText>-0.096718</w:delText>
                    </w:r>
                  </w:del>
                </w:p>
              </w:tc>
              <w:tc>
                <w:tcPr>
                  <w:tcW w:w="1207" w:type="dxa"/>
                  <w:tcBorders>
                    <w:top w:val="nil"/>
                    <w:left w:val="nil"/>
                    <w:bottom w:val="nil"/>
                    <w:right w:val="nil"/>
                  </w:tcBorders>
                  <w:vAlign w:val="bottom"/>
                </w:tcPr>
                <w:p w14:paraId="29ED53D2" w14:textId="757B2EAF" w:rsidR="00BB7090" w:rsidRPr="00BB7090" w:rsidDel="00CE24DF" w:rsidRDefault="00BB7090">
                  <w:pPr>
                    <w:pStyle w:val="ListBullet"/>
                    <w:numPr>
                      <w:ilvl w:val="0"/>
                      <w:numId w:val="0"/>
                    </w:numPr>
                    <w:ind w:left="216" w:hanging="216"/>
                    <w:rPr>
                      <w:del w:id="5981" w:author="King, Darryl" w:date="2021-09-23T10:37:00Z"/>
                      <w:rFonts w:asciiTheme="majorHAnsi" w:hAnsiTheme="majorHAnsi" w:cstheme="majorHAnsi"/>
                      <w:color w:val="000000"/>
                      <w:sz w:val="16"/>
                      <w:szCs w:val="16"/>
                    </w:rPr>
                    <w:pPrChange w:id="5982" w:author="King, Darryl" w:date="2021-09-23T10:38:00Z">
                      <w:pPr>
                        <w:autoSpaceDE w:val="0"/>
                        <w:autoSpaceDN w:val="0"/>
                        <w:adjustRightInd w:val="0"/>
                        <w:spacing w:after="0" w:line="240" w:lineRule="auto"/>
                        <w:ind w:right="10"/>
                        <w:jc w:val="right"/>
                      </w:pPr>
                    </w:pPrChange>
                  </w:pPr>
                  <w:del w:id="5983" w:author="King, Darryl" w:date="2021-09-23T10:37:00Z">
                    <w:r w:rsidRPr="00BB7090" w:rsidDel="00CE24DF">
                      <w:rPr>
                        <w:rFonts w:asciiTheme="majorHAnsi" w:hAnsiTheme="majorHAnsi" w:cstheme="majorHAnsi"/>
                        <w:color w:val="000000"/>
                        <w:sz w:val="16"/>
                        <w:szCs w:val="16"/>
                      </w:rPr>
                      <w:delText>0.028680</w:delText>
                    </w:r>
                  </w:del>
                </w:p>
              </w:tc>
              <w:tc>
                <w:tcPr>
                  <w:tcW w:w="1208" w:type="dxa"/>
                  <w:tcBorders>
                    <w:top w:val="nil"/>
                    <w:left w:val="nil"/>
                    <w:bottom w:val="nil"/>
                    <w:right w:val="nil"/>
                  </w:tcBorders>
                  <w:vAlign w:val="bottom"/>
                </w:tcPr>
                <w:p w14:paraId="10B575FC" w14:textId="484BDC8B" w:rsidR="00BB7090" w:rsidRPr="00BB7090" w:rsidDel="00CE24DF" w:rsidRDefault="00BB7090">
                  <w:pPr>
                    <w:pStyle w:val="ListBullet"/>
                    <w:numPr>
                      <w:ilvl w:val="0"/>
                      <w:numId w:val="0"/>
                    </w:numPr>
                    <w:ind w:left="216" w:hanging="216"/>
                    <w:rPr>
                      <w:del w:id="5984" w:author="King, Darryl" w:date="2021-09-23T10:37:00Z"/>
                      <w:rFonts w:asciiTheme="majorHAnsi" w:hAnsiTheme="majorHAnsi" w:cstheme="majorHAnsi"/>
                      <w:color w:val="000000"/>
                      <w:sz w:val="16"/>
                      <w:szCs w:val="16"/>
                    </w:rPr>
                    <w:pPrChange w:id="5985" w:author="King, Darryl" w:date="2021-09-23T10:38:00Z">
                      <w:pPr>
                        <w:autoSpaceDE w:val="0"/>
                        <w:autoSpaceDN w:val="0"/>
                        <w:adjustRightInd w:val="0"/>
                        <w:spacing w:after="0" w:line="240" w:lineRule="auto"/>
                        <w:ind w:right="10"/>
                        <w:jc w:val="right"/>
                      </w:pPr>
                    </w:pPrChange>
                  </w:pPr>
                  <w:del w:id="5986" w:author="King, Darryl" w:date="2021-09-23T10:37:00Z">
                    <w:r w:rsidRPr="00BB7090" w:rsidDel="00CE24DF">
                      <w:rPr>
                        <w:rFonts w:asciiTheme="majorHAnsi" w:hAnsiTheme="majorHAnsi" w:cstheme="majorHAnsi"/>
                        <w:color w:val="000000"/>
                        <w:sz w:val="16"/>
                        <w:szCs w:val="16"/>
                      </w:rPr>
                      <w:delText>-3.372337</w:delText>
                    </w:r>
                  </w:del>
                </w:p>
              </w:tc>
              <w:tc>
                <w:tcPr>
                  <w:tcW w:w="997" w:type="dxa"/>
                  <w:tcBorders>
                    <w:top w:val="nil"/>
                    <w:left w:val="nil"/>
                    <w:bottom w:val="nil"/>
                    <w:right w:val="nil"/>
                  </w:tcBorders>
                  <w:vAlign w:val="bottom"/>
                </w:tcPr>
                <w:p w14:paraId="1C7BFE18" w14:textId="60FFF193" w:rsidR="00BB7090" w:rsidRPr="00BB7090" w:rsidDel="00CE24DF" w:rsidRDefault="00BB7090">
                  <w:pPr>
                    <w:pStyle w:val="ListBullet"/>
                    <w:numPr>
                      <w:ilvl w:val="0"/>
                      <w:numId w:val="0"/>
                    </w:numPr>
                    <w:ind w:left="216" w:hanging="216"/>
                    <w:rPr>
                      <w:del w:id="5987" w:author="King, Darryl" w:date="2021-09-23T10:37:00Z"/>
                      <w:rFonts w:asciiTheme="majorHAnsi" w:hAnsiTheme="majorHAnsi" w:cstheme="majorHAnsi"/>
                      <w:color w:val="000000"/>
                      <w:sz w:val="16"/>
                      <w:szCs w:val="16"/>
                    </w:rPr>
                    <w:pPrChange w:id="5988" w:author="King, Darryl" w:date="2021-09-23T10:38:00Z">
                      <w:pPr>
                        <w:autoSpaceDE w:val="0"/>
                        <w:autoSpaceDN w:val="0"/>
                        <w:adjustRightInd w:val="0"/>
                        <w:spacing w:after="0" w:line="240" w:lineRule="auto"/>
                        <w:ind w:right="10"/>
                        <w:jc w:val="right"/>
                      </w:pPr>
                    </w:pPrChange>
                  </w:pPr>
                  <w:del w:id="5989" w:author="King, Darryl" w:date="2021-09-23T10:37:00Z">
                    <w:r w:rsidRPr="00BB7090" w:rsidDel="00CE24DF">
                      <w:rPr>
                        <w:rFonts w:asciiTheme="majorHAnsi" w:hAnsiTheme="majorHAnsi" w:cstheme="majorHAnsi"/>
                        <w:color w:val="000000"/>
                        <w:sz w:val="16"/>
                        <w:szCs w:val="16"/>
                      </w:rPr>
                      <w:delText>0.0008</w:delText>
                    </w:r>
                  </w:del>
                </w:p>
              </w:tc>
            </w:tr>
            <w:tr w:rsidR="00BB7090" w:rsidRPr="00BB7090" w:rsidDel="00CE24DF" w14:paraId="2A9DF68B" w14:textId="300420CB" w:rsidTr="00065FB3">
              <w:trPr>
                <w:trHeight w:val="66"/>
                <w:jc w:val="center"/>
                <w:del w:id="5990" w:author="King, Darryl" w:date="2021-09-23T10:37:00Z"/>
              </w:trPr>
              <w:tc>
                <w:tcPr>
                  <w:tcW w:w="2017" w:type="dxa"/>
                  <w:tcBorders>
                    <w:top w:val="nil"/>
                    <w:left w:val="nil"/>
                    <w:bottom w:val="nil"/>
                    <w:right w:val="nil"/>
                  </w:tcBorders>
                  <w:vAlign w:val="bottom"/>
                </w:tcPr>
                <w:p w14:paraId="480838BA" w14:textId="4B2DB8CB" w:rsidR="00BB7090" w:rsidRPr="00BB7090" w:rsidDel="00CE24DF" w:rsidRDefault="00BB7090">
                  <w:pPr>
                    <w:pStyle w:val="ListBullet"/>
                    <w:numPr>
                      <w:ilvl w:val="0"/>
                      <w:numId w:val="0"/>
                    </w:numPr>
                    <w:ind w:left="216" w:hanging="216"/>
                    <w:rPr>
                      <w:del w:id="5991" w:author="King, Darryl" w:date="2021-09-23T10:37:00Z"/>
                      <w:rFonts w:asciiTheme="majorHAnsi" w:hAnsiTheme="majorHAnsi" w:cstheme="majorHAnsi"/>
                      <w:color w:val="000000"/>
                      <w:sz w:val="16"/>
                      <w:szCs w:val="16"/>
                    </w:rPr>
                    <w:pPrChange w:id="5992" w:author="King, Darryl" w:date="2021-09-23T10:38:00Z">
                      <w:pPr>
                        <w:autoSpaceDE w:val="0"/>
                        <w:autoSpaceDN w:val="0"/>
                        <w:adjustRightInd w:val="0"/>
                        <w:spacing w:after="0" w:line="240" w:lineRule="auto"/>
                        <w:jc w:val="center"/>
                      </w:pPr>
                    </w:pPrChange>
                  </w:pPr>
                  <w:del w:id="5993" w:author="King, Darryl" w:date="2021-09-23T10:37:00Z">
                    <w:r w:rsidRPr="00BB7090" w:rsidDel="00CE24DF">
                      <w:rPr>
                        <w:rFonts w:asciiTheme="majorHAnsi" w:hAnsiTheme="majorHAnsi" w:cstheme="majorHAnsi"/>
                        <w:color w:val="000000"/>
                        <w:sz w:val="16"/>
                        <w:szCs w:val="16"/>
                      </w:rPr>
                      <w:delText>AR(22)</w:delText>
                    </w:r>
                  </w:del>
                </w:p>
              </w:tc>
              <w:tc>
                <w:tcPr>
                  <w:tcW w:w="1103" w:type="dxa"/>
                  <w:tcBorders>
                    <w:top w:val="nil"/>
                    <w:left w:val="nil"/>
                    <w:bottom w:val="nil"/>
                    <w:right w:val="nil"/>
                  </w:tcBorders>
                  <w:vAlign w:val="bottom"/>
                </w:tcPr>
                <w:p w14:paraId="7E752423" w14:textId="75EDD420" w:rsidR="00BB7090" w:rsidRPr="00BB7090" w:rsidDel="00CE24DF" w:rsidRDefault="00BB7090">
                  <w:pPr>
                    <w:pStyle w:val="ListBullet"/>
                    <w:numPr>
                      <w:ilvl w:val="0"/>
                      <w:numId w:val="0"/>
                    </w:numPr>
                    <w:ind w:left="216" w:hanging="216"/>
                    <w:rPr>
                      <w:del w:id="5994" w:author="King, Darryl" w:date="2021-09-23T10:37:00Z"/>
                      <w:rFonts w:asciiTheme="majorHAnsi" w:hAnsiTheme="majorHAnsi" w:cstheme="majorHAnsi"/>
                      <w:color w:val="000000"/>
                      <w:sz w:val="16"/>
                      <w:szCs w:val="16"/>
                    </w:rPr>
                    <w:pPrChange w:id="5995" w:author="King, Darryl" w:date="2021-09-23T10:38:00Z">
                      <w:pPr>
                        <w:autoSpaceDE w:val="0"/>
                        <w:autoSpaceDN w:val="0"/>
                        <w:adjustRightInd w:val="0"/>
                        <w:spacing w:after="0" w:line="240" w:lineRule="auto"/>
                        <w:ind w:right="10"/>
                        <w:jc w:val="right"/>
                      </w:pPr>
                    </w:pPrChange>
                  </w:pPr>
                  <w:del w:id="5996" w:author="King, Darryl" w:date="2021-09-23T10:37:00Z">
                    <w:r w:rsidRPr="00BB7090" w:rsidDel="00CE24DF">
                      <w:rPr>
                        <w:rFonts w:asciiTheme="majorHAnsi" w:hAnsiTheme="majorHAnsi" w:cstheme="majorHAnsi"/>
                        <w:color w:val="000000"/>
                        <w:sz w:val="16"/>
                        <w:szCs w:val="16"/>
                      </w:rPr>
                      <w:delText>-0.079688</w:delText>
                    </w:r>
                  </w:del>
                </w:p>
              </w:tc>
              <w:tc>
                <w:tcPr>
                  <w:tcW w:w="1207" w:type="dxa"/>
                  <w:tcBorders>
                    <w:top w:val="nil"/>
                    <w:left w:val="nil"/>
                    <w:bottom w:val="nil"/>
                    <w:right w:val="nil"/>
                  </w:tcBorders>
                  <w:vAlign w:val="bottom"/>
                </w:tcPr>
                <w:p w14:paraId="6EF85A7B" w14:textId="6EC28139" w:rsidR="00BB7090" w:rsidRPr="00BB7090" w:rsidDel="00CE24DF" w:rsidRDefault="00BB7090">
                  <w:pPr>
                    <w:pStyle w:val="ListBullet"/>
                    <w:numPr>
                      <w:ilvl w:val="0"/>
                      <w:numId w:val="0"/>
                    </w:numPr>
                    <w:ind w:left="216" w:hanging="216"/>
                    <w:rPr>
                      <w:del w:id="5997" w:author="King, Darryl" w:date="2021-09-23T10:37:00Z"/>
                      <w:rFonts w:asciiTheme="majorHAnsi" w:hAnsiTheme="majorHAnsi" w:cstheme="majorHAnsi"/>
                      <w:color w:val="000000"/>
                      <w:sz w:val="16"/>
                      <w:szCs w:val="16"/>
                    </w:rPr>
                    <w:pPrChange w:id="5998" w:author="King, Darryl" w:date="2021-09-23T10:38:00Z">
                      <w:pPr>
                        <w:autoSpaceDE w:val="0"/>
                        <w:autoSpaceDN w:val="0"/>
                        <w:adjustRightInd w:val="0"/>
                        <w:spacing w:after="0" w:line="240" w:lineRule="auto"/>
                        <w:ind w:right="10"/>
                        <w:jc w:val="right"/>
                      </w:pPr>
                    </w:pPrChange>
                  </w:pPr>
                  <w:del w:id="5999" w:author="King, Darryl" w:date="2021-09-23T10:37:00Z">
                    <w:r w:rsidRPr="00BB7090" w:rsidDel="00CE24DF">
                      <w:rPr>
                        <w:rFonts w:asciiTheme="majorHAnsi" w:hAnsiTheme="majorHAnsi" w:cstheme="majorHAnsi"/>
                        <w:color w:val="000000"/>
                        <w:sz w:val="16"/>
                        <w:szCs w:val="16"/>
                      </w:rPr>
                      <w:delText>0.027953</w:delText>
                    </w:r>
                  </w:del>
                </w:p>
              </w:tc>
              <w:tc>
                <w:tcPr>
                  <w:tcW w:w="1208" w:type="dxa"/>
                  <w:tcBorders>
                    <w:top w:val="nil"/>
                    <w:left w:val="nil"/>
                    <w:bottom w:val="nil"/>
                    <w:right w:val="nil"/>
                  </w:tcBorders>
                  <w:vAlign w:val="bottom"/>
                </w:tcPr>
                <w:p w14:paraId="48B425FB" w14:textId="73E90203" w:rsidR="00BB7090" w:rsidRPr="00BB7090" w:rsidDel="00CE24DF" w:rsidRDefault="00BB7090">
                  <w:pPr>
                    <w:pStyle w:val="ListBullet"/>
                    <w:numPr>
                      <w:ilvl w:val="0"/>
                      <w:numId w:val="0"/>
                    </w:numPr>
                    <w:ind w:left="216" w:hanging="216"/>
                    <w:rPr>
                      <w:del w:id="6000" w:author="King, Darryl" w:date="2021-09-23T10:37:00Z"/>
                      <w:rFonts w:asciiTheme="majorHAnsi" w:hAnsiTheme="majorHAnsi" w:cstheme="majorHAnsi"/>
                      <w:color w:val="000000"/>
                      <w:sz w:val="16"/>
                      <w:szCs w:val="16"/>
                    </w:rPr>
                    <w:pPrChange w:id="6001" w:author="King, Darryl" w:date="2021-09-23T10:38:00Z">
                      <w:pPr>
                        <w:autoSpaceDE w:val="0"/>
                        <w:autoSpaceDN w:val="0"/>
                        <w:adjustRightInd w:val="0"/>
                        <w:spacing w:after="0" w:line="240" w:lineRule="auto"/>
                        <w:ind w:right="10"/>
                        <w:jc w:val="right"/>
                      </w:pPr>
                    </w:pPrChange>
                  </w:pPr>
                  <w:del w:id="6002" w:author="King, Darryl" w:date="2021-09-23T10:37:00Z">
                    <w:r w:rsidRPr="00BB7090" w:rsidDel="00CE24DF">
                      <w:rPr>
                        <w:rFonts w:asciiTheme="majorHAnsi" w:hAnsiTheme="majorHAnsi" w:cstheme="majorHAnsi"/>
                        <w:color w:val="000000"/>
                        <w:sz w:val="16"/>
                        <w:szCs w:val="16"/>
                      </w:rPr>
                      <w:delText>-2.850776</w:delText>
                    </w:r>
                  </w:del>
                </w:p>
              </w:tc>
              <w:tc>
                <w:tcPr>
                  <w:tcW w:w="997" w:type="dxa"/>
                  <w:tcBorders>
                    <w:top w:val="nil"/>
                    <w:left w:val="nil"/>
                    <w:bottom w:val="nil"/>
                    <w:right w:val="nil"/>
                  </w:tcBorders>
                  <w:vAlign w:val="bottom"/>
                </w:tcPr>
                <w:p w14:paraId="4221ED6B" w14:textId="7215239D" w:rsidR="00BB7090" w:rsidRPr="00BB7090" w:rsidDel="00CE24DF" w:rsidRDefault="00BB7090">
                  <w:pPr>
                    <w:pStyle w:val="ListBullet"/>
                    <w:numPr>
                      <w:ilvl w:val="0"/>
                      <w:numId w:val="0"/>
                    </w:numPr>
                    <w:ind w:left="216" w:hanging="216"/>
                    <w:rPr>
                      <w:del w:id="6003" w:author="King, Darryl" w:date="2021-09-23T10:37:00Z"/>
                      <w:rFonts w:asciiTheme="majorHAnsi" w:hAnsiTheme="majorHAnsi" w:cstheme="majorHAnsi"/>
                      <w:color w:val="000000"/>
                      <w:sz w:val="16"/>
                      <w:szCs w:val="16"/>
                    </w:rPr>
                    <w:pPrChange w:id="6004" w:author="King, Darryl" w:date="2021-09-23T10:38:00Z">
                      <w:pPr>
                        <w:autoSpaceDE w:val="0"/>
                        <w:autoSpaceDN w:val="0"/>
                        <w:adjustRightInd w:val="0"/>
                        <w:spacing w:after="0" w:line="240" w:lineRule="auto"/>
                        <w:ind w:right="10"/>
                        <w:jc w:val="right"/>
                      </w:pPr>
                    </w:pPrChange>
                  </w:pPr>
                  <w:del w:id="6005" w:author="King, Darryl" w:date="2021-09-23T10:37:00Z">
                    <w:r w:rsidRPr="00BB7090" w:rsidDel="00CE24DF">
                      <w:rPr>
                        <w:rFonts w:asciiTheme="majorHAnsi" w:hAnsiTheme="majorHAnsi" w:cstheme="majorHAnsi"/>
                        <w:color w:val="000000"/>
                        <w:sz w:val="16"/>
                        <w:szCs w:val="16"/>
                      </w:rPr>
                      <w:delText>0.0045</w:delText>
                    </w:r>
                  </w:del>
                </w:p>
              </w:tc>
            </w:tr>
            <w:tr w:rsidR="00BB7090" w:rsidRPr="00BB7090" w:rsidDel="00CE24DF" w14:paraId="52BAB25C" w14:textId="0705816B" w:rsidTr="00065FB3">
              <w:trPr>
                <w:trHeight w:val="66"/>
                <w:jc w:val="center"/>
                <w:del w:id="6006" w:author="King, Darryl" w:date="2021-09-23T10:37:00Z"/>
              </w:trPr>
              <w:tc>
                <w:tcPr>
                  <w:tcW w:w="2017" w:type="dxa"/>
                  <w:tcBorders>
                    <w:top w:val="nil"/>
                    <w:left w:val="nil"/>
                    <w:bottom w:val="nil"/>
                    <w:right w:val="nil"/>
                  </w:tcBorders>
                  <w:vAlign w:val="bottom"/>
                </w:tcPr>
                <w:p w14:paraId="0907EFB7" w14:textId="018CA47C" w:rsidR="00BB7090" w:rsidRPr="00BB7090" w:rsidDel="00CE24DF" w:rsidRDefault="00BB7090">
                  <w:pPr>
                    <w:pStyle w:val="ListBullet"/>
                    <w:numPr>
                      <w:ilvl w:val="0"/>
                      <w:numId w:val="0"/>
                    </w:numPr>
                    <w:ind w:left="216" w:hanging="216"/>
                    <w:rPr>
                      <w:del w:id="6007" w:author="King, Darryl" w:date="2021-09-23T10:37:00Z"/>
                      <w:rFonts w:asciiTheme="majorHAnsi" w:hAnsiTheme="majorHAnsi" w:cstheme="majorHAnsi"/>
                      <w:color w:val="000000"/>
                      <w:sz w:val="16"/>
                      <w:szCs w:val="16"/>
                    </w:rPr>
                    <w:pPrChange w:id="6008" w:author="King, Darryl" w:date="2021-09-23T10:38:00Z">
                      <w:pPr>
                        <w:autoSpaceDE w:val="0"/>
                        <w:autoSpaceDN w:val="0"/>
                        <w:adjustRightInd w:val="0"/>
                        <w:spacing w:after="0" w:line="240" w:lineRule="auto"/>
                        <w:jc w:val="center"/>
                      </w:pPr>
                    </w:pPrChange>
                  </w:pPr>
                  <w:del w:id="6009" w:author="King, Darryl" w:date="2021-09-23T10:37:00Z">
                    <w:r w:rsidRPr="00BB7090" w:rsidDel="00CE24DF">
                      <w:rPr>
                        <w:rFonts w:asciiTheme="majorHAnsi" w:hAnsiTheme="majorHAnsi" w:cstheme="majorHAnsi"/>
                        <w:color w:val="000000"/>
                        <w:sz w:val="16"/>
                        <w:szCs w:val="16"/>
                      </w:rPr>
                      <w:delText>AR(25)</w:delText>
                    </w:r>
                  </w:del>
                </w:p>
              </w:tc>
              <w:tc>
                <w:tcPr>
                  <w:tcW w:w="1103" w:type="dxa"/>
                  <w:tcBorders>
                    <w:top w:val="nil"/>
                    <w:left w:val="nil"/>
                    <w:bottom w:val="nil"/>
                    <w:right w:val="nil"/>
                  </w:tcBorders>
                  <w:vAlign w:val="bottom"/>
                </w:tcPr>
                <w:p w14:paraId="10840252" w14:textId="21B9637D" w:rsidR="00BB7090" w:rsidRPr="00BB7090" w:rsidDel="00CE24DF" w:rsidRDefault="00BB7090">
                  <w:pPr>
                    <w:pStyle w:val="ListBullet"/>
                    <w:numPr>
                      <w:ilvl w:val="0"/>
                      <w:numId w:val="0"/>
                    </w:numPr>
                    <w:ind w:left="216" w:hanging="216"/>
                    <w:rPr>
                      <w:del w:id="6010" w:author="King, Darryl" w:date="2021-09-23T10:37:00Z"/>
                      <w:rFonts w:asciiTheme="majorHAnsi" w:hAnsiTheme="majorHAnsi" w:cstheme="majorHAnsi"/>
                      <w:color w:val="000000"/>
                      <w:sz w:val="16"/>
                      <w:szCs w:val="16"/>
                    </w:rPr>
                    <w:pPrChange w:id="6011" w:author="King, Darryl" w:date="2021-09-23T10:38:00Z">
                      <w:pPr>
                        <w:autoSpaceDE w:val="0"/>
                        <w:autoSpaceDN w:val="0"/>
                        <w:adjustRightInd w:val="0"/>
                        <w:spacing w:after="0" w:line="240" w:lineRule="auto"/>
                        <w:ind w:right="10"/>
                        <w:jc w:val="right"/>
                      </w:pPr>
                    </w:pPrChange>
                  </w:pPr>
                  <w:del w:id="6012" w:author="King, Darryl" w:date="2021-09-23T10:37:00Z">
                    <w:r w:rsidRPr="00BB7090" w:rsidDel="00CE24DF">
                      <w:rPr>
                        <w:rFonts w:asciiTheme="majorHAnsi" w:hAnsiTheme="majorHAnsi" w:cstheme="majorHAnsi"/>
                        <w:color w:val="000000"/>
                        <w:sz w:val="16"/>
                        <w:szCs w:val="16"/>
                      </w:rPr>
                      <w:delText>-0.066473</w:delText>
                    </w:r>
                  </w:del>
                </w:p>
              </w:tc>
              <w:tc>
                <w:tcPr>
                  <w:tcW w:w="1207" w:type="dxa"/>
                  <w:tcBorders>
                    <w:top w:val="nil"/>
                    <w:left w:val="nil"/>
                    <w:bottom w:val="nil"/>
                    <w:right w:val="nil"/>
                  </w:tcBorders>
                  <w:vAlign w:val="bottom"/>
                </w:tcPr>
                <w:p w14:paraId="3359B82A" w14:textId="574FAEA8" w:rsidR="00BB7090" w:rsidRPr="00BB7090" w:rsidDel="00CE24DF" w:rsidRDefault="00BB7090">
                  <w:pPr>
                    <w:pStyle w:val="ListBullet"/>
                    <w:numPr>
                      <w:ilvl w:val="0"/>
                      <w:numId w:val="0"/>
                    </w:numPr>
                    <w:ind w:left="216" w:hanging="216"/>
                    <w:rPr>
                      <w:del w:id="6013" w:author="King, Darryl" w:date="2021-09-23T10:37:00Z"/>
                      <w:rFonts w:asciiTheme="majorHAnsi" w:hAnsiTheme="majorHAnsi" w:cstheme="majorHAnsi"/>
                      <w:color w:val="000000"/>
                      <w:sz w:val="16"/>
                      <w:szCs w:val="16"/>
                    </w:rPr>
                    <w:pPrChange w:id="6014" w:author="King, Darryl" w:date="2021-09-23T10:38:00Z">
                      <w:pPr>
                        <w:autoSpaceDE w:val="0"/>
                        <w:autoSpaceDN w:val="0"/>
                        <w:adjustRightInd w:val="0"/>
                        <w:spacing w:after="0" w:line="240" w:lineRule="auto"/>
                        <w:ind w:right="10"/>
                        <w:jc w:val="right"/>
                      </w:pPr>
                    </w:pPrChange>
                  </w:pPr>
                  <w:del w:id="6015" w:author="King, Darryl" w:date="2021-09-23T10:37:00Z">
                    <w:r w:rsidRPr="00BB7090" w:rsidDel="00CE24DF">
                      <w:rPr>
                        <w:rFonts w:asciiTheme="majorHAnsi" w:hAnsiTheme="majorHAnsi" w:cstheme="majorHAnsi"/>
                        <w:color w:val="000000"/>
                        <w:sz w:val="16"/>
                        <w:szCs w:val="16"/>
                      </w:rPr>
                      <w:delText>0.027755</w:delText>
                    </w:r>
                  </w:del>
                </w:p>
              </w:tc>
              <w:tc>
                <w:tcPr>
                  <w:tcW w:w="1208" w:type="dxa"/>
                  <w:tcBorders>
                    <w:top w:val="nil"/>
                    <w:left w:val="nil"/>
                    <w:bottom w:val="nil"/>
                    <w:right w:val="nil"/>
                  </w:tcBorders>
                  <w:vAlign w:val="bottom"/>
                </w:tcPr>
                <w:p w14:paraId="13FAFBD3" w14:textId="517A7694" w:rsidR="00BB7090" w:rsidRPr="00BB7090" w:rsidDel="00CE24DF" w:rsidRDefault="00BB7090">
                  <w:pPr>
                    <w:pStyle w:val="ListBullet"/>
                    <w:numPr>
                      <w:ilvl w:val="0"/>
                      <w:numId w:val="0"/>
                    </w:numPr>
                    <w:ind w:left="216" w:hanging="216"/>
                    <w:rPr>
                      <w:del w:id="6016" w:author="King, Darryl" w:date="2021-09-23T10:37:00Z"/>
                      <w:rFonts w:asciiTheme="majorHAnsi" w:hAnsiTheme="majorHAnsi" w:cstheme="majorHAnsi"/>
                      <w:color w:val="000000"/>
                      <w:sz w:val="16"/>
                      <w:szCs w:val="16"/>
                    </w:rPr>
                    <w:pPrChange w:id="6017" w:author="King, Darryl" w:date="2021-09-23T10:38:00Z">
                      <w:pPr>
                        <w:autoSpaceDE w:val="0"/>
                        <w:autoSpaceDN w:val="0"/>
                        <w:adjustRightInd w:val="0"/>
                        <w:spacing w:after="0" w:line="240" w:lineRule="auto"/>
                        <w:ind w:right="10"/>
                        <w:jc w:val="right"/>
                      </w:pPr>
                    </w:pPrChange>
                  </w:pPr>
                  <w:del w:id="6018" w:author="King, Darryl" w:date="2021-09-23T10:37:00Z">
                    <w:r w:rsidRPr="00BB7090" w:rsidDel="00CE24DF">
                      <w:rPr>
                        <w:rFonts w:asciiTheme="majorHAnsi" w:hAnsiTheme="majorHAnsi" w:cstheme="majorHAnsi"/>
                        <w:color w:val="000000"/>
                        <w:sz w:val="16"/>
                        <w:szCs w:val="16"/>
                      </w:rPr>
                      <w:delText>-2.395008</w:delText>
                    </w:r>
                  </w:del>
                </w:p>
              </w:tc>
              <w:tc>
                <w:tcPr>
                  <w:tcW w:w="997" w:type="dxa"/>
                  <w:tcBorders>
                    <w:top w:val="nil"/>
                    <w:left w:val="nil"/>
                    <w:bottom w:val="nil"/>
                    <w:right w:val="nil"/>
                  </w:tcBorders>
                  <w:vAlign w:val="bottom"/>
                </w:tcPr>
                <w:p w14:paraId="1E9B9BF4" w14:textId="15E18059" w:rsidR="00BB7090" w:rsidRPr="00BB7090" w:rsidDel="00CE24DF" w:rsidRDefault="00BB7090">
                  <w:pPr>
                    <w:pStyle w:val="ListBullet"/>
                    <w:numPr>
                      <w:ilvl w:val="0"/>
                      <w:numId w:val="0"/>
                    </w:numPr>
                    <w:ind w:left="216" w:hanging="216"/>
                    <w:rPr>
                      <w:del w:id="6019" w:author="King, Darryl" w:date="2021-09-23T10:37:00Z"/>
                      <w:rFonts w:asciiTheme="majorHAnsi" w:hAnsiTheme="majorHAnsi" w:cstheme="majorHAnsi"/>
                      <w:color w:val="000000"/>
                      <w:sz w:val="16"/>
                      <w:szCs w:val="16"/>
                    </w:rPr>
                    <w:pPrChange w:id="6020" w:author="King, Darryl" w:date="2021-09-23T10:38:00Z">
                      <w:pPr>
                        <w:autoSpaceDE w:val="0"/>
                        <w:autoSpaceDN w:val="0"/>
                        <w:adjustRightInd w:val="0"/>
                        <w:spacing w:after="0" w:line="240" w:lineRule="auto"/>
                        <w:ind w:right="10"/>
                        <w:jc w:val="right"/>
                      </w:pPr>
                    </w:pPrChange>
                  </w:pPr>
                  <w:del w:id="6021" w:author="King, Darryl" w:date="2021-09-23T10:37:00Z">
                    <w:r w:rsidRPr="00BB7090" w:rsidDel="00CE24DF">
                      <w:rPr>
                        <w:rFonts w:asciiTheme="majorHAnsi" w:hAnsiTheme="majorHAnsi" w:cstheme="majorHAnsi"/>
                        <w:color w:val="000000"/>
                        <w:sz w:val="16"/>
                        <w:szCs w:val="16"/>
                      </w:rPr>
                      <w:delText>0.0168</w:delText>
                    </w:r>
                  </w:del>
                </w:p>
              </w:tc>
            </w:tr>
            <w:tr w:rsidR="00BB7090" w:rsidRPr="00BB7090" w:rsidDel="00CE24DF" w14:paraId="2E693EE2" w14:textId="57407D88" w:rsidTr="00065FB3">
              <w:trPr>
                <w:trHeight w:val="66"/>
                <w:jc w:val="center"/>
                <w:del w:id="6022" w:author="King, Darryl" w:date="2021-09-23T10:37:00Z"/>
              </w:trPr>
              <w:tc>
                <w:tcPr>
                  <w:tcW w:w="2017" w:type="dxa"/>
                  <w:tcBorders>
                    <w:top w:val="nil"/>
                    <w:left w:val="nil"/>
                    <w:bottom w:val="nil"/>
                    <w:right w:val="nil"/>
                  </w:tcBorders>
                  <w:vAlign w:val="bottom"/>
                </w:tcPr>
                <w:p w14:paraId="5F5961A4" w14:textId="0D8E3FA6" w:rsidR="00BB7090" w:rsidRPr="00BB7090" w:rsidDel="00CE24DF" w:rsidRDefault="00BB7090">
                  <w:pPr>
                    <w:pStyle w:val="ListBullet"/>
                    <w:numPr>
                      <w:ilvl w:val="0"/>
                      <w:numId w:val="0"/>
                    </w:numPr>
                    <w:ind w:left="216" w:hanging="216"/>
                    <w:rPr>
                      <w:del w:id="6023" w:author="King, Darryl" w:date="2021-09-23T10:37:00Z"/>
                      <w:rFonts w:asciiTheme="majorHAnsi" w:hAnsiTheme="majorHAnsi" w:cstheme="majorHAnsi"/>
                      <w:color w:val="000000"/>
                      <w:sz w:val="16"/>
                      <w:szCs w:val="16"/>
                    </w:rPr>
                    <w:pPrChange w:id="6024" w:author="King, Darryl" w:date="2021-09-23T10:38:00Z">
                      <w:pPr>
                        <w:autoSpaceDE w:val="0"/>
                        <w:autoSpaceDN w:val="0"/>
                        <w:adjustRightInd w:val="0"/>
                        <w:spacing w:after="0" w:line="240" w:lineRule="auto"/>
                        <w:jc w:val="center"/>
                      </w:pPr>
                    </w:pPrChange>
                  </w:pPr>
                  <w:del w:id="6025" w:author="King, Darryl" w:date="2021-09-23T10:37:00Z">
                    <w:r w:rsidRPr="00BB7090" w:rsidDel="00CE24DF">
                      <w:rPr>
                        <w:rFonts w:asciiTheme="majorHAnsi" w:hAnsiTheme="majorHAnsi" w:cstheme="majorHAnsi"/>
                        <w:color w:val="000000"/>
                        <w:sz w:val="16"/>
                        <w:szCs w:val="16"/>
                      </w:rPr>
                      <w:delText>AR(26)</w:delText>
                    </w:r>
                  </w:del>
                </w:p>
              </w:tc>
              <w:tc>
                <w:tcPr>
                  <w:tcW w:w="1103" w:type="dxa"/>
                  <w:tcBorders>
                    <w:top w:val="nil"/>
                    <w:left w:val="nil"/>
                    <w:bottom w:val="nil"/>
                    <w:right w:val="nil"/>
                  </w:tcBorders>
                  <w:vAlign w:val="bottom"/>
                </w:tcPr>
                <w:p w14:paraId="0303B1D7" w14:textId="3950C03D" w:rsidR="00BB7090" w:rsidRPr="00BB7090" w:rsidDel="00CE24DF" w:rsidRDefault="00BB7090">
                  <w:pPr>
                    <w:pStyle w:val="ListBullet"/>
                    <w:numPr>
                      <w:ilvl w:val="0"/>
                      <w:numId w:val="0"/>
                    </w:numPr>
                    <w:ind w:left="216" w:hanging="216"/>
                    <w:rPr>
                      <w:del w:id="6026" w:author="King, Darryl" w:date="2021-09-23T10:37:00Z"/>
                      <w:rFonts w:asciiTheme="majorHAnsi" w:hAnsiTheme="majorHAnsi" w:cstheme="majorHAnsi"/>
                      <w:color w:val="000000"/>
                      <w:sz w:val="16"/>
                      <w:szCs w:val="16"/>
                    </w:rPr>
                    <w:pPrChange w:id="6027" w:author="King, Darryl" w:date="2021-09-23T10:38:00Z">
                      <w:pPr>
                        <w:autoSpaceDE w:val="0"/>
                        <w:autoSpaceDN w:val="0"/>
                        <w:adjustRightInd w:val="0"/>
                        <w:spacing w:after="0" w:line="240" w:lineRule="auto"/>
                        <w:ind w:right="10"/>
                        <w:jc w:val="right"/>
                      </w:pPr>
                    </w:pPrChange>
                  </w:pPr>
                  <w:del w:id="6028" w:author="King, Darryl" w:date="2021-09-23T10:37:00Z">
                    <w:r w:rsidRPr="00BB7090" w:rsidDel="00CE24DF">
                      <w:rPr>
                        <w:rFonts w:asciiTheme="majorHAnsi" w:hAnsiTheme="majorHAnsi" w:cstheme="majorHAnsi"/>
                        <w:color w:val="000000"/>
                        <w:sz w:val="16"/>
                        <w:szCs w:val="16"/>
                      </w:rPr>
                      <w:delText>0.112937</w:delText>
                    </w:r>
                  </w:del>
                </w:p>
              </w:tc>
              <w:tc>
                <w:tcPr>
                  <w:tcW w:w="1207" w:type="dxa"/>
                  <w:tcBorders>
                    <w:top w:val="nil"/>
                    <w:left w:val="nil"/>
                    <w:bottom w:val="nil"/>
                    <w:right w:val="nil"/>
                  </w:tcBorders>
                  <w:vAlign w:val="bottom"/>
                </w:tcPr>
                <w:p w14:paraId="3FCA2FBD" w14:textId="1218EC5E" w:rsidR="00BB7090" w:rsidRPr="00BB7090" w:rsidDel="00CE24DF" w:rsidRDefault="00BB7090">
                  <w:pPr>
                    <w:pStyle w:val="ListBullet"/>
                    <w:numPr>
                      <w:ilvl w:val="0"/>
                      <w:numId w:val="0"/>
                    </w:numPr>
                    <w:ind w:left="216" w:hanging="216"/>
                    <w:rPr>
                      <w:del w:id="6029" w:author="King, Darryl" w:date="2021-09-23T10:37:00Z"/>
                      <w:rFonts w:asciiTheme="majorHAnsi" w:hAnsiTheme="majorHAnsi" w:cstheme="majorHAnsi"/>
                      <w:color w:val="000000"/>
                      <w:sz w:val="16"/>
                      <w:szCs w:val="16"/>
                    </w:rPr>
                    <w:pPrChange w:id="6030" w:author="King, Darryl" w:date="2021-09-23T10:38:00Z">
                      <w:pPr>
                        <w:autoSpaceDE w:val="0"/>
                        <w:autoSpaceDN w:val="0"/>
                        <w:adjustRightInd w:val="0"/>
                        <w:spacing w:after="0" w:line="240" w:lineRule="auto"/>
                        <w:ind w:right="10"/>
                        <w:jc w:val="right"/>
                      </w:pPr>
                    </w:pPrChange>
                  </w:pPr>
                  <w:del w:id="6031" w:author="King, Darryl" w:date="2021-09-23T10:37:00Z">
                    <w:r w:rsidRPr="00BB7090" w:rsidDel="00CE24DF">
                      <w:rPr>
                        <w:rFonts w:asciiTheme="majorHAnsi" w:hAnsiTheme="majorHAnsi" w:cstheme="majorHAnsi"/>
                        <w:color w:val="000000"/>
                        <w:sz w:val="16"/>
                        <w:szCs w:val="16"/>
                      </w:rPr>
                      <w:delText>0.028302</w:delText>
                    </w:r>
                  </w:del>
                </w:p>
              </w:tc>
              <w:tc>
                <w:tcPr>
                  <w:tcW w:w="1208" w:type="dxa"/>
                  <w:tcBorders>
                    <w:top w:val="nil"/>
                    <w:left w:val="nil"/>
                    <w:bottom w:val="nil"/>
                    <w:right w:val="nil"/>
                  </w:tcBorders>
                  <w:vAlign w:val="bottom"/>
                </w:tcPr>
                <w:p w14:paraId="4A964D10" w14:textId="1E85D129" w:rsidR="00BB7090" w:rsidRPr="00BB7090" w:rsidDel="00CE24DF" w:rsidRDefault="00BB7090">
                  <w:pPr>
                    <w:pStyle w:val="ListBullet"/>
                    <w:numPr>
                      <w:ilvl w:val="0"/>
                      <w:numId w:val="0"/>
                    </w:numPr>
                    <w:ind w:left="216" w:hanging="216"/>
                    <w:rPr>
                      <w:del w:id="6032" w:author="King, Darryl" w:date="2021-09-23T10:37:00Z"/>
                      <w:rFonts w:asciiTheme="majorHAnsi" w:hAnsiTheme="majorHAnsi" w:cstheme="majorHAnsi"/>
                      <w:color w:val="000000"/>
                      <w:sz w:val="16"/>
                      <w:szCs w:val="16"/>
                    </w:rPr>
                    <w:pPrChange w:id="6033" w:author="King, Darryl" w:date="2021-09-23T10:38:00Z">
                      <w:pPr>
                        <w:autoSpaceDE w:val="0"/>
                        <w:autoSpaceDN w:val="0"/>
                        <w:adjustRightInd w:val="0"/>
                        <w:spacing w:after="0" w:line="240" w:lineRule="auto"/>
                        <w:ind w:right="10"/>
                        <w:jc w:val="right"/>
                      </w:pPr>
                    </w:pPrChange>
                  </w:pPr>
                  <w:del w:id="6034" w:author="King, Darryl" w:date="2021-09-23T10:37:00Z">
                    <w:r w:rsidRPr="00BB7090" w:rsidDel="00CE24DF">
                      <w:rPr>
                        <w:rFonts w:asciiTheme="majorHAnsi" w:hAnsiTheme="majorHAnsi" w:cstheme="majorHAnsi"/>
                        <w:color w:val="000000"/>
                        <w:sz w:val="16"/>
                        <w:szCs w:val="16"/>
                      </w:rPr>
                      <w:delText>3.990483</w:delText>
                    </w:r>
                  </w:del>
                </w:p>
              </w:tc>
              <w:tc>
                <w:tcPr>
                  <w:tcW w:w="997" w:type="dxa"/>
                  <w:tcBorders>
                    <w:top w:val="nil"/>
                    <w:left w:val="nil"/>
                    <w:bottom w:val="nil"/>
                    <w:right w:val="nil"/>
                  </w:tcBorders>
                  <w:vAlign w:val="bottom"/>
                </w:tcPr>
                <w:p w14:paraId="031742C5" w14:textId="703909F9" w:rsidR="00BB7090" w:rsidRPr="00BB7090" w:rsidDel="00CE24DF" w:rsidRDefault="00BB7090">
                  <w:pPr>
                    <w:pStyle w:val="ListBullet"/>
                    <w:numPr>
                      <w:ilvl w:val="0"/>
                      <w:numId w:val="0"/>
                    </w:numPr>
                    <w:ind w:left="216" w:hanging="216"/>
                    <w:rPr>
                      <w:del w:id="6035" w:author="King, Darryl" w:date="2021-09-23T10:37:00Z"/>
                      <w:rFonts w:asciiTheme="majorHAnsi" w:hAnsiTheme="majorHAnsi" w:cstheme="majorHAnsi"/>
                      <w:color w:val="000000"/>
                      <w:sz w:val="16"/>
                      <w:szCs w:val="16"/>
                    </w:rPr>
                    <w:pPrChange w:id="6036" w:author="King, Darryl" w:date="2021-09-23T10:38:00Z">
                      <w:pPr>
                        <w:autoSpaceDE w:val="0"/>
                        <w:autoSpaceDN w:val="0"/>
                        <w:adjustRightInd w:val="0"/>
                        <w:spacing w:after="0" w:line="240" w:lineRule="auto"/>
                        <w:ind w:right="10"/>
                        <w:jc w:val="right"/>
                      </w:pPr>
                    </w:pPrChange>
                  </w:pPr>
                  <w:del w:id="6037" w:author="King, Darryl" w:date="2021-09-23T10:37:00Z">
                    <w:r w:rsidRPr="00BB7090" w:rsidDel="00CE24DF">
                      <w:rPr>
                        <w:rFonts w:asciiTheme="majorHAnsi" w:hAnsiTheme="majorHAnsi" w:cstheme="majorHAnsi"/>
                        <w:color w:val="000000"/>
                        <w:sz w:val="16"/>
                        <w:szCs w:val="16"/>
                      </w:rPr>
                      <w:delText>0.0001</w:delText>
                    </w:r>
                  </w:del>
                </w:p>
              </w:tc>
            </w:tr>
            <w:tr w:rsidR="00BB7090" w:rsidRPr="00BB7090" w:rsidDel="00CE24DF" w14:paraId="5FF9D301" w14:textId="1B98E092" w:rsidTr="00065FB3">
              <w:trPr>
                <w:trHeight w:val="66"/>
                <w:jc w:val="center"/>
                <w:del w:id="6038" w:author="King, Darryl" w:date="2021-09-23T10:37:00Z"/>
              </w:trPr>
              <w:tc>
                <w:tcPr>
                  <w:tcW w:w="2017" w:type="dxa"/>
                  <w:tcBorders>
                    <w:top w:val="nil"/>
                    <w:left w:val="nil"/>
                    <w:bottom w:val="nil"/>
                    <w:right w:val="nil"/>
                  </w:tcBorders>
                  <w:vAlign w:val="bottom"/>
                </w:tcPr>
                <w:p w14:paraId="169E2A3D" w14:textId="479082A4" w:rsidR="00BB7090" w:rsidRPr="00BB7090" w:rsidDel="00CE24DF" w:rsidRDefault="00BB7090">
                  <w:pPr>
                    <w:pStyle w:val="ListBullet"/>
                    <w:numPr>
                      <w:ilvl w:val="0"/>
                      <w:numId w:val="0"/>
                    </w:numPr>
                    <w:ind w:left="216" w:hanging="216"/>
                    <w:rPr>
                      <w:del w:id="6039" w:author="King, Darryl" w:date="2021-09-23T10:37:00Z"/>
                      <w:rFonts w:asciiTheme="majorHAnsi" w:hAnsiTheme="majorHAnsi" w:cstheme="majorHAnsi"/>
                      <w:color w:val="000000"/>
                      <w:sz w:val="16"/>
                      <w:szCs w:val="16"/>
                    </w:rPr>
                    <w:pPrChange w:id="6040" w:author="King, Darryl" w:date="2021-09-23T10:38:00Z">
                      <w:pPr>
                        <w:autoSpaceDE w:val="0"/>
                        <w:autoSpaceDN w:val="0"/>
                        <w:adjustRightInd w:val="0"/>
                        <w:spacing w:after="0" w:line="240" w:lineRule="auto"/>
                        <w:jc w:val="center"/>
                      </w:pPr>
                    </w:pPrChange>
                  </w:pPr>
                  <w:del w:id="6041" w:author="King, Darryl" w:date="2021-09-23T10:37:00Z">
                    <w:r w:rsidRPr="00BB7090" w:rsidDel="00CE24DF">
                      <w:rPr>
                        <w:rFonts w:asciiTheme="majorHAnsi" w:hAnsiTheme="majorHAnsi" w:cstheme="majorHAnsi"/>
                        <w:color w:val="000000"/>
                        <w:sz w:val="16"/>
                        <w:szCs w:val="16"/>
                      </w:rPr>
                      <w:delText>AR(109)</w:delText>
                    </w:r>
                  </w:del>
                </w:p>
              </w:tc>
              <w:tc>
                <w:tcPr>
                  <w:tcW w:w="1103" w:type="dxa"/>
                  <w:tcBorders>
                    <w:top w:val="nil"/>
                    <w:left w:val="nil"/>
                    <w:bottom w:val="nil"/>
                    <w:right w:val="nil"/>
                  </w:tcBorders>
                  <w:vAlign w:val="bottom"/>
                </w:tcPr>
                <w:p w14:paraId="4CC7313D" w14:textId="66E2E80E" w:rsidR="00BB7090" w:rsidRPr="00BB7090" w:rsidDel="00CE24DF" w:rsidRDefault="00BB7090">
                  <w:pPr>
                    <w:pStyle w:val="ListBullet"/>
                    <w:numPr>
                      <w:ilvl w:val="0"/>
                      <w:numId w:val="0"/>
                    </w:numPr>
                    <w:ind w:left="216" w:hanging="216"/>
                    <w:rPr>
                      <w:del w:id="6042" w:author="King, Darryl" w:date="2021-09-23T10:37:00Z"/>
                      <w:rFonts w:asciiTheme="majorHAnsi" w:hAnsiTheme="majorHAnsi" w:cstheme="majorHAnsi"/>
                      <w:color w:val="000000"/>
                      <w:sz w:val="16"/>
                      <w:szCs w:val="16"/>
                    </w:rPr>
                    <w:pPrChange w:id="6043" w:author="King, Darryl" w:date="2021-09-23T10:38:00Z">
                      <w:pPr>
                        <w:autoSpaceDE w:val="0"/>
                        <w:autoSpaceDN w:val="0"/>
                        <w:adjustRightInd w:val="0"/>
                        <w:spacing w:after="0" w:line="240" w:lineRule="auto"/>
                        <w:ind w:right="10"/>
                        <w:jc w:val="right"/>
                      </w:pPr>
                    </w:pPrChange>
                  </w:pPr>
                  <w:del w:id="6044" w:author="King, Darryl" w:date="2021-09-23T10:37:00Z">
                    <w:r w:rsidRPr="00BB7090" w:rsidDel="00CE24DF">
                      <w:rPr>
                        <w:rFonts w:asciiTheme="majorHAnsi" w:hAnsiTheme="majorHAnsi" w:cstheme="majorHAnsi"/>
                        <w:color w:val="000000"/>
                        <w:sz w:val="16"/>
                        <w:szCs w:val="16"/>
                      </w:rPr>
                      <w:delText>0.084671</w:delText>
                    </w:r>
                  </w:del>
                </w:p>
              </w:tc>
              <w:tc>
                <w:tcPr>
                  <w:tcW w:w="1207" w:type="dxa"/>
                  <w:tcBorders>
                    <w:top w:val="nil"/>
                    <w:left w:val="nil"/>
                    <w:bottom w:val="nil"/>
                    <w:right w:val="nil"/>
                  </w:tcBorders>
                  <w:vAlign w:val="bottom"/>
                </w:tcPr>
                <w:p w14:paraId="10B8CB27" w14:textId="0FD486ED" w:rsidR="00BB7090" w:rsidRPr="00BB7090" w:rsidDel="00CE24DF" w:rsidRDefault="00BB7090">
                  <w:pPr>
                    <w:pStyle w:val="ListBullet"/>
                    <w:numPr>
                      <w:ilvl w:val="0"/>
                      <w:numId w:val="0"/>
                    </w:numPr>
                    <w:ind w:left="216" w:hanging="216"/>
                    <w:rPr>
                      <w:del w:id="6045" w:author="King, Darryl" w:date="2021-09-23T10:37:00Z"/>
                      <w:rFonts w:asciiTheme="majorHAnsi" w:hAnsiTheme="majorHAnsi" w:cstheme="majorHAnsi"/>
                      <w:color w:val="000000"/>
                      <w:sz w:val="16"/>
                      <w:szCs w:val="16"/>
                    </w:rPr>
                    <w:pPrChange w:id="6046" w:author="King, Darryl" w:date="2021-09-23T10:38:00Z">
                      <w:pPr>
                        <w:autoSpaceDE w:val="0"/>
                        <w:autoSpaceDN w:val="0"/>
                        <w:adjustRightInd w:val="0"/>
                        <w:spacing w:after="0" w:line="240" w:lineRule="auto"/>
                        <w:ind w:right="10"/>
                        <w:jc w:val="right"/>
                      </w:pPr>
                    </w:pPrChange>
                  </w:pPr>
                  <w:del w:id="6047" w:author="King, Darryl" w:date="2021-09-23T10:37:00Z">
                    <w:r w:rsidRPr="00BB7090" w:rsidDel="00CE24DF">
                      <w:rPr>
                        <w:rFonts w:asciiTheme="majorHAnsi" w:hAnsiTheme="majorHAnsi" w:cstheme="majorHAnsi"/>
                        <w:color w:val="000000"/>
                        <w:sz w:val="16"/>
                        <w:szCs w:val="16"/>
                      </w:rPr>
                      <w:delText>0.027150</w:delText>
                    </w:r>
                  </w:del>
                </w:p>
              </w:tc>
              <w:tc>
                <w:tcPr>
                  <w:tcW w:w="1208" w:type="dxa"/>
                  <w:tcBorders>
                    <w:top w:val="nil"/>
                    <w:left w:val="nil"/>
                    <w:bottom w:val="nil"/>
                    <w:right w:val="nil"/>
                  </w:tcBorders>
                  <w:vAlign w:val="bottom"/>
                </w:tcPr>
                <w:p w14:paraId="1C56506A" w14:textId="70E71DBB" w:rsidR="00BB7090" w:rsidRPr="00BB7090" w:rsidDel="00CE24DF" w:rsidRDefault="00BB7090">
                  <w:pPr>
                    <w:pStyle w:val="ListBullet"/>
                    <w:numPr>
                      <w:ilvl w:val="0"/>
                      <w:numId w:val="0"/>
                    </w:numPr>
                    <w:ind w:left="216" w:hanging="216"/>
                    <w:rPr>
                      <w:del w:id="6048" w:author="King, Darryl" w:date="2021-09-23T10:37:00Z"/>
                      <w:rFonts w:asciiTheme="majorHAnsi" w:hAnsiTheme="majorHAnsi" w:cstheme="majorHAnsi"/>
                      <w:color w:val="000000"/>
                      <w:sz w:val="16"/>
                      <w:szCs w:val="16"/>
                    </w:rPr>
                    <w:pPrChange w:id="6049" w:author="King, Darryl" w:date="2021-09-23T10:38:00Z">
                      <w:pPr>
                        <w:autoSpaceDE w:val="0"/>
                        <w:autoSpaceDN w:val="0"/>
                        <w:adjustRightInd w:val="0"/>
                        <w:spacing w:after="0" w:line="240" w:lineRule="auto"/>
                        <w:ind w:right="10"/>
                        <w:jc w:val="right"/>
                      </w:pPr>
                    </w:pPrChange>
                  </w:pPr>
                  <w:del w:id="6050" w:author="King, Darryl" w:date="2021-09-23T10:37:00Z">
                    <w:r w:rsidRPr="00BB7090" w:rsidDel="00CE24DF">
                      <w:rPr>
                        <w:rFonts w:asciiTheme="majorHAnsi" w:hAnsiTheme="majorHAnsi" w:cstheme="majorHAnsi"/>
                        <w:color w:val="000000"/>
                        <w:sz w:val="16"/>
                        <w:szCs w:val="16"/>
                      </w:rPr>
                      <w:delText>3.118656</w:delText>
                    </w:r>
                  </w:del>
                </w:p>
              </w:tc>
              <w:tc>
                <w:tcPr>
                  <w:tcW w:w="997" w:type="dxa"/>
                  <w:tcBorders>
                    <w:top w:val="nil"/>
                    <w:left w:val="nil"/>
                    <w:bottom w:val="nil"/>
                    <w:right w:val="nil"/>
                  </w:tcBorders>
                  <w:vAlign w:val="bottom"/>
                </w:tcPr>
                <w:p w14:paraId="3657C3A8" w14:textId="74CDF0B9" w:rsidR="00BB7090" w:rsidRPr="00BB7090" w:rsidDel="00CE24DF" w:rsidRDefault="00BB7090">
                  <w:pPr>
                    <w:pStyle w:val="ListBullet"/>
                    <w:numPr>
                      <w:ilvl w:val="0"/>
                      <w:numId w:val="0"/>
                    </w:numPr>
                    <w:ind w:left="216" w:hanging="216"/>
                    <w:rPr>
                      <w:del w:id="6051" w:author="King, Darryl" w:date="2021-09-23T10:37:00Z"/>
                      <w:rFonts w:asciiTheme="majorHAnsi" w:hAnsiTheme="majorHAnsi" w:cstheme="majorHAnsi"/>
                      <w:color w:val="000000"/>
                      <w:sz w:val="16"/>
                      <w:szCs w:val="16"/>
                    </w:rPr>
                    <w:pPrChange w:id="6052" w:author="King, Darryl" w:date="2021-09-23T10:38:00Z">
                      <w:pPr>
                        <w:autoSpaceDE w:val="0"/>
                        <w:autoSpaceDN w:val="0"/>
                        <w:adjustRightInd w:val="0"/>
                        <w:spacing w:after="0" w:line="240" w:lineRule="auto"/>
                        <w:ind w:right="10"/>
                        <w:jc w:val="right"/>
                      </w:pPr>
                    </w:pPrChange>
                  </w:pPr>
                  <w:del w:id="6053" w:author="King, Darryl" w:date="2021-09-23T10:37:00Z">
                    <w:r w:rsidRPr="00BB7090" w:rsidDel="00CE24DF">
                      <w:rPr>
                        <w:rFonts w:asciiTheme="majorHAnsi" w:hAnsiTheme="majorHAnsi" w:cstheme="majorHAnsi"/>
                        <w:color w:val="000000"/>
                        <w:sz w:val="16"/>
                        <w:szCs w:val="16"/>
                      </w:rPr>
                      <w:delText>0.0019</w:delText>
                    </w:r>
                  </w:del>
                </w:p>
              </w:tc>
            </w:tr>
            <w:tr w:rsidR="00BB7090" w:rsidRPr="00BB7090" w:rsidDel="00CE24DF" w14:paraId="51990CA0" w14:textId="41652818" w:rsidTr="00065FB3">
              <w:trPr>
                <w:trHeight w:val="66"/>
                <w:jc w:val="center"/>
                <w:del w:id="6054" w:author="King, Darryl" w:date="2021-09-23T10:37:00Z"/>
              </w:trPr>
              <w:tc>
                <w:tcPr>
                  <w:tcW w:w="2017" w:type="dxa"/>
                  <w:tcBorders>
                    <w:top w:val="nil"/>
                    <w:left w:val="nil"/>
                    <w:bottom w:val="nil"/>
                    <w:right w:val="nil"/>
                  </w:tcBorders>
                  <w:vAlign w:val="bottom"/>
                </w:tcPr>
                <w:p w14:paraId="0E20B870" w14:textId="431B6616" w:rsidR="00BB7090" w:rsidRPr="00BB7090" w:rsidDel="00CE24DF" w:rsidRDefault="00BB7090">
                  <w:pPr>
                    <w:pStyle w:val="ListBullet"/>
                    <w:numPr>
                      <w:ilvl w:val="0"/>
                      <w:numId w:val="0"/>
                    </w:numPr>
                    <w:ind w:left="216" w:hanging="216"/>
                    <w:rPr>
                      <w:del w:id="6055" w:author="King, Darryl" w:date="2021-09-23T10:37:00Z"/>
                      <w:rFonts w:asciiTheme="majorHAnsi" w:hAnsiTheme="majorHAnsi" w:cstheme="majorHAnsi"/>
                      <w:color w:val="000000"/>
                      <w:sz w:val="16"/>
                      <w:szCs w:val="16"/>
                    </w:rPr>
                    <w:pPrChange w:id="6056" w:author="King, Darryl" w:date="2021-09-23T10:38:00Z">
                      <w:pPr>
                        <w:autoSpaceDE w:val="0"/>
                        <w:autoSpaceDN w:val="0"/>
                        <w:adjustRightInd w:val="0"/>
                        <w:spacing w:after="0" w:line="240" w:lineRule="auto"/>
                        <w:jc w:val="center"/>
                      </w:pPr>
                    </w:pPrChange>
                  </w:pPr>
                  <w:del w:id="6057" w:author="King, Darryl" w:date="2021-09-23T10:37:00Z">
                    <w:r w:rsidRPr="00BB7090" w:rsidDel="00CE24DF">
                      <w:rPr>
                        <w:rFonts w:asciiTheme="majorHAnsi" w:hAnsiTheme="majorHAnsi" w:cstheme="majorHAnsi"/>
                        <w:color w:val="000000"/>
                        <w:sz w:val="16"/>
                        <w:szCs w:val="16"/>
                      </w:rPr>
                      <w:delText>AR(110)</w:delText>
                    </w:r>
                  </w:del>
                </w:p>
              </w:tc>
              <w:tc>
                <w:tcPr>
                  <w:tcW w:w="1103" w:type="dxa"/>
                  <w:tcBorders>
                    <w:top w:val="nil"/>
                    <w:left w:val="nil"/>
                    <w:bottom w:val="nil"/>
                    <w:right w:val="nil"/>
                  </w:tcBorders>
                  <w:vAlign w:val="bottom"/>
                </w:tcPr>
                <w:p w14:paraId="185069D2" w14:textId="5CDD2715" w:rsidR="00BB7090" w:rsidRPr="00BB7090" w:rsidDel="00CE24DF" w:rsidRDefault="00BB7090">
                  <w:pPr>
                    <w:pStyle w:val="ListBullet"/>
                    <w:numPr>
                      <w:ilvl w:val="0"/>
                      <w:numId w:val="0"/>
                    </w:numPr>
                    <w:ind w:left="216" w:hanging="216"/>
                    <w:rPr>
                      <w:del w:id="6058" w:author="King, Darryl" w:date="2021-09-23T10:37:00Z"/>
                      <w:rFonts w:asciiTheme="majorHAnsi" w:hAnsiTheme="majorHAnsi" w:cstheme="majorHAnsi"/>
                      <w:color w:val="000000"/>
                      <w:sz w:val="16"/>
                      <w:szCs w:val="16"/>
                    </w:rPr>
                    <w:pPrChange w:id="6059" w:author="King, Darryl" w:date="2021-09-23T10:38:00Z">
                      <w:pPr>
                        <w:autoSpaceDE w:val="0"/>
                        <w:autoSpaceDN w:val="0"/>
                        <w:adjustRightInd w:val="0"/>
                        <w:spacing w:after="0" w:line="240" w:lineRule="auto"/>
                        <w:ind w:right="10"/>
                        <w:jc w:val="right"/>
                      </w:pPr>
                    </w:pPrChange>
                  </w:pPr>
                  <w:del w:id="6060" w:author="King, Darryl" w:date="2021-09-23T10:37:00Z">
                    <w:r w:rsidRPr="00BB7090" w:rsidDel="00CE24DF">
                      <w:rPr>
                        <w:rFonts w:asciiTheme="majorHAnsi" w:hAnsiTheme="majorHAnsi" w:cstheme="majorHAnsi"/>
                        <w:color w:val="000000"/>
                        <w:sz w:val="16"/>
                        <w:szCs w:val="16"/>
                      </w:rPr>
                      <w:delText>0.092451</w:delText>
                    </w:r>
                  </w:del>
                </w:p>
              </w:tc>
              <w:tc>
                <w:tcPr>
                  <w:tcW w:w="1207" w:type="dxa"/>
                  <w:tcBorders>
                    <w:top w:val="nil"/>
                    <w:left w:val="nil"/>
                    <w:bottom w:val="nil"/>
                    <w:right w:val="nil"/>
                  </w:tcBorders>
                  <w:vAlign w:val="bottom"/>
                </w:tcPr>
                <w:p w14:paraId="5FF85B8E" w14:textId="17C9D42F" w:rsidR="00BB7090" w:rsidRPr="00BB7090" w:rsidDel="00CE24DF" w:rsidRDefault="00BB7090">
                  <w:pPr>
                    <w:pStyle w:val="ListBullet"/>
                    <w:numPr>
                      <w:ilvl w:val="0"/>
                      <w:numId w:val="0"/>
                    </w:numPr>
                    <w:ind w:left="216" w:hanging="216"/>
                    <w:rPr>
                      <w:del w:id="6061" w:author="King, Darryl" w:date="2021-09-23T10:37:00Z"/>
                      <w:rFonts w:asciiTheme="majorHAnsi" w:hAnsiTheme="majorHAnsi" w:cstheme="majorHAnsi"/>
                      <w:color w:val="000000"/>
                      <w:sz w:val="16"/>
                      <w:szCs w:val="16"/>
                    </w:rPr>
                    <w:pPrChange w:id="6062" w:author="King, Darryl" w:date="2021-09-23T10:38:00Z">
                      <w:pPr>
                        <w:autoSpaceDE w:val="0"/>
                        <w:autoSpaceDN w:val="0"/>
                        <w:adjustRightInd w:val="0"/>
                        <w:spacing w:after="0" w:line="240" w:lineRule="auto"/>
                        <w:ind w:right="10"/>
                        <w:jc w:val="right"/>
                      </w:pPr>
                    </w:pPrChange>
                  </w:pPr>
                  <w:del w:id="6063" w:author="King, Darryl" w:date="2021-09-23T10:37:00Z">
                    <w:r w:rsidRPr="00BB7090" w:rsidDel="00CE24DF">
                      <w:rPr>
                        <w:rFonts w:asciiTheme="majorHAnsi" w:hAnsiTheme="majorHAnsi" w:cstheme="majorHAnsi"/>
                        <w:color w:val="000000"/>
                        <w:sz w:val="16"/>
                        <w:szCs w:val="16"/>
                      </w:rPr>
                      <w:delText>0.027510</w:delText>
                    </w:r>
                  </w:del>
                </w:p>
              </w:tc>
              <w:tc>
                <w:tcPr>
                  <w:tcW w:w="1208" w:type="dxa"/>
                  <w:tcBorders>
                    <w:top w:val="nil"/>
                    <w:left w:val="nil"/>
                    <w:bottom w:val="nil"/>
                    <w:right w:val="nil"/>
                  </w:tcBorders>
                  <w:vAlign w:val="bottom"/>
                </w:tcPr>
                <w:p w14:paraId="55DD2E40" w14:textId="3AE4E83D" w:rsidR="00BB7090" w:rsidRPr="00BB7090" w:rsidDel="00CE24DF" w:rsidRDefault="00BB7090">
                  <w:pPr>
                    <w:pStyle w:val="ListBullet"/>
                    <w:numPr>
                      <w:ilvl w:val="0"/>
                      <w:numId w:val="0"/>
                    </w:numPr>
                    <w:ind w:left="216" w:hanging="216"/>
                    <w:rPr>
                      <w:del w:id="6064" w:author="King, Darryl" w:date="2021-09-23T10:37:00Z"/>
                      <w:rFonts w:asciiTheme="majorHAnsi" w:hAnsiTheme="majorHAnsi" w:cstheme="majorHAnsi"/>
                      <w:color w:val="000000"/>
                      <w:sz w:val="16"/>
                      <w:szCs w:val="16"/>
                    </w:rPr>
                    <w:pPrChange w:id="6065" w:author="King, Darryl" w:date="2021-09-23T10:38:00Z">
                      <w:pPr>
                        <w:autoSpaceDE w:val="0"/>
                        <w:autoSpaceDN w:val="0"/>
                        <w:adjustRightInd w:val="0"/>
                        <w:spacing w:after="0" w:line="240" w:lineRule="auto"/>
                        <w:ind w:right="10"/>
                        <w:jc w:val="right"/>
                      </w:pPr>
                    </w:pPrChange>
                  </w:pPr>
                  <w:del w:id="6066" w:author="King, Darryl" w:date="2021-09-23T10:37:00Z">
                    <w:r w:rsidRPr="00BB7090" w:rsidDel="00CE24DF">
                      <w:rPr>
                        <w:rFonts w:asciiTheme="majorHAnsi" w:hAnsiTheme="majorHAnsi" w:cstheme="majorHAnsi"/>
                        <w:color w:val="000000"/>
                        <w:sz w:val="16"/>
                        <w:szCs w:val="16"/>
                      </w:rPr>
                      <w:delText>3.360672</w:delText>
                    </w:r>
                  </w:del>
                </w:p>
              </w:tc>
              <w:tc>
                <w:tcPr>
                  <w:tcW w:w="997" w:type="dxa"/>
                  <w:tcBorders>
                    <w:top w:val="nil"/>
                    <w:left w:val="nil"/>
                    <w:bottom w:val="nil"/>
                    <w:right w:val="nil"/>
                  </w:tcBorders>
                  <w:vAlign w:val="bottom"/>
                </w:tcPr>
                <w:p w14:paraId="21443B06" w14:textId="0B7277A8" w:rsidR="00BB7090" w:rsidRPr="00BB7090" w:rsidDel="00CE24DF" w:rsidRDefault="00BB7090">
                  <w:pPr>
                    <w:pStyle w:val="ListBullet"/>
                    <w:numPr>
                      <w:ilvl w:val="0"/>
                      <w:numId w:val="0"/>
                    </w:numPr>
                    <w:ind w:left="216" w:hanging="216"/>
                    <w:rPr>
                      <w:del w:id="6067" w:author="King, Darryl" w:date="2021-09-23T10:37:00Z"/>
                      <w:rFonts w:asciiTheme="majorHAnsi" w:hAnsiTheme="majorHAnsi" w:cstheme="majorHAnsi"/>
                      <w:color w:val="000000"/>
                      <w:sz w:val="16"/>
                      <w:szCs w:val="16"/>
                    </w:rPr>
                    <w:pPrChange w:id="6068" w:author="King, Darryl" w:date="2021-09-23T10:38:00Z">
                      <w:pPr>
                        <w:autoSpaceDE w:val="0"/>
                        <w:autoSpaceDN w:val="0"/>
                        <w:adjustRightInd w:val="0"/>
                        <w:spacing w:after="0" w:line="240" w:lineRule="auto"/>
                        <w:ind w:right="10"/>
                        <w:jc w:val="right"/>
                      </w:pPr>
                    </w:pPrChange>
                  </w:pPr>
                  <w:del w:id="6069" w:author="King, Darryl" w:date="2021-09-23T10:37:00Z">
                    <w:r w:rsidRPr="00BB7090" w:rsidDel="00CE24DF">
                      <w:rPr>
                        <w:rFonts w:asciiTheme="majorHAnsi" w:hAnsiTheme="majorHAnsi" w:cstheme="majorHAnsi"/>
                        <w:color w:val="000000"/>
                        <w:sz w:val="16"/>
                        <w:szCs w:val="16"/>
                      </w:rPr>
                      <w:delText>0.0008</w:delText>
                    </w:r>
                  </w:del>
                </w:p>
              </w:tc>
            </w:tr>
            <w:tr w:rsidR="00BB7090" w:rsidRPr="00BB7090" w:rsidDel="00CE24DF" w14:paraId="4A403322" w14:textId="11023655" w:rsidTr="00065FB3">
              <w:trPr>
                <w:trHeight w:val="66"/>
                <w:jc w:val="center"/>
                <w:del w:id="6070" w:author="King, Darryl" w:date="2021-09-23T10:37:00Z"/>
              </w:trPr>
              <w:tc>
                <w:tcPr>
                  <w:tcW w:w="2017" w:type="dxa"/>
                  <w:tcBorders>
                    <w:top w:val="nil"/>
                    <w:left w:val="nil"/>
                    <w:bottom w:val="nil"/>
                    <w:right w:val="nil"/>
                  </w:tcBorders>
                  <w:vAlign w:val="bottom"/>
                </w:tcPr>
                <w:p w14:paraId="77863FD9" w14:textId="41B99D93" w:rsidR="00BB7090" w:rsidRPr="00BB7090" w:rsidDel="00CE24DF" w:rsidRDefault="00BB7090">
                  <w:pPr>
                    <w:pStyle w:val="ListBullet"/>
                    <w:numPr>
                      <w:ilvl w:val="0"/>
                      <w:numId w:val="0"/>
                    </w:numPr>
                    <w:ind w:left="216" w:hanging="216"/>
                    <w:rPr>
                      <w:del w:id="6071" w:author="King, Darryl" w:date="2021-09-23T10:37:00Z"/>
                      <w:rFonts w:asciiTheme="majorHAnsi" w:hAnsiTheme="majorHAnsi" w:cstheme="majorHAnsi"/>
                      <w:color w:val="000000"/>
                      <w:sz w:val="16"/>
                      <w:szCs w:val="16"/>
                    </w:rPr>
                    <w:pPrChange w:id="6072" w:author="King, Darryl" w:date="2021-09-23T10:38:00Z">
                      <w:pPr>
                        <w:autoSpaceDE w:val="0"/>
                        <w:autoSpaceDN w:val="0"/>
                        <w:adjustRightInd w:val="0"/>
                        <w:spacing w:after="0" w:line="240" w:lineRule="auto"/>
                        <w:jc w:val="center"/>
                      </w:pPr>
                    </w:pPrChange>
                  </w:pPr>
                  <w:del w:id="6073" w:author="King, Darryl" w:date="2021-09-23T10:37:00Z">
                    <w:r w:rsidRPr="00BB7090" w:rsidDel="00CE24DF">
                      <w:rPr>
                        <w:rFonts w:asciiTheme="majorHAnsi" w:hAnsiTheme="majorHAnsi" w:cstheme="majorHAnsi"/>
                        <w:color w:val="000000"/>
                        <w:sz w:val="16"/>
                        <w:szCs w:val="16"/>
                      </w:rPr>
                      <w:delText>AR(121)</w:delText>
                    </w:r>
                  </w:del>
                </w:p>
              </w:tc>
              <w:tc>
                <w:tcPr>
                  <w:tcW w:w="1103" w:type="dxa"/>
                  <w:tcBorders>
                    <w:top w:val="nil"/>
                    <w:left w:val="nil"/>
                    <w:bottom w:val="nil"/>
                    <w:right w:val="nil"/>
                  </w:tcBorders>
                  <w:vAlign w:val="bottom"/>
                </w:tcPr>
                <w:p w14:paraId="744C4CFB" w14:textId="6CBE67D2" w:rsidR="00BB7090" w:rsidRPr="00BB7090" w:rsidDel="00CE24DF" w:rsidRDefault="00BB7090">
                  <w:pPr>
                    <w:pStyle w:val="ListBullet"/>
                    <w:numPr>
                      <w:ilvl w:val="0"/>
                      <w:numId w:val="0"/>
                    </w:numPr>
                    <w:ind w:left="216" w:hanging="216"/>
                    <w:rPr>
                      <w:del w:id="6074" w:author="King, Darryl" w:date="2021-09-23T10:37:00Z"/>
                      <w:rFonts w:asciiTheme="majorHAnsi" w:hAnsiTheme="majorHAnsi" w:cstheme="majorHAnsi"/>
                      <w:color w:val="000000"/>
                      <w:sz w:val="16"/>
                      <w:szCs w:val="16"/>
                    </w:rPr>
                    <w:pPrChange w:id="6075" w:author="King, Darryl" w:date="2021-09-23T10:38:00Z">
                      <w:pPr>
                        <w:autoSpaceDE w:val="0"/>
                        <w:autoSpaceDN w:val="0"/>
                        <w:adjustRightInd w:val="0"/>
                        <w:spacing w:after="0" w:line="240" w:lineRule="auto"/>
                        <w:ind w:right="10"/>
                        <w:jc w:val="right"/>
                      </w:pPr>
                    </w:pPrChange>
                  </w:pPr>
                  <w:del w:id="6076" w:author="King, Darryl" w:date="2021-09-23T10:37:00Z">
                    <w:r w:rsidRPr="00BB7090" w:rsidDel="00CE24DF">
                      <w:rPr>
                        <w:rFonts w:asciiTheme="majorHAnsi" w:hAnsiTheme="majorHAnsi" w:cstheme="majorHAnsi"/>
                        <w:color w:val="000000"/>
                        <w:sz w:val="16"/>
                        <w:szCs w:val="16"/>
                      </w:rPr>
                      <w:delText>-0.067632</w:delText>
                    </w:r>
                  </w:del>
                </w:p>
              </w:tc>
              <w:tc>
                <w:tcPr>
                  <w:tcW w:w="1207" w:type="dxa"/>
                  <w:tcBorders>
                    <w:top w:val="nil"/>
                    <w:left w:val="nil"/>
                    <w:bottom w:val="nil"/>
                    <w:right w:val="nil"/>
                  </w:tcBorders>
                  <w:vAlign w:val="bottom"/>
                </w:tcPr>
                <w:p w14:paraId="2E3241C7" w14:textId="5D34720A" w:rsidR="00BB7090" w:rsidRPr="00BB7090" w:rsidDel="00CE24DF" w:rsidRDefault="00BB7090">
                  <w:pPr>
                    <w:pStyle w:val="ListBullet"/>
                    <w:numPr>
                      <w:ilvl w:val="0"/>
                      <w:numId w:val="0"/>
                    </w:numPr>
                    <w:ind w:left="216" w:hanging="216"/>
                    <w:rPr>
                      <w:del w:id="6077" w:author="King, Darryl" w:date="2021-09-23T10:37:00Z"/>
                      <w:rFonts w:asciiTheme="majorHAnsi" w:hAnsiTheme="majorHAnsi" w:cstheme="majorHAnsi"/>
                      <w:color w:val="000000"/>
                      <w:sz w:val="16"/>
                      <w:szCs w:val="16"/>
                    </w:rPr>
                    <w:pPrChange w:id="6078" w:author="King, Darryl" w:date="2021-09-23T10:38:00Z">
                      <w:pPr>
                        <w:autoSpaceDE w:val="0"/>
                        <w:autoSpaceDN w:val="0"/>
                        <w:adjustRightInd w:val="0"/>
                        <w:spacing w:after="0" w:line="240" w:lineRule="auto"/>
                        <w:ind w:right="10"/>
                        <w:jc w:val="right"/>
                      </w:pPr>
                    </w:pPrChange>
                  </w:pPr>
                  <w:del w:id="6079" w:author="King, Darryl" w:date="2021-09-23T10:37:00Z">
                    <w:r w:rsidRPr="00BB7090" w:rsidDel="00CE24DF">
                      <w:rPr>
                        <w:rFonts w:asciiTheme="majorHAnsi" w:hAnsiTheme="majorHAnsi" w:cstheme="majorHAnsi"/>
                        <w:color w:val="000000"/>
                        <w:sz w:val="16"/>
                        <w:szCs w:val="16"/>
                      </w:rPr>
                      <w:delText>0.027149</w:delText>
                    </w:r>
                  </w:del>
                </w:p>
              </w:tc>
              <w:tc>
                <w:tcPr>
                  <w:tcW w:w="1208" w:type="dxa"/>
                  <w:tcBorders>
                    <w:top w:val="nil"/>
                    <w:left w:val="nil"/>
                    <w:bottom w:val="nil"/>
                    <w:right w:val="nil"/>
                  </w:tcBorders>
                  <w:vAlign w:val="bottom"/>
                </w:tcPr>
                <w:p w14:paraId="59124E3A" w14:textId="058C6301" w:rsidR="00BB7090" w:rsidRPr="00BB7090" w:rsidDel="00CE24DF" w:rsidRDefault="00BB7090">
                  <w:pPr>
                    <w:pStyle w:val="ListBullet"/>
                    <w:numPr>
                      <w:ilvl w:val="0"/>
                      <w:numId w:val="0"/>
                    </w:numPr>
                    <w:ind w:left="216" w:hanging="216"/>
                    <w:rPr>
                      <w:del w:id="6080" w:author="King, Darryl" w:date="2021-09-23T10:37:00Z"/>
                      <w:rFonts w:asciiTheme="majorHAnsi" w:hAnsiTheme="majorHAnsi" w:cstheme="majorHAnsi"/>
                      <w:color w:val="000000"/>
                      <w:sz w:val="16"/>
                      <w:szCs w:val="16"/>
                    </w:rPr>
                    <w:pPrChange w:id="6081" w:author="King, Darryl" w:date="2021-09-23T10:38:00Z">
                      <w:pPr>
                        <w:autoSpaceDE w:val="0"/>
                        <w:autoSpaceDN w:val="0"/>
                        <w:adjustRightInd w:val="0"/>
                        <w:spacing w:after="0" w:line="240" w:lineRule="auto"/>
                        <w:ind w:right="10"/>
                        <w:jc w:val="right"/>
                      </w:pPr>
                    </w:pPrChange>
                  </w:pPr>
                  <w:del w:id="6082" w:author="King, Darryl" w:date="2021-09-23T10:37:00Z">
                    <w:r w:rsidRPr="00BB7090" w:rsidDel="00CE24DF">
                      <w:rPr>
                        <w:rFonts w:asciiTheme="majorHAnsi" w:hAnsiTheme="majorHAnsi" w:cstheme="majorHAnsi"/>
                        <w:color w:val="000000"/>
                        <w:sz w:val="16"/>
                        <w:szCs w:val="16"/>
                      </w:rPr>
                      <w:delText>-2.491096</w:delText>
                    </w:r>
                  </w:del>
                </w:p>
              </w:tc>
              <w:tc>
                <w:tcPr>
                  <w:tcW w:w="997" w:type="dxa"/>
                  <w:tcBorders>
                    <w:top w:val="nil"/>
                    <w:left w:val="nil"/>
                    <w:bottom w:val="nil"/>
                    <w:right w:val="nil"/>
                  </w:tcBorders>
                  <w:vAlign w:val="bottom"/>
                </w:tcPr>
                <w:p w14:paraId="2E4FE63B" w14:textId="325C10EE" w:rsidR="00BB7090" w:rsidRPr="00BB7090" w:rsidDel="00CE24DF" w:rsidRDefault="00BB7090">
                  <w:pPr>
                    <w:pStyle w:val="ListBullet"/>
                    <w:numPr>
                      <w:ilvl w:val="0"/>
                      <w:numId w:val="0"/>
                    </w:numPr>
                    <w:ind w:left="216" w:hanging="216"/>
                    <w:rPr>
                      <w:del w:id="6083" w:author="King, Darryl" w:date="2021-09-23T10:37:00Z"/>
                      <w:rFonts w:asciiTheme="majorHAnsi" w:hAnsiTheme="majorHAnsi" w:cstheme="majorHAnsi"/>
                      <w:color w:val="000000"/>
                      <w:sz w:val="16"/>
                      <w:szCs w:val="16"/>
                    </w:rPr>
                    <w:pPrChange w:id="6084" w:author="King, Darryl" w:date="2021-09-23T10:38:00Z">
                      <w:pPr>
                        <w:autoSpaceDE w:val="0"/>
                        <w:autoSpaceDN w:val="0"/>
                        <w:adjustRightInd w:val="0"/>
                        <w:spacing w:after="0" w:line="240" w:lineRule="auto"/>
                        <w:ind w:right="10"/>
                        <w:jc w:val="right"/>
                      </w:pPr>
                    </w:pPrChange>
                  </w:pPr>
                  <w:del w:id="6085" w:author="King, Darryl" w:date="2021-09-23T10:37:00Z">
                    <w:r w:rsidRPr="00BB7090" w:rsidDel="00CE24DF">
                      <w:rPr>
                        <w:rFonts w:asciiTheme="majorHAnsi" w:hAnsiTheme="majorHAnsi" w:cstheme="majorHAnsi"/>
                        <w:color w:val="000000"/>
                        <w:sz w:val="16"/>
                        <w:szCs w:val="16"/>
                      </w:rPr>
                      <w:delText>0.0129</w:delText>
                    </w:r>
                  </w:del>
                </w:p>
              </w:tc>
            </w:tr>
            <w:tr w:rsidR="00BB7090" w:rsidRPr="00BB7090" w:rsidDel="00CE24DF" w14:paraId="63BE7D0F" w14:textId="6961DF4F" w:rsidTr="00065FB3">
              <w:trPr>
                <w:trHeight w:val="66"/>
                <w:jc w:val="center"/>
                <w:del w:id="6086" w:author="King, Darryl" w:date="2021-09-23T10:37:00Z"/>
              </w:trPr>
              <w:tc>
                <w:tcPr>
                  <w:tcW w:w="2017" w:type="dxa"/>
                  <w:tcBorders>
                    <w:top w:val="nil"/>
                    <w:left w:val="nil"/>
                    <w:bottom w:val="nil"/>
                    <w:right w:val="nil"/>
                  </w:tcBorders>
                  <w:vAlign w:val="bottom"/>
                </w:tcPr>
                <w:p w14:paraId="1BF6870E" w14:textId="01532212" w:rsidR="00BB7090" w:rsidRPr="00BB7090" w:rsidDel="00CE24DF" w:rsidRDefault="00BB7090">
                  <w:pPr>
                    <w:pStyle w:val="ListBullet"/>
                    <w:numPr>
                      <w:ilvl w:val="0"/>
                      <w:numId w:val="0"/>
                    </w:numPr>
                    <w:ind w:left="216" w:hanging="216"/>
                    <w:rPr>
                      <w:del w:id="6087" w:author="King, Darryl" w:date="2021-09-23T10:37:00Z"/>
                      <w:rFonts w:asciiTheme="majorHAnsi" w:hAnsiTheme="majorHAnsi" w:cstheme="majorHAnsi"/>
                      <w:color w:val="000000"/>
                      <w:sz w:val="16"/>
                      <w:szCs w:val="16"/>
                    </w:rPr>
                    <w:pPrChange w:id="6088" w:author="King, Darryl" w:date="2021-09-23T10:38:00Z">
                      <w:pPr>
                        <w:autoSpaceDE w:val="0"/>
                        <w:autoSpaceDN w:val="0"/>
                        <w:adjustRightInd w:val="0"/>
                        <w:spacing w:after="0" w:line="240" w:lineRule="auto"/>
                        <w:jc w:val="center"/>
                      </w:pPr>
                    </w:pPrChange>
                  </w:pPr>
                  <w:del w:id="6089" w:author="King, Darryl" w:date="2021-09-23T10:37:00Z">
                    <w:r w:rsidRPr="00BB7090" w:rsidDel="00CE24DF">
                      <w:rPr>
                        <w:rFonts w:asciiTheme="majorHAnsi" w:hAnsiTheme="majorHAnsi" w:cstheme="majorHAnsi"/>
                        <w:color w:val="000000"/>
                        <w:sz w:val="16"/>
                        <w:szCs w:val="16"/>
                      </w:rPr>
                      <w:delText>AR(141)</w:delText>
                    </w:r>
                  </w:del>
                </w:p>
              </w:tc>
              <w:tc>
                <w:tcPr>
                  <w:tcW w:w="1103" w:type="dxa"/>
                  <w:tcBorders>
                    <w:top w:val="nil"/>
                    <w:left w:val="nil"/>
                    <w:bottom w:val="nil"/>
                    <w:right w:val="nil"/>
                  </w:tcBorders>
                  <w:vAlign w:val="bottom"/>
                </w:tcPr>
                <w:p w14:paraId="5BA7E68C" w14:textId="7FF598F6" w:rsidR="00BB7090" w:rsidRPr="00BB7090" w:rsidDel="00CE24DF" w:rsidRDefault="00BB7090">
                  <w:pPr>
                    <w:pStyle w:val="ListBullet"/>
                    <w:numPr>
                      <w:ilvl w:val="0"/>
                      <w:numId w:val="0"/>
                    </w:numPr>
                    <w:ind w:left="216" w:hanging="216"/>
                    <w:rPr>
                      <w:del w:id="6090" w:author="King, Darryl" w:date="2021-09-23T10:37:00Z"/>
                      <w:rFonts w:asciiTheme="majorHAnsi" w:hAnsiTheme="majorHAnsi" w:cstheme="majorHAnsi"/>
                      <w:color w:val="000000"/>
                      <w:sz w:val="16"/>
                      <w:szCs w:val="16"/>
                    </w:rPr>
                    <w:pPrChange w:id="6091" w:author="King, Darryl" w:date="2021-09-23T10:38:00Z">
                      <w:pPr>
                        <w:autoSpaceDE w:val="0"/>
                        <w:autoSpaceDN w:val="0"/>
                        <w:adjustRightInd w:val="0"/>
                        <w:spacing w:after="0" w:line="240" w:lineRule="auto"/>
                        <w:ind w:right="10"/>
                        <w:jc w:val="right"/>
                      </w:pPr>
                    </w:pPrChange>
                  </w:pPr>
                  <w:del w:id="6092" w:author="King, Darryl" w:date="2021-09-23T10:37:00Z">
                    <w:r w:rsidRPr="00BB7090" w:rsidDel="00CE24DF">
                      <w:rPr>
                        <w:rFonts w:asciiTheme="majorHAnsi" w:hAnsiTheme="majorHAnsi" w:cstheme="majorHAnsi"/>
                        <w:color w:val="000000"/>
                        <w:sz w:val="16"/>
                        <w:szCs w:val="16"/>
                      </w:rPr>
                      <w:delText>-0.108856</w:delText>
                    </w:r>
                  </w:del>
                </w:p>
              </w:tc>
              <w:tc>
                <w:tcPr>
                  <w:tcW w:w="1207" w:type="dxa"/>
                  <w:tcBorders>
                    <w:top w:val="nil"/>
                    <w:left w:val="nil"/>
                    <w:bottom w:val="nil"/>
                    <w:right w:val="nil"/>
                  </w:tcBorders>
                  <w:vAlign w:val="bottom"/>
                </w:tcPr>
                <w:p w14:paraId="5344671E" w14:textId="12DE2204" w:rsidR="00BB7090" w:rsidRPr="00BB7090" w:rsidDel="00CE24DF" w:rsidRDefault="00BB7090">
                  <w:pPr>
                    <w:pStyle w:val="ListBullet"/>
                    <w:numPr>
                      <w:ilvl w:val="0"/>
                      <w:numId w:val="0"/>
                    </w:numPr>
                    <w:ind w:left="216" w:hanging="216"/>
                    <w:rPr>
                      <w:del w:id="6093" w:author="King, Darryl" w:date="2021-09-23T10:37:00Z"/>
                      <w:rFonts w:asciiTheme="majorHAnsi" w:hAnsiTheme="majorHAnsi" w:cstheme="majorHAnsi"/>
                      <w:color w:val="000000"/>
                      <w:sz w:val="16"/>
                      <w:szCs w:val="16"/>
                    </w:rPr>
                    <w:pPrChange w:id="6094" w:author="King, Darryl" w:date="2021-09-23T10:38:00Z">
                      <w:pPr>
                        <w:autoSpaceDE w:val="0"/>
                        <w:autoSpaceDN w:val="0"/>
                        <w:adjustRightInd w:val="0"/>
                        <w:spacing w:after="0" w:line="240" w:lineRule="auto"/>
                        <w:ind w:right="10"/>
                        <w:jc w:val="right"/>
                      </w:pPr>
                    </w:pPrChange>
                  </w:pPr>
                  <w:del w:id="6095" w:author="King, Darryl" w:date="2021-09-23T10:37:00Z">
                    <w:r w:rsidRPr="00BB7090" w:rsidDel="00CE24DF">
                      <w:rPr>
                        <w:rFonts w:asciiTheme="majorHAnsi" w:hAnsiTheme="majorHAnsi" w:cstheme="majorHAnsi"/>
                        <w:color w:val="000000"/>
                        <w:sz w:val="16"/>
                        <w:szCs w:val="16"/>
                      </w:rPr>
                      <w:delText>0.027081</w:delText>
                    </w:r>
                  </w:del>
                </w:p>
              </w:tc>
              <w:tc>
                <w:tcPr>
                  <w:tcW w:w="1208" w:type="dxa"/>
                  <w:tcBorders>
                    <w:top w:val="nil"/>
                    <w:left w:val="nil"/>
                    <w:bottom w:val="nil"/>
                    <w:right w:val="nil"/>
                  </w:tcBorders>
                  <w:vAlign w:val="bottom"/>
                </w:tcPr>
                <w:p w14:paraId="0234D713" w14:textId="15BBAB0A" w:rsidR="00BB7090" w:rsidRPr="00BB7090" w:rsidDel="00CE24DF" w:rsidRDefault="00BB7090">
                  <w:pPr>
                    <w:pStyle w:val="ListBullet"/>
                    <w:numPr>
                      <w:ilvl w:val="0"/>
                      <w:numId w:val="0"/>
                    </w:numPr>
                    <w:ind w:left="216" w:hanging="216"/>
                    <w:rPr>
                      <w:del w:id="6096" w:author="King, Darryl" w:date="2021-09-23T10:37:00Z"/>
                      <w:rFonts w:asciiTheme="majorHAnsi" w:hAnsiTheme="majorHAnsi" w:cstheme="majorHAnsi"/>
                      <w:color w:val="000000"/>
                      <w:sz w:val="16"/>
                      <w:szCs w:val="16"/>
                    </w:rPr>
                    <w:pPrChange w:id="6097" w:author="King, Darryl" w:date="2021-09-23T10:38:00Z">
                      <w:pPr>
                        <w:autoSpaceDE w:val="0"/>
                        <w:autoSpaceDN w:val="0"/>
                        <w:adjustRightInd w:val="0"/>
                        <w:spacing w:after="0" w:line="240" w:lineRule="auto"/>
                        <w:ind w:right="10"/>
                        <w:jc w:val="right"/>
                      </w:pPr>
                    </w:pPrChange>
                  </w:pPr>
                  <w:del w:id="6098" w:author="King, Darryl" w:date="2021-09-23T10:37:00Z">
                    <w:r w:rsidRPr="00BB7090" w:rsidDel="00CE24DF">
                      <w:rPr>
                        <w:rFonts w:asciiTheme="majorHAnsi" w:hAnsiTheme="majorHAnsi" w:cstheme="majorHAnsi"/>
                        <w:color w:val="000000"/>
                        <w:sz w:val="16"/>
                        <w:szCs w:val="16"/>
                      </w:rPr>
                      <w:delText>-4.019667</w:delText>
                    </w:r>
                  </w:del>
                </w:p>
              </w:tc>
              <w:tc>
                <w:tcPr>
                  <w:tcW w:w="997" w:type="dxa"/>
                  <w:tcBorders>
                    <w:top w:val="nil"/>
                    <w:left w:val="nil"/>
                    <w:bottom w:val="nil"/>
                    <w:right w:val="nil"/>
                  </w:tcBorders>
                  <w:vAlign w:val="bottom"/>
                </w:tcPr>
                <w:p w14:paraId="402B99F7" w14:textId="41A81CB3" w:rsidR="00BB7090" w:rsidRPr="00BB7090" w:rsidDel="00CE24DF" w:rsidRDefault="00BB7090">
                  <w:pPr>
                    <w:pStyle w:val="ListBullet"/>
                    <w:numPr>
                      <w:ilvl w:val="0"/>
                      <w:numId w:val="0"/>
                    </w:numPr>
                    <w:ind w:left="216" w:hanging="216"/>
                    <w:rPr>
                      <w:del w:id="6099" w:author="King, Darryl" w:date="2021-09-23T10:37:00Z"/>
                      <w:rFonts w:asciiTheme="majorHAnsi" w:hAnsiTheme="majorHAnsi" w:cstheme="majorHAnsi"/>
                      <w:color w:val="000000"/>
                      <w:sz w:val="16"/>
                      <w:szCs w:val="16"/>
                    </w:rPr>
                    <w:pPrChange w:id="6100" w:author="King, Darryl" w:date="2021-09-23T10:38:00Z">
                      <w:pPr>
                        <w:autoSpaceDE w:val="0"/>
                        <w:autoSpaceDN w:val="0"/>
                        <w:adjustRightInd w:val="0"/>
                        <w:spacing w:after="0" w:line="240" w:lineRule="auto"/>
                        <w:ind w:right="10"/>
                        <w:jc w:val="right"/>
                      </w:pPr>
                    </w:pPrChange>
                  </w:pPr>
                  <w:del w:id="6101" w:author="King, Darryl" w:date="2021-09-23T10:37:00Z">
                    <w:r w:rsidRPr="00BB7090" w:rsidDel="00CE24DF">
                      <w:rPr>
                        <w:rFonts w:asciiTheme="majorHAnsi" w:hAnsiTheme="majorHAnsi" w:cstheme="majorHAnsi"/>
                        <w:color w:val="000000"/>
                        <w:sz w:val="16"/>
                        <w:szCs w:val="16"/>
                      </w:rPr>
                      <w:delText>0.0001</w:delText>
                    </w:r>
                  </w:del>
                </w:p>
              </w:tc>
            </w:tr>
            <w:tr w:rsidR="00BB7090" w:rsidRPr="00BB7090" w:rsidDel="00CE24DF" w14:paraId="26582A68" w14:textId="1E60D226" w:rsidTr="00065FB3">
              <w:trPr>
                <w:trHeight w:val="66"/>
                <w:jc w:val="center"/>
                <w:del w:id="6102" w:author="King, Darryl" w:date="2021-09-23T10:37:00Z"/>
              </w:trPr>
              <w:tc>
                <w:tcPr>
                  <w:tcW w:w="2017" w:type="dxa"/>
                  <w:tcBorders>
                    <w:top w:val="nil"/>
                    <w:left w:val="nil"/>
                    <w:bottom w:val="nil"/>
                    <w:right w:val="nil"/>
                  </w:tcBorders>
                  <w:vAlign w:val="bottom"/>
                </w:tcPr>
                <w:p w14:paraId="1DD0A19C" w14:textId="000D4BC8" w:rsidR="00BB7090" w:rsidRPr="00BB7090" w:rsidDel="00CE24DF" w:rsidRDefault="00BB7090">
                  <w:pPr>
                    <w:pStyle w:val="ListBullet"/>
                    <w:numPr>
                      <w:ilvl w:val="0"/>
                      <w:numId w:val="0"/>
                    </w:numPr>
                    <w:ind w:left="216" w:hanging="216"/>
                    <w:rPr>
                      <w:del w:id="6103" w:author="King, Darryl" w:date="2021-09-23T10:37:00Z"/>
                      <w:rFonts w:asciiTheme="majorHAnsi" w:hAnsiTheme="majorHAnsi" w:cstheme="majorHAnsi"/>
                      <w:color w:val="000000"/>
                      <w:sz w:val="16"/>
                      <w:szCs w:val="16"/>
                    </w:rPr>
                    <w:pPrChange w:id="6104" w:author="King, Darryl" w:date="2021-09-23T10:38:00Z">
                      <w:pPr>
                        <w:autoSpaceDE w:val="0"/>
                        <w:autoSpaceDN w:val="0"/>
                        <w:adjustRightInd w:val="0"/>
                        <w:spacing w:after="0" w:line="240" w:lineRule="auto"/>
                        <w:jc w:val="center"/>
                      </w:pPr>
                    </w:pPrChange>
                  </w:pPr>
                  <w:del w:id="6105" w:author="King, Darryl" w:date="2021-09-23T10:37:00Z">
                    <w:r w:rsidRPr="00BB7090" w:rsidDel="00CE24DF">
                      <w:rPr>
                        <w:rFonts w:asciiTheme="majorHAnsi" w:hAnsiTheme="majorHAnsi" w:cstheme="majorHAnsi"/>
                        <w:color w:val="000000"/>
                        <w:sz w:val="16"/>
                        <w:szCs w:val="16"/>
                      </w:rPr>
                      <w:delText>AR(145)</w:delText>
                    </w:r>
                  </w:del>
                </w:p>
              </w:tc>
              <w:tc>
                <w:tcPr>
                  <w:tcW w:w="1103" w:type="dxa"/>
                  <w:tcBorders>
                    <w:top w:val="nil"/>
                    <w:left w:val="nil"/>
                    <w:bottom w:val="nil"/>
                    <w:right w:val="nil"/>
                  </w:tcBorders>
                  <w:vAlign w:val="bottom"/>
                </w:tcPr>
                <w:p w14:paraId="67D4AC7F" w14:textId="1C4007AD" w:rsidR="00BB7090" w:rsidRPr="00BB7090" w:rsidDel="00CE24DF" w:rsidRDefault="00BB7090">
                  <w:pPr>
                    <w:pStyle w:val="ListBullet"/>
                    <w:numPr>
                      <w:ilvl w:val="0"/>
                      <w:numId w:val="0"/>
                    </w:numPr>
                    <w:ind w:left="216" w:hanging="216"/>
                    <w:rPr>
                      <w:del w:id="6106" w:author="King, Darryl" w:date="2021-09-23T10:37:00Z"/>
                      <w:rFonts w:asciiTheme="majorHAnsi" w:hAnsiTheme="majorHAnsi" w:cstheme="majorHAnsi"/>
                      <w:color w:val="000000"/>
                      <w:sz w:val="16"/>
                      <w:szCs w:val="16"/>
                    </w:rPr>
                    <w:pPrChange w:id="6107" w:author="King, Darryl" w:date="2021-09-23T10:38:00Z">
                      <w:pPr>
                        <w:autoSpaceDE w:val="0"/>
                        <w:autoSpaceDN w:val="0"/>
                        <w:adjustRightInd w:val="0"/>
                        <w:spacing w:after="0" w:line="240" w:lineRule="auto"/>
                        <w:ind w:right="10"/>
                        <w:jc w:val="right"/>
                      </w:pPr>
                    </w:pPrChange>
                  </w:pPr>
                  <w:del w:id="6108" w:author="King, Darryl" w:date="2021-09-23T10:37:00Z">
                    <w:r w:rsidRPr="00BB7090" w:rsidDel="00CE24DF">
                      <w:rPr>
                        <w:rFonts w:asciiTheme="majorHAnsi" w:hAnsiTheme="majorHAnsi" w:cstheme="majorHAnsi"/>
                        <w:color w:val="000000"/>
                        <w:sz w:val="16"/>
                        <w:szCs w:val="16"/>
                      </w:rPr>
                      <w:delText>-0.117352</w:delText>
                    </w:r>
                  </w:del>
                </w:p>
              </w:tc>
              <w:tc>
                <w:tcPr>
                  <w:tcW w:w="1207" w:type="dxa"/>
                  <w:tcBorders>
                    <w:top w:val="nil"/>
                    <w:left w:val="nil"/>
                    <w:bottom w:val="nil"/>
                    <w:right w:val="nil"/>
                  </w:tcBorders>
                  <w:vAlign w:val="bottom"/>
                </w:tcPr>
                <w:p w14:paraId="64EA6145" w14:textId="64F0039E" w:rsidR="00BB7090" w:rsidRPr="00BB7090" w:rsidDel="00CE24DF" w:rsidRDefault="00BB7090">
                  <w:pPr>
                    <w:pStyle w:val="ListBullet"/>
                    <w:numPr>
                      <w:ilvl w:val="0"/>
                      <w:numId w:val="0"/>
                    </w:numPr>
                    <w:ind w:left="216" w:hanging="216"/>
                    <w:rPr>
                      <w:del w:id="6109" w:author="King, Darryl" w:date="2021-09-23T10:37:00Z"/>
                      <w:rFonts w:asciiTheme="majorHAnsi" w:hAnsiTheme="majorHAnsi" w:cstheme="majorHAnsi"/>
                      <w:color w:val="000000"/>
                      <w:sz w:val="16"/>
                      <w:szCs w:val="16"/>
                    </w:rPr>
                    <w:pPrChange w:id="6110" w:author="King, Darryl" w:date="2021-09-23T10:38:00Z">
                      <w:pPr>
                        <w:autoSpaceDE w:val="0"/>
                        <w:autoSpaceDN w:val="0"/>
                        <w:adjustRightInd w:val="0"/>
                        <w:spacing w:after="0" w:line="240" w:lineRule="auto"/>
                        <w:ind w:right="10"/>
                        <w:jc w:val="right"/>
                      </w:pPr>
                    </w:pPrChange>
                  </w:pPr>
                  <w:del w:id="6111" w:author="King, Darryl" w:date="2021-09-23T10:37:00Z">
                    <w:r w:rsidRPr="00BB7090" w:rsidDel="00CE24DF">
                      <w:rPr>
                        <w:rFonts w:asciiTheme="majorHAnsi" w:hAnsiTheme="majorHAnsi" w:cstheme="majorHAnsi"/>
                        <w:color w:val="000000"/>
                        <w:sz w:val="16"/>
                        <w:szCs w:val="16"/>
                      </w:rPr>
                      <w:delText>0.027841</w:delText>
                    </w:r>
                  </w:del>
                </w:p>
              </w:tc>
              <w:tc>
                <w:tcPr>
                  <w:tcW w:w="1208" w:type="dxa"/>
                  <w:tcBorders>
                    <w:top w:val="nil"/>
                    <w:left w:val="nil"/>
                    <w:bottom w:val="nil"/>
                    <w:right w:val="nil"/>
                  </w:tcBorders>
                  <w:vAlign w:val="bottom"/>
                </w:tcPr>
                <w:p w14:paraId="0EA28BCE" w14:textId="17752924" w:rsidR="00BB7090" w:rsidRPr="00BB7090" w:rsidDel="00CE24DF" w:rsidRDefault="00BB7090">
                  <w:pPr>
                    <w:pStyle w:val="ListBullet"/>
                    <w:numPr>
                      <w:ilvl w:val="0"/>
                      <w:numId w:val="0"/>
                    </w:numPr>
                    <w:ind w:left="216" w:hanging="216"/>
                    <w:rPr>
                      <w:del w:id="6112" w:author="King, Darryl" w:date="2021-09-23T10:37:00Z"/>
                      <w:rFonts w:asciiTheme="majorHAnsi" w:hAnsiTheme="majorHAnsi" w:cstheme="majorHAnsi"/>
                      <w:color w:val="000000"/>
                      <w:sz w:val="16"/>
                      <w:szCs w:val="16"/>
                    </w:rPr>
                    <w:pPrChange w:id="6113" w:author="King, Darryl" w:date="2021-09-23T10:38:00Z">
                      <w:pPr>
                        <w:autoSpaceDE w:val="0"/>
                        <w:autoSpaceDN w:val="0"/>
                        <w:adjustRightInd w:val="0"/>
                        <w:spacing w:after="0" w:line="240" w:lineRule="auto"/>
                        <w:ind w:right="10"/>
                        <w:jc w:val="right"/>
                      </w:pPr>
                    </w:pPrChange>
                  </w:pPr>
                  <w:del w:id="6114" w:author="King, Darryl" w:date="2021-09-23T10:37:00Z">
                    <w:r w:rsidRPr="00BB7090" w:rsidDel="00CE24DF">
                      <w:rPr>
                        <w:rFonts w:asciiTheme="majorHAnsi" w:hAnsiTheme="majorHAnsi" w:cstheme="majorHAnsi"/>
                        <w:color w:val="000000"/>
                        <w:sz w:val="16"/>
                        <w:szCs w:val="16"/>
                      </w:rPr>
                      <w:delText>-4.215112</w:delText>
                    </w:r>
                  </w:del>
                </w:p>
              </w:tc>
              <w:tc>
                <w:tcPr>
                  <w:tcW w:w="997" w:type="dxa"/>
                  <w:tcBorders>
                    <w:top w:val="nil"/>
                    <w:left w:val="nil"/>
                    <w:bottom w:val="nil"/>
                    <w:right w:val="nil"/>
                  </w:tcBorders>
                  <w:vAlign w:val="bottom"/>
                </w:tcPr>
                <w:p w14:paraId="0CDA1B5B" w14:textId="20D4CA47" w:rsidR="00BB7090" w:rsidRPr="00BB7090" w:rsidDel="00CE24DF" w:rsidRDefault="00BB7090">
                  <w:pPr>
                    <w:pStyle w:val="ListBullet"/>
                    <w:numPr>
                      <w:ilvl w:val="0"/>
                      <w:numId w:val="0"/>
                    </w:numPr>
                    <w:ind w:left="216" w:hanging="216"/>
                    <w:rPr>
                      <w:del w:id="6115" w:author="King, Darryl" w:date="2021-09-23T10:37:00Z"/>
                      <w:rFonts w:asciiTheme="majorHAnsi" w:hAnsiTheme="majorHAnsi" w:cstheme="majorHAnsi"/>
                      <w:color w:val="000000"/>
                      <w:sz w:val="16"/>
                      <w:szCs w:val="16"/>
                    </w:rPr>
                    <w:pPrChange w:id="6116" w:author="King, Darryl" w:date="2021-09-23T10:38:00Z">
                      <w:pPr>
                        <w:autoSpaceDE w:val="0"/>
                        <w:autoSpaceDN w:val="0"/>
                        <w:adjustRightInd w:val="0"/>
                        <w:spacing w:after="0" w:line="240" w:lineRule="auto"/>
                        <w:ind w:right="10"/>
                        <w:jc w:val="right"/>
                      </w:pPr>
                    </w:pPrChange>
                  </w:pPr>
                  <w:del w:id="611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755FCCA9" w14:textId="44F3EA1F" w:rsidTr="00065FB3">
              <w:trPr>
                <w:trHeight w:val="66"/>
                <w:jc w:val="center"/>
                <w:del w:id="6118" w:author="King, Darryl" w:date="2021-09-23T10:37:00Z"/>
              </w:trPr>
              <w:tc>
                <w:tcPr>
                  <w:tcW w:w="2017" w:type="dxa"/>
                  <w:tcBorders>
                    <w:top w:val="nil"/>
                    <w:left w:val="nil"/>
                    <w:bottom w:val="nil"/>
                    <w:right w:val="nil"/>
                  </w:tcBorders>
                  <w:vAlign w:val="bottom"/>
                </w:tcPr>
                <w:p w14:paraId="1F5FA20A" w14:textId="2F5A48C0" w:rsidR="00BB7090" w:rsidRPr="00BB7090" w:rsidDel="00CE24DF" w:rsidRDefault="00BB7090">
                  <w:pPr>
                    <w:pStyle w:val="ListBullet"/>
                    <w:numPr>
                      <w:ilvl w:val="0"/>
                      <w:numId w:val="0"/>
                    </w:numPr>
                    <w:ind w:left="216" w:hanging="216"/>
                    <w:rPr>
                      <w:del w:id="6119" w:author="King, Darryl" w:date="2021-09-23T10:37:00Z"/>
                      <w:rFonts w:asciiTheme="majorHAnsi" w:hAnsiTheme="majorHAnsi" w:cstheme="majorHAnsi"/>
                      <w:color w:val="000000"/>
                      <w:sz w:val="16"/>
                      <w:szCs w:val="16"/>
                    </w:rPr>
                    <w:pPrChange w:id="6120" w:author="King, Darryl" w:date="2021-09-23T10:38:00Z">
                      <w:pPr>
                        <w:autoSpaceDE w:val="0"/>
                        <w:autoSpaceDN w:val="0"/>
                        <w:adjustRightInd w:val="0"/>
                        <w:spacing w:after="0" w:line="240" w:lineRule="auto"/>
                        <w:jc w:val="center"/>
                      </w:pPr>
                    </w:pPrChange>
                  </w:pPr>
                  <w:del w:id="6121" w:author="King, Darryl" w:date="2021-09-23T10:37:00Z">
                    <w:r w:rsidRPr="00BB7090" w:rsidDel="00CE24DF">
                      <w:rPr>
                        <w:rFonts w:asciiTheme="majorHAnsi" w:hAnsiTheme="majorHAnsi" w:cstheme="majorHAnsi"/>
                        <w:color w:val="000000"/>
                        <w:sz w:val="16"/>
                        <w:szCs w:val="16"/>
                      </w:rPr>
                      <w:delText>AR(160)</w:delText>
                    </w:r>
                  </w:del>
                </w:p>
              </w:tc>
              <w:tc>
                <w:tcPr>
                  <w:tcW w:w="1103" w:type="dxa"/>
                  <w:tcBorders>
                    <w:top w:val="nil"/>
                    <w:left w:val="nil"/>
                    <w:bottom w:val="nil"/>
                    <w:right w:val="nil"/>
                  </w:tcBorders>
                  <w:vAlign w:val="bottom"/>
                </w:tcPr>
                <w:p w14:paraId="32D80D56" w14:textId="338DA18A" w:rsidR="00BB7090" w:rsidRPr="00BB7090" w:rsidDel="00CE24DF" w:rsidRDefault="00BB7090">
                  <w:pPr>
                    <w:pStyle w:val="ListBullet"/>
                    <w:numPr>
                      <w:ilvl w:val="0"/>
                      <w:numId w:val="0"/>
                    </w:numPr>
                    <w:ind w:left="216" w:hanging="216"/>
                    <w:rPr>
                      <w:del w:id="6122" w:author="King, Darryl" w:date="2021-09-23T10:37:00Z"/>
                      <w:rFonts w:asciiTheme="majorHAnsi" w:hAnsiTheme="majorHAnsi" w:cstheme="majorHAnsi"/>
                      <w:color w:val="000000"/>
                      <w:sz w:val="16"/>
                      <w:szCs w:val="16"/>
                    </w:rPr>
                    <w:pPrChange w:id="6123" w:author="King, Darryl" w:date="2021-09-23T10:38:00Z">
                      <w:pPr>
                        <w:autoSpaceDE w:val="0"/>
                        <w:autoSpaceDN w:val="0"/>
                        <w:adjustRightInd w:val="0"/>
                        <w:spacing w:after="0" w:line="240" w:lineRule="auto"/>
                        <w:ind w:right="10"/>
                        <w:jc w:val="right"/>
                      </w:pPr>
                    </w:pPrChange>
                  </w:pPr>
                  <w:del w:id="6124" w:author="King, Darryl" w:date="2021-09-23T10:37:00Z">
                    <w:r w:rsidRPr="00BB7090" w:rsidDel="00CE24DF">
                      <w:rPr>
                        <w:rFonts w:asciiTheme="majorHAnsi" w:hAnsiTheme="majorHAnsi" w:cstheme="majorHAnsi"/>
                        <w:color w:val="000000"/>
                        <w:sz w:val="16"/>
                        <w:szCs w:val="16"/>
                      </w:rPr>
                      <w:delText>-0.093329</w:delText>
                    </w:r>
                  </w:del>
                </w:p>
              </w:tc>
              <w:tc>
                <w:tcPr>
                  <w:tcW w:w="1207" w:type="dxa"/>
                  <w:tcBorders>
                    <w:top w:val="nil"/>
                    <w:left w:val="nil"/>
                    <w:bottom w:val="nil"/>
                    <w:right w:val="nil"/>
                  </w:tcBorders>
                  <w:vAlign w:val="bottom"/>
                </w:tcPr>
                <w:p w14:paraId="25845C75" w14:textId="158F6344" w:rsidR="00BB7090" w:rsidRPr="00BB7090" w:rsidDel="00CE24DF" w:rsidRDefault="00BB7090">
                  <w:pPr>
                    <w:pStyle w:val="ListBullet"/>
                    <w:numPr>
                      <w:ilvl w:val="0"/>
                      <w:numId w:val="0"/>
                    </w:numPr>
                    <w:ind w:left="216" w:hanging="216"/>
                    <w:rPr>
                      <w:del w:id="6125" w:author="King, Darryl" w:date="2021-09-23T10:37:00Z"/>
                      <w:rFonts w:asciiTheme="majorHAnsi" w:hAnsiTheme="majorHAnsi" w:cstheme="majorHAnsi"/>
                      <w:color w:val="000000"/>
                      <w:sz w:val="16"/>
                      <w:szCs w:val="16"/>
                    </w:rPr>
                    <w:pPrChange w:id="6126" w:author="King, Darryl" w:date="2021-09-23T10:38:00Z">
                      <w:pPr>
                        <w:autoSpaceDE w:val="0"/>
                        <w:autoSpaceDN w:val="0"/>
                        <w:adjustRightInd w:val="0"/>
                        <w:spacing w:after="0" w:line="240" w:lineRule="auto"/>
                        <w:ind w:right="10"/>
                        <w:jc w:val="right"/>
                      </w:pPr>
                    </w:pPrChange>
                  </w:pPr>
                  <w:del w:id="6127" w:author="King, Darryl" w:date="2021-09-23T10:37:00Z">
                    <w:r w:rsidRPr="00BB7090" w:rsidDel="00CE24DF">
                      <w:rPr>
                        <w:rFonts w:asciiTheme="majorHAnsi" w:hAnsiTheme="majorHAnsi" w:cstheme="majorHAnsi"/>
                        <w:color w:val="000000"/>
                        <w:sz w:val="16"/>
                        <w:szCs w:val="16"/>
                      </w:rPr>
                      <w:delText>0.028011</w:delText>
                    </w:r>
                  </w:del>
                </w:p>
              </w:tc>
              <w:tc>
                <w:tcPr>
                  <w:tcW w:w="1208" w:type="dxa"/>
                  <w:tcBorders>
                    <w:top w:val="nil"/>
                    <w:left w:val="nil"/>
                    <w:bottom w:val="nil"/>
                    <w:right w:val="nil"/>
                  </w:tcBorders>
                  <w:vAlign w:val="bottom"/>
                </w:tcPr>
                <w:p w14:paraId="61DBC187" w14:textId="01A885B4" w:rsidR="00BB7090" w:rsidRPr="00BB7090" w:rsidDel="00CE24DF" w:rsidRDefault="00BB7090">
                  <w:pPr>
                    <w:pStyle w:val="ListBullet"/>
                    <w:numPr>
                      <w:ilvl w:val="0"/>
                      <w:numId w:val="0"/>
                    </w:numPr>
                    <w:ind w:left="216" w:hanging="216"/>
                    <w:rPr>
                      <w:del w:id="6128" w:author="King, Darryl" w:date="2021-09-23T10:37:00Z"/>
                      <w:rFonts w:asciiTheme="majorHAnsi" w:hAnsiTheme="majorHAnsi" w:cstheme="majorHAnsi"/>
                      <w:color w:val="000000"/>
                      <w:sz w:val="16"/>
                      <w:szCs w:val="16"/>
                    </w:rPr>
                    <w:pPrChange w:id="6129" w:author="King, Darryl" w:date="2021-09-23T10:38:00Z">
                      <w:pPr>
                        <w:autoSpaceDE w:val="0"/>
                        <w:autoSpaceDN w:val="0"/>
                        <w:adjustRightInd w:val="0"/>
                        <w:spacing w:after="0" w:line="240" w:lineRule="auto"/>
                        <w:ind w:right="10"/>
                        <w:jc w:val="right"/>
                      </w:pPr>
                    </w:pPrChange>
                  </w:pPr>
                  <w:del w:id="6130" w:author="King, Darryl" w:date="2021-09-23T10:37:00Z">
                    <w:r w:rsidRPr="00BB7090" w:rsidDel="00CE24DF">
                      <w:rPr>
                        <w:rFonts w:asciiTheme="majorHAnsi" w:hAnsiTheme="majorHAnsi" w:cstheme="majorHAnsi"/>
                        <w:color w:val="000000"/>
                        <w:sz w:val="16"/>
                        <w:szCs w:val="16"/>
                      </w:rPr>
                      <w:delText>-3.331830</w:delText>
                    </w:r>
                  </w:del>
                </w:p>
              </w:tc>
              <w:tc>
                <w:tcPr>
                  <w:tcW w:w="997" w:type="dxa"/>
                  <w:tcBorders>
                    <w:top w:val="nil"/>
                    <w:left w:val="nil"/>
                    <w:bottom w:val="nil"/>
                    <w:right w:val="nil"/>
                  </w:tcBorders>
                  <w:vAlign w:val="bottom"/>
                </w:tcPr>
                <w:p w14:paraId="469C4DC1" w14:textId="4CBB352D" w:rsidR="00BB7090" w:rsidRPr="00BB7090" w:rsidDel="00CE24DF" w:rsidRDefault="00BB7090">
                  <w:pPr>
                    <w:pStyle w:val="ListBullet"/>
                    <w:numPr>
                      <w:ilvl w:val="0"/>
                      <w:numId w:val="0"/>
                    </w:numPr>
                    <w:ind w:left="216" w:hanging="216"/>
                    <w:rPr>
                      <w:del w:id="6131" w:author="King, Darryl" w:date="2021-09-23T10:37:00Z"/>
                      <w:rFonts w:asciiTheme="majorHAnsi" w:hAnsiTheme="majorHAnsi" w:cstheme="majorHAnsi"/>
                      <w:color w:val="000000"/>
                      <w:sz w:val="16"/>
                      <w:szCs w:val="16"/>
                    </w:rPr>
                    <w:pPrChange w:id="6132" w:author="King, Darryl" w:date="2021-09-23T10:38:00Z">
                      <w:pPr>
                        <w:autoSpaceDE w:val="0"/>
                        <w:autoSpaceDN w:val="0"/>
                        <w:adjustRightInd w:val="0"/>
                        <w:spacing w:after="0" w:line="240" w:lineRule="auto"/>
                        <w:ind w:right="10"/>
                        <w:jc w:val="right"/>
                      </w:pPr>
                    </w:pPrChange>
                  </w:pPr>
                  <w:del w:id="6133" w:author="King, Darryl" w:date="2021-09-23T10:37:00Z">
                    <w:r w:rsidRPr="00BB7090" w:rsidDel="00CE24DF">
                      <w:rPr>
                        <w:rFonts w:asciiTheme="majorHAnsi" w:hAnsiTheme="majorHAnsi" w:cstheme="majorHAnsi"/>
                        <w:color w:val="000000"/>
                        <w:sz w:val="16"/>
                        <w:szCs w:val="16"/>
                      </w:rPr>
                      <w:delText>0.0009</w:delText>
                    </w:r>
                  </w:del>
                </w:p>
              </w:tc>
            </w:tr>
            <w:tr w:rsidR="00BB7090" w:rsidRPr="00BB7090" w:rsidDel="00CE24DF" w14:paraId="17D971EA" w14:textId="77DFE85B" w:rsidTr="00065FB3">
              <w:trPr>
                <w:trHeight w:val="66"/>
                <w:jc w:val="center"/>
                <w:del w:id="6134" w:author="King, Darryl" w:date="2021-09-23T10:37:00Z"/>
              </w:trPr>
              <w:tc>
                <w:tcPr>
                  <w:tcW w:w="2017" w:type="dxa"/>
                  <w:tcBorders>
                    <w:top w:val="nil"/>
                    <w:left w:val="nil"/>
                    <w:bottom w:val="nil"/>
                    <w:right w:val="nil"/>
                  </w:tcBorders>
                  <w:vAlign w:val="bottom"/>
                </w:tcPr>
                <w:p w14:paraId="773B70A5" w14:textId="559BFEDA" w:rsidR="00BB7090" w:rsidRPr="00BB7090" w:rsidDel="00CE24DF" w:rsidRDefault="00BB7090">
                  <w:pPr>
                    <w:pStyle w:val="ListBullet"/>
                    <w:numPr>
                      <w:ilvl w:val="0"/>
                      <w:numId w:val="0"/>
                    </w:numPr>
                    <w:ind w:left="216" w:hanging="216"/>
                    <w:rPr>
                      <w:del w:id="6135" w:author="King, Darryl" w:date="2021-09-23T10:37:00Z"/>
                      <w:rFonts w:asciiTheme="majorHAnsi" w:hAnsiTheme="majorHAnsi" w:cstheme="majorHAnsi"/>
                      <w:color w:val="000000"/>
                      <w:sz w:val="16"/>
                      <w:szCs w:val="16"/>
                    </w:rPr>
                    <w:pPrChange w:id="6136" w:author="King, Darryl" w:date="2021-09-23T10:38:00Z">
                      <w:pPr>
                        <w:autoSpaceDE w:val="0"/>
                        <w:autoSpaceDN w:val="0"/>
                        <w:adjustRightInd w:val="0"/>
                        <w:spacing w:after="0" w:line="240" w:lineRule="auto"/>
                        <w:jc w:val="center"/>
                      </w:pPr>
                    </w:pPrChange>
                  </w:pPr>
                  <w:del w:id="6137" w:author="King, Darryl" w:date="2021-09-23T10:37:00Z">
                    <w:r w:rsidRPr="00BB7090" w:rsidDel="00CE24DF">
                      <w:rPr>
                        <w:rFonts w:asciiTheme="majorHAnsi" w:hAnsiTheme="majorHAnsi" w:cstheme="majorHAnsi"/>
                        <w:color w:val="000000"/>
                        <w:sz w:val="16"/>
                        <w:szCs w:val="16"/>
                      </w:rPr>
                      <w:delText>AR(169)</w:delText>
                    </w:r>
                  </w:del>
                </w:p>
              </w:tc>
              <w:tc>
                <w:tcPr>
                  <w:tcW w:w="1103" w:type="dxa"/>
                  <w:tcBorders>
                    <w:top w:val="nil"/>
                    <w:left w:val="nil"/>
                    <w:bottom w:val="nil"/>
                    <w:right w:val="nil"/>
                  </w:tcBorders>
                  <w:vAlign w:val="bottom"/>
                </w:tcPr>
                <w:p w14:paraId="3E5D5085" w14:textId="1FC91048" w:rsidR="00BB7090" w:rsidRPr="00BB7090" w:rsidDel="00CE24DF" w:rsidRDefault="00BB7090">
                  <w:pPr>
                    <w:pStyle w:val="ListBullet"/>
                    <w:numPr>
                      <w:ilvl w:val="0"/>
                      <w:numId w:val="0"/>
                    </w:numPr>
                    <w:ind w:left="216" w:hanging="216"/>
                    <w:rPr>
                      <w:del w:id="6138" w:author="King, Darryl" w:date="2021-09-23T10:37:00Z"/>
                      <w:rFonts w:asciiTheme="majorHAnsi" w:hAnsiTheme="majorHAnsi" w:cstheme="majorHAnsi"/>
                      <w:color w:val="000000"/>
                      <w:sz w:val="16"/>
                      <w:szCs w:val="16"/>
                    </w:rPr>
                    <w:pPrChange w:id="6139" w:author="King, Darryl" w:date="2021-09-23T10:38:00Z">
                      <w:pPr>
                        <w:autoSpaceDE w:val="0"/>
                        <w:autoSpaceDN w:val="0"/>
                        <w:adjustRightInd w:val="0"/>
                        <w:spacing w:after="0" w:line="240" w:lineRule="auto"/>
                        <w:ind w:right="10"/>
                        <w:jc w:val="right"/>
                      </w:pPr>
                    </w:pPrChange>
                  </w:pPr>
                  <w:del w:id="6140" w:author="King, Darryl" w:date="2021-09-23T10:37:00Z">
                    <w:r w:rsidRPr="00BB7090" w:rsidDel="00CE24DF">
                      <w:rPr>
                        <w:rFonts w:asciiTheme="majorHAnsi" w:hAnsiTheme="majorHAnsi" w:cstheme="majorHAnsi"/>
                        <w:color w:val="000000"/>
                        <w:sz w:val="16"/>
                        <w:szCs w:val="16"/>
                      </w:rPr>
                      <w:delText>-0.067367</w:delText>
                    </w:r>
                  </w:del>
                </w:p>
              </w:tc>
              <w:tc>
                <w:tcPr>
                  <w:tcW w:w="1207" w:type="dxa"/>
                  <w:tcBorders>
                    <w:top w:val="nil"/>
                    <w:left w:val="nil"/>
                    <w:bottom w:val="nil"/>
                    <w:right w:val="nil"/>
                  </w:tcBorders>
                  <w:vAlign w:val="bottom"/>
                </w:tcPr>
                <w:p w14:paraId="1CE6CB6C" w14:textId="465BE0D7" w:rsidR="00BB7090" w:rsidRPr="00BB7090" w:rsidDel="00CE24DF" w:rsidRDefault="00BB7090">
                  <w:pPr>
                    <w:pStyle w:val="ListBullet"/>
                    <w:numPr>
                      <w:ilvl w:val="0"/>
                      <w:numId w:val="0"/>
                    </w:numPr>
                    <w:ind w:left="216" w:hanging="216"/>
                    <w:rPr>
                      <w:del w:id="6141" w:author="King, Darryl" w:date="2021-09-23T10:37:00Z"/>
                      <w:rFonts w:asciiTheme="majorHAnsi" w:hAnsiTheme="majorHAnsi" w:cstheme="majorHAnsi"/>
                      <w:color w:val="000000"/>
                      <w:sz w:val="16"/>
                      <w:szCs w:val="16"/>
                    </w:rPr>
                    <w:pPrChange w:id="6142" w:author="King, Darryl" w:date="2021-09-23T10:38:00Z">
                      <w:pPr>
                        <w:autoSpaceDE w:val="0"/>
                        <w:autoSpaceDN w:val="0"/>
                        <w:adjustRightInd w:val="0"/>
                        <w:spacing w:after="0" w:line="240" w:lineRule="auto"/>
                        <w:ind w:right="10"/>
                        <w:jc w:val="right"/>
                      </w:pPr>
                    </w:pPrChange>
                  </w:pPr>
                  <w:del w:id="6143" w:author="King, Darryl" w:date="2021-09-23T10:37:00Z">
                    <w:r w:rsidRPr="00BB7090" w:rsidDel="00CE24DF">
                      <w:rPr>
                        <w:rFonts w:asciiTheme="majorHAnsi" w:hAnsiTheme="majorHAnsi" w:cstheme="majorHAnsi"/>
                        <w:color w:val="000000"/>
                        <w:sz w:val="16"/>
                        <w:szCs w:val="16"/>
                      </w:rPr>
                      <w:delText>0.027706</w:delText>
                    </w:r>
                  </w:del>
                </w:p>
              </w:tc>
              <w:tc>
                <w:tcPr>
                  <w:tcW w:w="1208" w:type="dxa"/>
                  <w:tcBorders>
                    <w:top w:val="nil"/>
                    <w:left w:val="nil"/>
                    <w:bottom w:val="nil"/>
                    <w:right w:val="nil"/>
                  </w:tcBorders>
                  <w:vAlign w:val="bottom"/>
                </w:tcPr>
                <w:p w14:paraId="5D169E30" w14:textId="5E5C99CA" w:rsidR="00BB7090" w:rsidRPr="00BB7090" w:rsidDel="00CE24DF" w:rsidRDefault="00BB7090">
                  <w:pPr>
                    <w:pStyle w:val="ListBullet"/>
                    <w:numPr>
                      <w:ilvl w:val="0"/>
                      <w:numId w:val="0"/>
                    </w:numPr>
                    <w:ind w:left="216" w:hanging="216"/>
                    <w:rPr>
                      <w:del w:id="6144" w:author="King, Darryl" w:date="2021-09-23T10:37:00Z"/>
                      <w:rFonts w:asciiTheme="majorHAnsi" w:hAnsiTheme="majorHAnsi" w:cstheme="majorHAnsi"/>
                      <w:color w:val="000000"/>
                      <w:sz w:val="16"/>
                      <w:szCs w:val="16"/>
                    </w:rPr>
                    <w:pPrChange w:id="6145" w:author="King, Darryl" w:date="2021-09-23T10:38:00Z">
                      <w:pPr>
                        <w:autoSpaceDE w:val="0"/>
                        <w:autoSpaceDN w:val="0"/>
                        <w:adjustRightInd w:val="0"/>
                        <w:spacing w:after="0" w:line="240" w:lineRule="auto"/>
                        <w:ind w:right="10"/>
                        <w:jc w:val="right"/>
                      </w:pPr>
                    </w:pPrChange>
                  </w:pPr>
                  <w:del w:id="6146" w:author="King, Darryl" w:date="2021-09-23T10:37:00Z">
                    <w:r w:rsidRPr="00BB7090" w:rsidDel="00CE24DF">
                      <w:rPr>
                        <w:rFonts w:asciiTheme="majorHAnsi" w:hAnsiTheme="majorHAnsi" w:cstheme="majorHAnsi"/>
                        <w:color w:val="000000"/>
                        <w:sz w:val="16"/>
                        <w:szCs w:val="16"/>
                      </w:rPr>
                      <w:delText>-2.431470</w:delText>
                    </w:r>
                  </w:del>
                </w:p>
              </w:tc>
              <w:tc>
                <w:tcPr>
                  <w:tcW w:w="997" w:type="dxa"/>
                  <w:tcBorders>
                    <w:top w:val="nil"/>
                    <w:left w:val="nil"/>
                    <w:bottom w:val="nil"/>
                    <w:right w:val="nil"/>
                  </w:tcBorders>
                  <w:vAlign w:val="bottom"/>
                </w:tcPr>
                <w:p w14:paraId="47BF7ADE" w14:textId="7EF0D31C" w:rsidR="00BB7090" w:rsidRPr="00BB7090" w:rsidDel="00CE24DF" w:rsidRDefault="00BB7090">
                  <w:pPr>
                    <w:pStyle w:val="ListBullet"/>
                    <w:numPr>
                      <w:ilvl w:val="0"/>
                      <w:numId w:val="0"/>
                    </w:numPr>
                    <w:ind w:left="216" w:hanging="216"/>
                    <w:rPr>
                      <w:del w:id="6147" w:author="King, Darryl" w:date="2021-09-23T10:37:00Z"/>
                      <w:rFonts w:asciiTheme="majorHAnsi" w:hAnsiTheme="majorHAnsi" w:cstheme="majorHAnsi"/>
                      <w:color w:val="000000"/>
                      <w:sz w:val="16"/>
                      <w:szCs w:val="16"/>
                    </w:rPr>
                    <w:pPrChange w:id="6148" w:author="King, Darryl" w:date="2021-09-23T10:38:00Z">
                      <w:pPr>
                        <w:autoSpaceDE w:val="0"/>
                        <w:autoSpaceDN w:val="0"/>
                        <w:adjustRightInd w:val="0"/>
                        <w:spacing w:after="0" w:line="240" w:lineRule="auto"/>
                        <w:ind w:right="10"/>
                        <w:jc w:val="right"/>
                      </w:pPr>
                    </w:pPrChange>
                  </w:pPr>
                  <w:del w:id="6149" w:author="King, Darryl" w:date="2021-09-23T10:37:00Z">
                    <w:r w:rsidRPr="00BB7090" w:rsidDel="00CE24DF">
                      <w:rPr>
                        <w:rFonts w:asciiTheme="majorHAnsi" w:hAnsiTheme="majorHAnsi" w:cstheme="majorHAnsi"/>
                        <w:color w:val="000000"/>
                        <w:sz w:val="16"/>
                        <w:szCs w:val="16"/>
                      </w:rPr>
                      <w:delText>0.0152</w:delText>
                    </w:r>
                  </w:del>
                </w:p>
              </w:tc>
            </w:tr>
            <w:tr w:rsidR="00BB7090" w:rsidRPr="00BB7090" w:rsidDel="00CE24DF" w14:paraId="5AF59721" w14:textId="4C0A3C60" w:rsidTr="00065FB3">
              <w:trPr>
                <w:trHeight w:val="66"/>
                <w:jc w:val="center"/>
                <w:del w:id="6150" w:author="King, Darryl" w:date="2021-09-23T10:37:00Z"/>
              </w:trPr>
              <w:tc>
                <w:tcPr>
                  <w:tcW w:w="2017" w:type="dxa"/>
                  <w:tcBorders>
                    <w:top w:val="nil"/>
                    <w:left w:val="nil"/>
                    <w:bottom w:val="nil"/>
                    <w:right w:val="nil"/>
                  </w:tcBorders>
                  <w:vAlign w:val="bottom"/>
                </w:tcPr>
                <w:p w14:paraId="0BF3DAA1" w14:textId="6DB7B353" w:rsidR="00BB7090" w:rsidRPr="00BB7090" w:rsidDel="00CE24DF" w:rsidRDefault="00BB7090">
                  <w:pPr>
                    <w:pStyle w:val="ListBullet"/>
                    <w:numPr>
                      <w:ilvl w:val="0"/>
                      <w:numId w:val="0"/>
                    </w:numPr>
                    <w:ind w:left="216" w:hanging="216"/>
                    <w:rPr>
                      <w:del w:id="6151" w:author="King, Darryl" w:date="2021-09-23T10:37:00Z"/>
                      <w:rFonts w:asciiTheme="majorHAnsi" w:hAnsiTheme="majorHAnsi" w:cstheme="majorHAnsi"/>
                      <w:color w:val="000000"/>
                      <w:sz w:val="16"/>
                      <w:szCs w:val="16"/>
                    </w:rPr>
                    <w:pPrChange w:id="6152" w:author="King, Darryl" w:date="2021-09-23T10:38:00Z">
                      <w:pPr>
                        <w:autoSpaceDE w:val="0"/>
                        <w:autoSpaceDN w:val="0"/>
                        <w:adjustRightInd w:val="0"/>
                        <w:spacing w:after="0" w:line="240" w:lineRule="auto"/>
                        <w:jc w:val="center"/>
                      </w:pPr>
                    </w:pPrChange>
                  </w:pPr>
                  <w:del w:id="6153" w:author="King, Darryl" w:date="2021-09-23T10:37:00Z">
                    <w:r w:rsidRPr="00BB7090" w:rsidDel="00CE24DF">
                      <w:rPr>
                        <w:rFonts w:asciiTheme="majorHAnsi" w:hAnsiTheme="majorHAnsi" w:cstheme="majorHAnsi"/>
                        <w:color w:val="000000"/>
                        <w:sz w:val="16"/>
                        <w:szCs w:val="16"/>
                      </w:rPr>
                      <w:delText>AR(173)</w:delText>
                    </w:r>
                  </w:del>
                </w:p>
              </w:tc>
              <w:tc>
                <w:tcPr>
                  <w:tcW w:w="1103" w:type="dxa"/>
                  <w:tcBorders>
                    <w:top w:val="nil"/>
                    <w:left w:val="nil"/>
                    <w:bottom w:val="nil"/>
                    <w:right w:val="nil"/>
                  </w:tcBorders>
                  <w:vAlign w:val="bottom"/>
                </w:tcPr>
                <w:p w14:paraId="251703F1" w14:textId="09C5621E" w:rsidR="00BB7090" w:rsidRPr="00BB7090" w:rsidDel="00CE24DF" w:rsidRDefault="00BB7090">
                  <w:pPr>
                    <w:pStyle w:val="ListBullet"/>
                    <w:numPr>
                      <w:ilvl w:val="0"/>
                      <w:numId w:val="0"/>
                    </w:numPr>
                    <w:ind w:left="216" w:hanging="216"/>
                    <w:rPr>
                      <w:del w:id="6154" w:author="King, Darryl" w:date="2021-09-23T10:37:00Z"/>
                      <w:rFonts w:asciiTheme="majorHAnsi" w:hAnsiTheme="majorHAnsi" w:cstheme="majorHAnsi"/>
                      <w:color w:val="000000"/>
                      <w:sz w:val="16"/>
                      <w:szCs w:val="16"/>
                    </w:rPr>
                    <w:pPrChange w:id="6155" w:author="King, Darryl" w:date="2021-09-23T10:38:00Z">
                      <w:pPr>
                        <w:autoSpaceDE w:val="0"/>
                        <w:autoSpaceDN w:val="0"/>
                        <w:adjustRightInd w:val="0"/>
                        <w:spacing w:after="0" w:line="240" w:lineRule="auto"/>
                        <w:ind w:right="10"/>
                        <w:jc w:val="right"/>
                      </w:pPr>
                    </w:pPrChange>
                  </w:pPr>
                  <w:del w:id="6156" w:author="King, Darryl" w:date="2021-09-23T10:37:00Z">
                    <w:r w:rsidRPr="00BB7090" w:rsidDel="00CE24DF">
                      <w:rPr>
                        <w:rFonts w:asciiTheme="majorHAnsi" w:hAnsiTheme="majorHAnsi" w:cstheme="majorHAnsi"/>
                        <w:color w:val="000000"/>
                        <w:sz w:val="16"/>
                        <w:szCs w:val="16"/>
                      </w:rPr>
                      <w:delText>-0.085788</w:delText>
                    </w:r>
                  </w:del>
                </w:p>
              </w:tc>
              <w:tc>
                <w:tcPr>
                  <w:tcW w:w="1207" w:type="dxa"/>
                  <w:tcBorders>
                    <w:top w:val="nil"/>
                    <w:left w:val="nil"/>
                    <w:bottom w:val="nil"/>
                    <w:right w:val="nil"/>
                  </w:tcBorders>
                  <w:vAlign w:val="bottom"/>
                </w:tcPr>
                <w:p w14:paraId="7EFF09E4" w14:textId="03F74F93" w:rsidR="00BB7090" w:rsidRPr="00BB7090" w:rsidDel="00CE24DF" w:rsidRDefault="00BB7090">
                  <w:pPr>
                    <w:pStyle w:val="ListBullet"/>
                    <w:numPr>
                      <w:ilvl w:val="0"/>
                      <w:numId w:val="0"/>
                    </w:numPr>
                    <w:ind w:left="216" w:hanging="216"/>
                    <w:rPr>
                      <w:del w:id="6157" w:author="King, Darryl" w:date="2021-09-23T10:37:00Z"/>
                      <w:rFonts w:asciiTheme="majorHAnsi" w:hAnsiTheme="majorHAnsi" w:cstheme="majorHAnsi"/>
                      <w:color w:val="000000"/>
                      <w:sz w:val="16"/>
                      <w:szCs w:val="16"/>
                    </w:rPr>
                    <w:pPrChange w:id="6158" w:author="King, Darryl" w:date="2021-09-23T10:38:00Z">
                      <w:pPr>
                        <w:autoSpaceDE w:val="0"/>
                        <w:autoSpaceDN w:val="0"/>
                        <w:adjustRightInd w:val="0"/>
                        <w:spacing w:after="0" w:line="240" w:lineRule="auto"/>
                        <w:ind w:right="10"/>
                        <w:jc w:val="right"/>
                      </w:pPr>
                    </w:pPrChange>
                  </w:pPr>
                  <w:del w:id="6159" w:author="King, Darryl" w:date="2021-09-23T10:37:00Z">
                    <w:r w:rsidRPr="00BB7090" w:rsidDel="00CE24DF">
                      <w:rPr>
                        <w:rFonts w:asciiTheme="majorHAnsi" w:hAnsiTheme="majorHAnsi" w:cstheme="majorHAnsi"/>
                        <w:color w:val="000000"/>
                        <w:sz w:val="16"/>
                        <w:szCs w:val="16"/>
                      </w:rPr>
                      <w:delText>0.027194</w:delText>
                    </w:r>
                  </w:del>
                </w:p>
              </w:tc>
              <w:tc>
                <w:tcPr>
                  <w:tcW w:w="1208" w:type="dxa"/>
                  <w:tcBorders>
                    <w:top w:val="nil"/>
                    <w:left w:val="nil"/>
                    <w:bottom w:val="nil"/>
                    <w:right w:val="nil"/>
                  </w:tcBorders>
                  <w:vAlign w:val="bottom"/>
                </w:tcPr>
                <w:p w14:paraId="192B6BC3" w14:textId="3F97FD0D" w:rsidR="00BB7090" w:rsidRPr="00BB7090" w:rsidDel="00CE24DF" w:rsidRDefault="00BB7090">
                  <w:pPr>
                    <w:pStyle w:val="ListBullet"/>
                    <w:numPr>
                      <w:ilvl w:val="0"/>
                      <w:numId w:val="0"/>
                    </w:numPr>
                    <w:ind w:left="216" w:hanging="216"/>
                    <w:rPr>
                      <w:del w:id="6160" w:author="King, Darryl" w:date="2021-09-23T10:37:00Z"/>
                      <w:rFonts w:asciiTheme="majorHAnsi" w:hAnsiTheme="majorHAnsi" w:cstheme="majorHAnsi"/>
                      <w:color w:val="000000"/>
                      <w:sz w:val="16"/>
                      <w:szCs w:val="16"/>
                    </w:rPr>
                    <w:pPrChange w:id="6161" w:author="King, Darryl" w:date="2021-09-23T10:38:00Z">
                      <w:pPr>
                        <w:autoSpaceDE w:val="0"/>
                        <w:autoSpaceDN w:val="0"/>
                        <w:adjustRightInd w:val="0"/>
                        <w:spacing w:after="0" w:line="240" w:lineRule="auto"/>
                        <w:ind w:right="10"/>
                        <w:jc w:val="right"/>
                      </w:pPr>
                    </w:pPrChange>
                  </w:pPr>
                  <w:del w:id="6162" w:author="King, Darryl" w:date="2021-09-23T10:37:00Z">
                    <w:r w:rsidRPr="00BB7090" w:rsidDel="00CE24DF">
                      <w:rPr>
                        <w:rFonts w:asciiTheme="majorHAnsi" w:hAnsiTheme="majorHAnsi" w:cstheme="majorHAnsi"/>
                        <w:color w:val="000000"/>
                        <w:sz w:val="16"/>
                        <w:szCs w:val="16"/>
                      </w:rPr>
                      <w:delText>-3.154652</w:delText>
                    </w:r>
                  </w:del>
                </w:p>
              </w:tc>
              <w:tc>
                <w:tcPr>
                  <w:tcW w:w="997" w:type="dxa"/>
                  <w:tcBorders>
                    <w:top w:val="nil"/>
                    <w:left w:val="nil"/>
                    <w:bottom w:val="nil"/>
                    <w:right w:val="nil"/>
                  </w:tcBorders>
                  <w:vAlign w:val="bottom"/>
                </w:tcPr>
                <w:p w14:paraId="31D1DC1A" w14:textId="09959F3A" w:rsidR="00BB7090" w:rsidRPr="00BB7090" w:rsidDel="00CE24DF" w:rsidRDefault="00BB7090">
                  <w:pPr>
                    <w:pStyle w:val="ListBullet"/>
                    <w:numPr>
                      <w:ilvl w:val="0"/>
                      <w:numId w:val="0"/>
                    </w:numPr>
                    <w:ind w:left="216" w:hanging="216"/>
                    <w:rPr>
                      <w:del w:id="6163" w:author="King, Darryl" w:date="2021-09-23T10:37:00Z"/>
                      <w:rFonts w:asciiTheme="majorHAnsi" w:hAnsiTheme="majorHAnsi" w:cstheme="majorHAnsi"/>
                      <w:color w:val="000000"/>
                      <w:sz w:val="16"/>
                      <w:szCs w:val="16"/>
                    </w:rPr>
                    <w:pPrChange w:id="6164" w:author="King, Darryl" w:date="2021-09-23T10:38:00Z">
                      <w:pPr>
                        <w:autoSpaceDE w:val="0"/>
                        <w:autoSpaceDN w:val="0"/>
                        <w:adjustRightInd w:val="0"/>
                        <w:spacing w:after="0" w:line="240" w:lineRule="auto"/>
                        <w:ind w:right="10"/>
                        <w:jc w:val="right"/>
                      </w:pPr>
                    </w:pPrChange>
                  </w:pPr>
                  <w:del w:id="6165" w:author="King, Darryl" w:date="2021-09-23T10:37:00Z">
                    <w:r w:rsidRPr="00BB7090" w:rsidDel="00CE24DF">
                      <w:rPr>
                        <w:rFonts w:asciiTheme="majorHAnsi" w:hAnsiTheme="majorHAnsi" w:cstheme="majorHAnsi"/>
                        <w:color w:val="000000"/>
                        <w:sz w:val="16"/>
                        <w:szCs w:val="16"/>
                      </w:rPr>
                      <w:delText>0.0017</w:delText>
                    </w:r>
                  </w:del>
                </w:p>
              </w:tc>
            </w:tr>
            <w:tr w:rsidR="00BB7090" w:rsidRPr="00BB7090" w:rsidDel="00CE24DF" w14:paraId="6B6192B7" w14:textId="36749CD0" w:rsidTr="00065FB3">
              <w:trPr>
                <w:trHeight w:val="66"/>
                <w:jc w:val="center"/>
                <w:del w:id="6166" w:author="King, Darryl" w:date="2021-09-23T10:37:00Z"/>
              </w:trPr>
              <w:tc>
                <w:tcPr>
                  <w:tcW w:w="2017" w:type="dxa"/>
                  <w:tcBorders>
                    <w:top w:val="nil"/>
                    <w:left w:val="nil"/>
                    <w:bottom w:val="nil"/>
                    <w:right w:val="nil"/>
                  </w:tcBorders>
                  <w:vAlign w:val="bottom"/>
                </w:tcPr>
                <w:p w14:paraId="1AB3A3FC" w14:textId="06EAF367" w:rsidR="00BB7090" w:rsidRPr="00BB7090" w:rsidDel="00CE24DF" w:rsidRDefault="00BB7090">
                  <w:pPr>
                    <w:pStyle w:val="ListBullet"/>
                    <w:numPr>
                      <w:ilvl w:val="0"/>
                      <w:numId w:val="0"/>
                    </w:numPr>
                    <w:ind w:left="216" w:hanging="216"/>
                    <w:rPr>
                      <w:del w:id="6167" w:author="King, Darryl" w:date="2021-09-23T10:37:00Z"/>
                      <w:rFonts w:asciiTheme="majorHAnsi" w:hAnsiTheme="majorHAnsi" w:cstheme="majorHAnsi"/>
                      <w:color w:val="000000"/>
                      <w:sz w:val="16"/>
                      <w:szCs w:val="16"/>
                    </w:rPr>
                    <w:pPrChange w:id="6168" w:author="King, Darryl" w:date="2021-09-23T10:38:00Z">
                      <w:pPr>
                        <w:autoSpaceDE w:val="0"/>
                        <w:autoSpaceDN w:val="0"/>
                        <w:adjustRightInd w:val="0"/>
                        <w:spacing w:after="0" w:line="240" w:lineRule="auto"/>
                        <w:jc w:val="center"/>
                      </w:pPr>
                    </w:pPrChange>
                  </w:pPr>
                  <w:del w:id="6169" w:author="King, Darryl" w:date="2021-09-23T10:37:00Z">
                    <w:r w:rsidRPr="00BB7090" w:rsidDel="00CE24DF">
                      <w:rPr>
                        <w:rFonts w:asciiTheme="majorHAnsi" w:hAnsiTheme="majorHAnsi" w:cstheme="majorHAnsi"/>
                        <w:color w:val="000000"/>
                        <w:sz w:val="16"/>
                        <w:szCs w:val="16"/>
                      </w:rPr>
                      <w:delText>AR(180)</w:delText>
                    </w:r>
                  </w:del>
                </w:p>
              </w:tc>
              <w:tc>
                <w:tcPr>
                  <w:tcW w:w="1103" w:type="dxa"/>
                  <w:tcBorders>
                    <w:top w:val="nil"/>
                    <w:left w:val="nil"/>
                    <w:bottom w:val="nil"/>
                    <w:right w:val="nil"/>
                  </w:tcBorders>
                  <w:vAlign w:val="bottom"/>
                </w:tcPr>
                <w:p w14:paraId="78A6A999" w14:textId="54B1CC93" w:rsidR="00BB7090" w:rsidRPr="00BB7090" w:rsidDel="00CE24DF" w:rsidRDefault="00BB7090">
                  <w:pPr>
                    <w:pStyle w:val="ListBullet"/>
                    <w:numPr>
                      <w:ilvl w:val="0"/>
                      <w:numId w:val="0"/>
                    </w:numPr>
                    <w:ind w:left="216" w:hanging="216"/>
                    <w:rPr>
                      <w:del w:id="6170" w:author="King, Darryl" w:date="2021-09-23T10:37:00Z"/>
                      <w:rFonts w:asciiTheme="majorHAnsi" w:hAnsiTheme="majorHAnsi" w:cstheme="majorHAnsi"/>
                      <w:color w:val="000000"/>
                      <w:sz w:val="16"/>
                      <w:szCs w:val="16"/>
                    </w:rPr>
                    <w:pPrChange w:id="6171" w:author="King, Darryl" w:date="2021-09-23T10:38:00Z">
                      <w:pPr>
                        <w:autoSpaceDE w:val="0"/>
                        <w:autoSpaceDN w:val="0"/>
                        <w:adjustRightInd w:val="0"/>
                        <w:spacing w:after="0" w:line="240" w:lineRule="auto"/>
                        <w:ind w:right="10"/>
                        <w:jc w:val="right"/>
                      </w:pPr>
                    </w:pPrChange>
                  </w:pPr>
                  <w:del w:id="6172" w:author="King, Darryl" w:date="2021-09-23T10:37:00Z">
                    <w:r w:rsidRPr="00BB7090" w:rsidDel="00CE24DF">
                      <w:rPr>
                        <w:rFonts w:asciiTheme="majorHAnsi" w:hAnsiTheme="majorHAnsi" w:cstheme="majorHAnsi"/>
                        <w:color w:val="000000"/>
                        <w:sz w:val="16"/>
                        <w:szCs w:val="16"/>
                      </w:rPr>
                      <w:delText>-0.102226</w:delText>
                    </w:r>
                  </w:del>
                </w:p>
              </w:tc>
              <w:tc>
                <w:tcPr>
                  <w:tcW w:w="1207" w:type="dxa"/>
                  <w:tcBorders>
                    <w:top w:val="nil"/>
                    <w:left w:val="nil"/>
                    <w:bottom w:val="nil"/>
                    <w:right w:val="nil"/>
                  </w:tcBorders>
                  <w:vAlign w:val="bottom"/>
                </w:tcPr>
                <w:p w14:paraId="2CC5557C" w14:textId="1D3A2FBB" w:rsidR="00BB7090" w:rsidRPr="00BB7090" w:rsidDel="00CE24DF" w:rsidRDefault="00BB7090">
                  <w:pPr>
                    <w:pStyle w:val="ListBullet"/>
                    <w:numPr>
                      <w:ilvl w:val="0"/>
                      <w:numId w:val="0"/>
                    </w:numPr>
                    <w:ind w:left="216" w:hanging="216"/>
                    <w:rPr>
                      <w:del w:id="6173" w:author="King, Darryl" w:date="2021-09-23T10:37:00Z"/>
                      <w:rFonts w:asciiTheme="majorHAnsi" w:hAnsiTheme="majorHAnsi" w:cstheme="majorHAnsi"/>
                      <w:color w:val="000000"/>
                      <w:sz w:val="16"/>
                      <w:szCs w:val="16"/>
                    </w:rPr>
                    <w:pPrChange w:id="6174" w:author="King, Darryl" w:date="2021-09-23T10:38:00Z">
                      <w:pPr>
                        <w:autoSpaceDE w:val="0"/>
                        <w:autoSpaceDN w:val="0"/>
                        <w:adjustRightInd w:val="0"/>
                        <w:spacing w:after="0" w:line="240" w:lineRule="auto"/>
                        <w:ind w:right="10"/>
                        <w:jc w:val="right"/>
                      </w:pPr>
                    </w:pPrChange>
                  </w:pPr>
                  <w:del w:id="6175" w:author="King, Darryl" w:date="2021-09-23T10:37:00Z">
                    <w:r w:rsidRPr="00BB7090" w:rsidDel="00CE24DF">
                      <w:rPr>
                        <w:rFonts w:asciiTheme="majorHAnsi" w:hAnsiTheme="majorHAnsi" w:cstheme="majorHAnsi"/>
                        <w:color w:val="000000"/>
                        <w:sz w:val="16"/>
                        <w:szCs w:val="16"/>
                      </w:rPr>
                      <w:delText>0.027804</w:delText>
                    </w:r>
                  </w:del>
                </w:p>
              </w:tc>
              <w:tc>
                <w:tcPr>
                  <w:tcW w:w="1208" w:type="dxa"/>
                  <w:tcBorders>
                    <w:top w:val="nil"/>
                    <w:left w:val="nil"/>
                    <w:bottom w:val="nil"/>
                    <w:right w:val="nil"/>
                  </w:tcBorders>
                  <w:vAlign w:val="bottom"/>
                </w:tcPr>
                <w:p w14:paraId="296D361D" w14:textId="7DA59F78" w:rsidR="00BB7090" w:rsidRPr="00BB7090" w:rsidDel="00CE24DF" w:rsidRDefault="00BB7090">
                  <w:pPr>
                    <w:pStyle w:val="ListBullet"/>
                    <w:numPr>
                      <w:ilvl w:val="0"/>
                      <w:numId w:val="0"/>
                    </w:numPr>
                    <w:ind w:left="216" w:hanging="216"/>
                    <w:rPr>
                      <w:del w:id="6176" w:author="King, Darryl" w:date="2021-09-23T10:37:00Z"/>
                      <w:rFonts w:asciiTheme="majorHAnsi" w:hAnsiTheme="majorHAnsi" w:cstheme="majorHAnsi"/>
                      <w:color w:val="000000"/>
                      <w:sz w:val="16"/>
                      <w:szCs w:val="16"/>
                    </w:rPr>
                    <w:pPrChange w:id="6177" w:author="King, Darryl" w:date="2021-09-23T10:38:00Z">
                      <w:pPr>
                        <w:autoSpaceDE w:val="0"/>
                        <w:autoSpaceDN w:val="0"/>
                        <w:adjustRightInd w:val="0"/>
                        <w:spacing w:after="0" w:line="240" w:lineRule="auto"/>
                        <w:ind w:right="10"/>
                        <w:jc w:val="right"/>
                      </w:pPr>
                    </w:pPrChange>
                  </w:pPr>
                  <w:del w:id="6178" w:author="King, Darryl" w:date="2021-09-23T10:37:00Z">
                    <w:r w:rsidRPr="00BB7090" w:rsidDel="00CE24DF">
                      <w:rPr>
                        <w:rFonts w:asciiTheme="majorHAnsi" w:hAnsiTheme="majorHAnsi" w:cstheme="majorHAnsi"/>
                        <w:color w:val="000000"/>
                        <w:sz w:val="16"/>
                        <w:szCs w:val="16"/>
                      </w:rPr>
                      <w:delText>-3.676653</w:delText>
                    </w:r>
                  </w:del>
                </w:p>
              </w:tc>
              <w:tc>
                <w:tcPr>
                  <w:tcW w:w="997" w:type="dxa"/>
                  <w:tcBorders>
                    <w:top w:val="nil"/>
                    <w:left w:val="nil"/>
                    <w:bottom w:val="nil"/>
                    <w:right w:val="nil"/>
                  </w:tcBorders>
                  <w:vAlign w:val="bottom"/>
                </w:tcPr>
                <w:p w14:paraId="5DC1B5A0" w14:textId="19A051F3" w:rsidR="00BB7090" w:rsidRPr="00BB7090" w:rsidDel="00CE24DF" w:rsidRDefault="00BB7090">
                  <w:pPr>
                    <w:pStyle w:val="ListBullet"/>
                    <w:numPr>
                      <w:ilvl w:val="0"/>
                      <w:numId w:val="0"/>
                    </w:numPr>
                    <w:ind w:left="216" w:hanging="216"/>
                    <w:rPr>
                      <w:del w:id="6179" w:author="King, Darryl" w:date="2021-09-23T10:37:00Z"/>
                      <w:rFonts w:asciiTheme="majorHAnsi" w:hAnsiTheme="majorHAnsi" w:cstheme="majorHAnsi"/>
                      <w:color w:val="000000"/>
                      <w:sz w:val="16"/>
                      <w:szCs w:val="16"/>
                    </w:rPr>
                    <w:pPrChange w:id="6180" w:author="King, Darryl" w:date="2021-09-23T10:38:00Z">
                      <w:pPr>
                        <w:autoSpaceDE w:val="0"/>
                        <w:autoSpaceDN w:val="0"/>
                        <w:adjustRightInd w:val="0"/>
                        <w:spacing w:after="0" w:line="240" w:lineRule="auto"/>
                        <w:ind w:right="10"/>
                        <w:jc w:val="right"/>
                      </w:pPr>
                    </w:pPrChange>
                  </w:pPr>
                  <w:del w:id="6181" w:author="King, Darryl" w:date="2021-09-23T10:37:00Z">
                    <w:r w:rsidRPr="00BB7090" w:rsidDel="00CE24DF">
                      <w:rPr>
                        <w:rFonts w:asciiTheme="majorHAnsi" w:hAnsiTheme="majorHAnsi" w:cstheme="majorHAnsi"/>
                        <w:color w:val="000000"/>
                        <w:sz w:val="16"/>
                        <w:szCs w:val="16"/>
                      </w:rPr>
                      <w:delText>0.0003</w:delText>
                    </w:r>
                  </w:del>
                </w:p>
              </w:tc>
            </w:tr>
            <w:tr w:rsidR="00BB7090" w:rsidRPr="00BB7090" w:rsidDel="00CE24DF" w14:paraId="3D47BFBC" w14:textId="0D785C8B" w:rsidTr="00065FB3">
              <w:trPr>
                <w:trHeight w:val="66"/>
                <w:jc w:val="center"/>
                <w:del w:id="6182" w:author="King, Darryl" w:date="2021-09-23T10:37:00Z"/>
              </w:trPr>
              <w:tc>
                <w:tcPr>
                  <w:tcW w:w="2017" w:type="dxa"/>
                  <w:tcBorders>
                    <w:top w:val="nil"/>
                    <w:left w:val="nil"/>
                    <w:bottom w:val="nil"/>
                    <w:right w:val="nil"/>
                  </w:tcBorders>
                  <w:vAlign w:val="bottom"/>
                </w:tcPr>
                <w:p w14:paraId="19465D49" w14:textId="3D0EAB0F" w:rsidR="00BB7090" w:rsidRPr="00BB7090" w:rsidDel="00CE24DF" w:rsidRDefault="00BB7090">
                  <w:pPr>
                    <w:pStyle w:val="ListBullet"/>
                    <w:numPr>
                      <w:ilvl w:val="0"/>
                      <w:numId w:val="0"/>
                    </w:numPr>
                    <w:ind w:left="216" w:hanging="216"/>
                    <w:rPr>
                      <w:del w:id="6183" w:author="King, Darryl" w:date="2021-09-23T10:37:00Z"/>
                      <w:rFonts w:asciiTheme="majorHAnsi" w:hAnsiTheme="majorHAnsi" w:cstheme="majorHAnsi"/>
                      <w:color w:val="000000"/>
                      <w:sz w:val="16"/>
                      <w:szCs w:val="16"/>
                    </w:rPr>
                    <w:pPrChange w:id="6184" w:author="King, Darryl" w:date="2021-09-23T10:38:00Z">
                      <w:pPr>
                        <w:autoSpaceDE w:val="0"/>
                        <w:autoSpaceDN w:val="0"/>
                        <w:adjustRightInd w:val="0"/>
                        <w:spacing w:after="0" w:line="240" w:lineRule="auto"/>
                        <w:jc w:val="center"/>
                      </w:pPr>
                    </w:pPrChange>
                  </w:pPr>
                  <w:del w:id="6185" w:author="King, Darryl" w:date="2021-09-23T10:37:00Z">
                    <w:r w:rsidRPr="00BB7090" w:rsidDel="00CE24DF">
                      <w:rPr>
                        <w:rFonts w:asciiTheme="majorHAnsi" w:hAnsiTheme="majorHAnsi" w:cstheme="majorHAnsi"/>
                        <w:color w:val="000000"/>
                        <w:sz w:val="16"/>
                        <w:szCs w:val="16"/>
                      </w:rPr>
                      <w:delText>AR(202)</w:delText>
                    </w:r>
                  </w:del>
                </w:p>
              </w:tc>
              <w:tc>
                <w:tcPr>
                  <w:tcW w:w="1103" w:type="dxa"/>
                  <w:tcBorders>
                    <w:top w:val="nil"/>
                    <w:left w:val="nil"/>
                    <w:bottom w:val="nil"/>
                    <w:right w:val="nil"/>
                  </w:tcBorders>
                  <w:vAlign w:val="bottom"/>
                </w:tcPr>
                <w:p w14:paraId="3B757517" w14:textId="0757FD32" w:rsidR="00BB7090" w:rsidRPr="00BB7090" w:rsidDel="00CE24DF" w:rsidRDefault="00BB7090">
                  <w:pPr>
                    <w:pStyle w:val="ListBullet"/>
                    <w:numPr>
                      <w:ilvl w:val="0"/>
                      <w:numId w:val="0"/>
                    </w:numPr>
                    <w:ind w:left="216" w:hanging="216"/>
                    <w:rPr>
                      <w:del w:id="6186" w:author="King, Darryl" w:date="2021-09-23T10:37:00Z"/>
                      <w:rFonts w:asciiTheme="majorHAnsi" w:hAnsiTheme="majorHAnsi" w:cstheme="majorHAnsi"/>
                      <w:color w:val="000000"/>
                      <w:sz w:val="16"/>
                      <w:szCs w:val="16"/>
                    </w:rPr>
                    <w:pPrChange w:id="6187" w:author="King, Darryl" w:date="2021-09-23T10:38:00Z">
                      <w:pPr>
                        <w:autoSpaceDE w:val="0"/>
                        <w:autoSpaceDN w:val="0"/>
                        <w:adjustRightInd w:val="0"/>
                        <w:spacing w:after="0" w:line="240" w:lineRule="auto"/>
                        <w:ind w:right="10"/>
                        <w:jc w:val="right"/>
                      </w:pPr>
                    </w:pPrChange>
                  </w:pPr>
                  <w:del w:id="6188" w:author="King, Darryl" w:date="2021-09-23T10:37:00Z">
                    <w:r w:rsidRPr="00BB7090" w:rsidDel="00CE24DF">
                      <w:rPr>
                        <w:rFonts w:asciiTheme="majorHAnsi" w:hAnsiTheme="majorHAnsi" w:cstheme="majorHAnsi"/>
                        <w:color w:val="000000"/>
                        <w:sz w:val="16"/>
                        <w:szCs w:val="16"/>
                      </w:rPr>
                      <w:delText>-0.064254</w:delText>
                    </w:r>
                  </w:del>
                </w:p>
              </w:tc>
              <w:tc>
                <w:tcPr>
                  <w:tcW w:w="1207" w:type="dxa"/>
                  <w:tcBorders>
                    <w:top w:val="nil"/>
                    <w:left w:val="nil"/>
                    <w:bottom w:val="nil"/>
                    <w:right w:val="nil"/>
                  </w:tcBorders>
                  <w:vAlign w:val="bottom"/>
                </w:tcPr>
                <w:p w14:paraId="2419B658" w14:textId="6EBF4A51" w:rsidR="00BB7090" w:rsidRPr="00BB7090" w:rsidDel="00CE24DF" w:rsidRDefault="00BB7090">
                  <w:pPr>
                    <w:pStyle w:val="ListBullet"/>
                    <w:numPr>
                      <w:ilvl w:val="0"/>
                      <w:numId w:val="0"/>
                    </w:numPr>
                    <w:ind w:left="216" w:hanging="216"/>
                    <w:rPr>
                      <w:del w:id="6189" w:author="King, Darryl" w:date="2021-09-23T10:37:00Z"/>
                      <w:rFonts w:asciiTheme="majorHAnsi" w:hAnsiTheme="majorHAnsi" w:cstheme="majorHAnsi"/>
                      <w:color w:val="000000"/>
                      <w:sz w:val="16"/>
                      <w:szCs w:val="16"/>
                    </w:rPr>
                    <w:pPrChange w:id="6190" w:author="King, Darryl" w:date="2021-09-23T10:38:00Z">
                      <w:pPr>
                        <w:autoSpaceDE w:val="0"/>
                        <w:autoSpaceDN w:val="0"/>
                        <w:adjustRightInd w:val="0"/>
                        <w:spacing w:after="0" w:line="240" w:lineRule="auto"/>
                        <w:ind w:right="10"/>
                        <w:jc w:val="right"/>
                      </w:pPr>
                    </w:pPrChange>
                  </w:pPr>
                  <w:del w:id="6191" w:author="King, Darryl" w:date="2021-09-23T10:37:00Z">
                    <w:r w:rsidRPr="00BB7090" w:rsidDel="00CE24DF">
                      <w:rPr>
                        <w:rFonts w:asciiTheme="majorHAnsi" w:hAnsiTheme="majorHAnsi" w:cstheme="majorHAnsi"/>
                        <w:color w:val="000000"/>
                        <w:sz w:val="16"/>
                        <w:szCs w:val="16"/>
                      </w:rPr>
                      <w:delText>0.027695</w:delText>
                    </w:r>
                  </w:del>
                </w:p>
              </w:tc>
              <w:tc>
                <w:tcPr>
                  <w:tcW w:w="1208" w:type="dxa"/>
                  <w:tcBorders>
                    <w:top w:val="nil"/>
                    <w:left w:val="nil"/>
                    <w:bottom w:val="nil"/>
                    <w:right w:val="nil"/>
                  </w:tcBorders>
                  <w:vAlign w:val="bottom"/>
                </w:tcPr>
                <w:p w14:paraId="09751049" w14:textId="0DF63529" w:rsidR="00BB7090" w:rsidRPr="00BB7090" w:rsidDel="00CE24DF" w:rsidRDefault="00BB7090">
                  <w:pPr>
                    <w:pStyle w:val="ListBullet"/>
                    <w:numPr>
                      <w:ilvl w:val="0"/>
                      <w:numId w:val="0"/>
                    </w:numPr>
                    <w:ind w:left="216" w:hanging="216"/>
                    <w:rPr>
                      <w:del w:id="6192" w:author="King, Darryl" w:date="2021-09-23T10:37:00Z"/>
                      <w:rFonts w:asciiTheme="majorHAnsi" w:hAnsiTheme="majorHAnsi" w:cstheme="majorHAnsi"/>
                      <w:color w:val="000000"/>
                      <w:sz w:val="16"/>
                      <w:szCs w:val="16"/>
                    </w:rPr>
                    <w:pPrChange w:id="6193" w:author="King, Darryl" w:date="2021-09-23T10:38:00Z">
                      <w:pPr>
                        <w:autoSpaceDE w:val="0"/>
                        <w:autoSpaceDN w:val="0"/>
                        <w:adjustRightInd w:val="0"/>
                        <w:spacing w:after="0" w:line="240" w:lineRule="auto"/>
                        <w:ind w:right="10"/>
                        <w:jc w:val="right"/>
                      </w:pPr>
                    </w:pPrChange>
                  </w:pPr>
                  <w:del w:id="6194" w:author="King, Darryl" w:date="2021-09-23T10:37:00Z">
                    <w:r w:rsidRPr="00BB7090" w:rsidDel="00CE24DF">
                      <w:rPr>
                        <w:rFonts w:asciiTheme="majorHAnsi" w:hAnsiTheme="majorHAnsi" w:cstheme="majorHAnsi"/>
                        <w:color w:val="000000"/>
                        <w:sz w:val="16"/>
                        <w:szCs w:val="16"/>
                      </w:rPr>
                      <w:delText>-2.320067</w:delText>
                    </w:r>
                  </w:del>
                </w:p>
              </w:tc>
              <w:tc>
                <w:tcPr>
                  <w:tcW w:w="997" w:type="dxa"/>
                  <w:tcBorders>
                    <w:top w:val="nil"/>
                    <w:left w:val="nil"/>
                    <w:bottom w:val="nil"/>
                    <w:right w:val="nil"/>
                  </w:tcBorders>
                  <w:vAlign w:val="bottom"/>
                </w:tcPr>
                <w:p w14:paraId="6AFE6A7A" w14:textId="0C0741EA" w:rsidR="00BB7090" w:rsidRPr="00BB7090" w:rsidDel="00CE24DF" w:rsidRDefault="00BB7090">
                  <w:pPr>
                    <w:pStyle w:val="ListBullet"/>
                    <w:numPr>
                      <w:ilvl w:val="0"/>
                      <w:numId w:val="0"/>
                    </w:numPr>
                    <w:ind w:left="216" w:hanging="216"/>
                    <w:rPr>
                      <w:del w:id="6195" w:author="King, Darryl" w:date="2021-09-23T10:37:00Z"/>
                      <w:rFonts w:asciiTheme="majorHAnsi" w:hAnsiTheme="majorHAnsi" w:cstheme="majorHAnsi"/>
                      <w:color w:val="000000"/>
                      <w:sz w:val="16"/>
                      <w:szCs w:val="16"/>
                    </w:rPr>
                    <w:pPrChange w:id="6196" w:author="King, Darryl" w:date="2021-09-23T10:38:00Z">
                      <w:pPr>
                        <w:autoSpaceDE w:val="0"/>
                        <w:autoSpaceDN w:val="0"/>
                        <w:adjustRightInd w:val="0"/>
                        <w:spacing w:after="0" w:line="240" w:lineRule="auto"/>
                        <w:ind w:right="10"/>
                        <w:jc w:val="right"/>
                      </w:pPr>
                    </w:pPrChange>
                  </w:pPr>
                  <w:del w:id="6197" w:author="King, Darryl" w:date="2021-09-23T10:37:00Z">
                    <w:r w:rsidRPr="00BB7090" w:rsidDel="00CE24DF">
                      <w:rPr>
                        <w:rFonts w:asciiTheme="majorHAnsi" w:hAnsiTheme="majorHAnsi" w:cstheme="majorHAnsi"/>
                        <w:color w:val="000000"/>
                        <w:sz w:val="16"/>
                        <w:szCs w:val="16"/>
                      </w:rPr>
                      <w:delText>0.0206</w:delText>
                    </w:r>
                  </w:del>
                </w:p>
              </w:tc>
            </w:tr>
            <w:tr w:rsidR="00BB7090" w:rsidRPr="00BB7090" w:rsidDel="00CE24DF" w14:paraId="08BADC13" w14:textId="1C1D46CC" w:rsidTr="00065FB3">
              <w:trPr>
                <w:trHeight w:val="66"/>
                <w:jc w:val="center"/>
                <w:del w:id="6198" w:author="King, Darryl" w:date="2021-09-23T10:37:00Z"/>
              </w:trPr>
              <w:tc>
                <w:tcPr>
                  <w:tcW w:w="2017" w:type="dxa"/>
                  <w:tcBorders>
                    <w:top w:val="nil"/>
                    <w:left w:val="nil"/>
                    <w:bottom w:val="nil"/>
                    <w:right w:val="nil"/>
                  </w:tcBorders>
                  <w:vAlign w:val="bottom"/>
                </w:tcPr>
                <w:p w14:paraId="04935B0E" w14:textId="0467929A" w:rsidR="00BB7090" w:rsidRPr="00BB7090" w:rsidDel="00CE24DF" w:rsidRDefault="00BB7090">
                  <w:pPr>
                    <w:pStyle w:val="ListBullet"/>
                    <w:numPr>
                      <w:ilvl w:val="0"/>
                      <w:numId w:val="0"/>
                    </w:numPr>
                    <w:ind w:left="216" w:hanging="216"/>
                    <w:rPr>
                      <w:del w:id="6199" w:author="King, Darryl" w:date="2021-09-23T10:37:00Z"/>
                      <w:rFonts w:asciiTheme="majorHAnsi" w:hAnsiTheme="majorHAnsi" w:cstheme="majorHAnsi"/>
                      <w:color w:val="000000"/>
                      <w:sz w:val="16"/>
                      <w:szCs w:val="16"/>
                    </w:rPr>
                    <w:pPrChange w:id="6200" w:author="King, Darryl" w:date="2021-09-23T10:38:00Z">
                      <w:pPr>
                        <w:autoSpaceDE w:val="0"/>
                        <w:autoSpaceDN w:val="0"/>
                        <w:adjustRightInd w:val="0"/>
                        <w:spacing w:after="0" w:line="240" w:lineRule="auto"/>
                        <w:jc w:val="center"/>
                      </w:pPr>
                    </w:pPrChange>
                  </w:pPr>
                  <w:del w:id="6201" w:author="King, Darryl" w:date="2021-09-23T10:37:00Z">
                    <w:r w:rsidRPr="00BB7090" w:rsidDel="00CE24DF">
                      <w:rPr>
                        <w:rFonts w:asciiTheme="majorHAnsi" w:hAnsiTheme="majorHAnsi" w:cstheme="majorHAnsi"/>
                        <w:color w:val="000000"/>
                        <w:sz w:val="16"/>
                        <w:szCs w:val="16"/>
                      </w:rPr>
                      <w:delText>AR(212)</w:delText>
                    </w:r>
                  </w:del>
                </w:p>
              </w:tc>
              <w:tc>
                <w:tcPr>
                  <w:tcW w:w="1103" w:type="dxa"/>
                  <w:tcBorders>
                    <w:top w:val="nil"/>
                    <w:left w:val="nil"/>
                    <w:bottom w:val="nil"/>
                    <w:right w:val="nil"/>
                  </w:tcBorders>
                  <w:vAlign w:val="bottom"/>
                </w:tcPr>
                <w:p w14:paraId="2418CDB4" w14:textId="2120C9A4" w:rsidR="00BB7090" w:rsidRPr="00BB7090" w:rsidDel="00CE24DF" w:rsidRDefault="00BB7090">
                  <w:pPr>
                    <w:pStyle w:val="ListBullet"/>
                    <w:numPr>
                      <w:ilvl w:val="0"/>
                      <w:numId w:val="0"/>
                    </w:numPr>
                    <w:ind w:left="216" w:hanging="216"/>
                    <w:rPr>
                      <w:del w:id="6202" w:author="King, Darryl" w:date="2021-09-23T10:37:00Z"/>
                      <w:rFonts w:asciiTheme="majorHAnsi" w:hAnsiTheme="majorHAnsi" w:cstheme="majorHAnsi"/>
                      <w:color w:val="000000"/>
                      <w:sz w:val="16"/>
                      <w:szCs w:val="16"/>
                    </w:rPr>
                    <w:pPrChange w:id="6203" w:author="King, Darryl" w:date="2021-09-23T10:38:00Z">
                      <w:pPr>
                        <w:autoSpaceDE w:val="0"/>
                        <w:autoSpaceDN w:val="0"/>
                        <w:adjustRightInd w:val="0"/>
                        <w:spacing w:after="0" w:line="240" w:lineRule="auto"/>
                        <w:ind w:right="10"/>
                        <w:jc w:val="right"/>
                      </w:pPr>
                    </w:pPrChange>
                  </w:pPr>
                  <w:del w:id="6204" w:author="King, Darryl" w:date="2021-09-23T10:37:00Z">
                    <w:r w:rsidRPr="00BB7090" w:rsidDel="00CE24DF">
                      <w:rPr>
                        <w:rFonts w:asciiTheme="majorHAnsi" w:hAnsiTheme="majorHAnsi" w:cstheme="majorHAnsi"/>
                        <w:color w:val="000000"/>
                        <w:sz w:val="16"/>
                        <w:szCs w:val="16"/>
                      </w:rPr>
                      <w:delText>-0.092589</w:delText>
                    </w:r>
                  </w:del>
                </w:p>
              </w:tc>
              <w:tc>
                <w:tcPr>
                  <w:tcW w:w="1207" w:type="dxa"/>
                  <w:tcBorders>
                    <w:top w:val="nil"/>
                    <w:left w:val="nil"/>
                    <w:bottom w:val="nil"/>
                    <w:right w:val="nil"/>
                  </w:tcBorders>
                  <w:vAlign w:val="bottom"/>
                </w:tcPr>
                <w:p w14:paraId="66982CE8" w14:textId="30D30967" w:rsidR="00BB7090" w:rsidRPr="00BB7090" w:rsidDel="00CE24DF" w:rsidRDefault="00BB7090">
                  <w:pPr>
                    <w:pStyle w:val="ListBullet"/>
                    <w:numPr>
                      <w:ilvl w:val="0"/>
                      <w:numId w:val="0"/>
                    </w:numPr>
                    <w:ind w:left="216" w:hanging="216"/>
                    <w:rPr>
                      <w:del w:id="6205" w:author="King, Darryl" w:date="2021-09-23T10:37:00Z"/>
                      <w:rFonts w:asciiTheme="majorHAnsi" w:hAnsiTheme="majorHAnsi" w:cstheme="majorHAnsi"/>
                      <w:color w:val="000000"/>
                      <w:sz w:val="16"/>
                      <w:szCs w:val="16"/>
                    </w:rPr>
                    <w:pPrChange w:id="6206" w:author="King, Darryl" w:date="2021-09-23T10:38:00Z">
                      <w:pPr>
                        <w:autoSpaceDE w:val="0"/>
                        <w:autoSpaceDN w:val="0"/>
                        <w:adjustRightInd w:val="0"/>
                        <w:spacing w:after="0" w:line="240" w:lineRule="auto"/>
                        <w:ind w:right="10"/>
                        <w:jc w:val="right"/>
                      </w:pPr>
                    </w:pPrChange>
                  </w:pPr>
                  <w:del w:id="6207" w:author="King, Darryl" w:date="2021-09-23T10:37:00Z">
                    <w:r w:rsidRPr="00BB7090" w:rsidDel="00CE24DF">
                      <w:rPr>
                        <w:rFonts w:asciiTheme="majorHAnsi" w:hAnsiTheme="majorHAnsi" w:cstheme="majorHAnsi"/>
                        <w:color w:val="000000"/>
                        <w:sz w:val="16"/>
                        <w:szCs w:val="16"/>
                      </w:rPr>
                      <w:delText>0.026813</w:delText>
                    </w:r>
                  </w:del>
                </w:p>
              </w:tc>
              <w:tc>
                <w:tcPr>
                  <w:tcW w:w="1208" w:type="dxa"/>
                  <w:tcBorders>
                    <w:top w:val="nil"/>
                    <w:left w:val="nil"/>
                    <w:bottom w:val="nil"/>
                    <w:right w:val="nil"/>
                  </w:tcBorders>
                  <w:vAlign w:val="bottom"/>
                </w:tcPr>
                <w:p w14:paraId="76FFBB29" w14:textId="7F42DCE7" w:rsidR="00BB7090" w:rsidRPr="00BB7090" w:rsidDel="00CE24DF" w:rsidRDefault="00BB7090">
                  <w:pPr>
                    <w:pStyle w:val="ListBullet"/>
                    <w:numPr>
                      <w:ilvl w:val="0"/>
                      <w:numId w:val="0"/>
                    </w:numPr>
                    <w:ind w:left="216" w:hanging="216"/>
                    <w:rPr>
                      <w:del w:id="6208" w:author="King, Darryl" w:date="2021-09-23T10:37:00Z"/>
                      <w:rFonts w:asciiTheme="majorHAnsi" w:hAnsiTheme="majorHAnsi" w:cstheme="majorHAnsi"/>
                      <w:color w:val="000000"/>
                      <w:sz w:val="16"/>
                      <w:szCs w:val="16"/>
                    </w:rPr>
                    <w:pPrChange w:id="6209" w:author="King, Darryl" w:date="2021-09-23T10:38:00Z">
                      <w:pPr>
                        <w:autoSpaceDE w:val="0"/>
                        <w:autoSpaceDN w:val="0"/>
                        <w:adjustRightInd w:val="0"/>
                        <w:spacing w:after="0" w:line="240" w:lineRule="auto"/>
                        <w:ind w:right="10"/>
                        <w:jc w:val="right"/>
                      </w:pPr>
                    </w:pPrChange>
                  </w:pPr>
                  <w:del w:id="6210" w:author="King, Darryl" w:date="2021-09-23T10:37:00Z">
                    <w:r w:rsidRPr="00BB7090" w:rsidDel="00CE24DF">
                      <w:rPr>
                        <w:rFonts w:asciiTheme="majorHAnsi" w:hAnsiTheme="majorHAnsi" w:cstheme="majorHAnsi"/>
                        <w:color w:val="000000"/>
                        <w:sz w:val="16"/>
                        <w:szCs w:val="16"/>
                      </w:rPr>
                      <w:delText>-3.453129</w:delText>
                    </w:r>
                  </w:del>
                </w:p>
              </w:tc>
              <w:tc>
                <w:tcPr>
                  <w:tcW w:w="997" w:type="dxa"/>
                  <w:tcBorders>
                    <w:top w:val="nil"/>
                    <w:left w:val="nil"/>
                    <w:bottom w:val="nil"/>
                    <w:right w:val="nil"/>
                  </w:tcBorders>
                  <w:vAlign w:val="bottom"/>
                </w:tcPr>
                <w:p w14:paraId="4BBC0FE7" w14:textId="7632F63C" w:rsidR="00BB7090" w:rsidRPr="00BB7090" w:rsidDel="00CE24DF" w:rsidRDefault="00BB7090">
                  <w:pPr>
                    <w:pStyle w:val="ListBullet"/>
                    <w:numPr>
                      <w:ilvl w:val="0"/>
                      <w:numId w:val="0"/>
                    </w:numPr>
                    <w:ind w:left="216" w:hanging="216"/>
                    <w:rPr>
                      <w:del w:id="6211" w:author="King, Darryl" w:date="2021-09-23T10:37:00Z"/>
                      <w:rFonts w:asciiTheme="majorHAnsi" w:hAnsiTheme="majorHAnsi" w:cstheme="majorHAnsi"/>
                      <w:color w:val="000000"/>
                      <w:sz w:val="16"/>
                      <w:szCs w:val="16"/>
                    </w:rPr>
                    <w:pPrChange w:id="6212" w:author="King, Darryl" w:date="2021-09-23T10:38:00Z">
                      <w:pPr>
                        <w:autoSpaceDE w:val="0"/>
                        <w:autoSpaceDN w:val="0"/>
                        <w:adjustRightInd w:val="0"/>
                        <w:spacing w:after="0" w:line="240" w:lineRule="auto"/>
                        <w:ind w:right="10"/>
                        <w:jc w:val="right"/>
                      </w:pPr>
                    </w:pPrChange>
                  </w:pPr>
                  <w:del w:id="6213" w:author="King, Darryl" w:date="2021-09-23T10:37:00Z">
                    <w:r w:rsidRPr="00BB7090" w:rsidDel="00CE24DF">
                      <w:rPr>
                        <w:rFonts w:asciiTheme="majorHAnsi" w:hAnsiTheme="majorHAnsi" w:cstheme="majorHAnsi"/>
                        <w:color w:val="000000"/>
                        <w:sz w:val="16"/>
                        <w:szCs w:val="16"/>
                      </w:rPr>
                      <w:delText>0.0006</w:delText>
                    </w:r>
                  </w:del>
                </w:p>
              </w:tc>
            </w:tr>
            <w:tr w:rsidR="00BB7090" w:rsidRPr="00BB7090" w:rsidDel="00CE24DF" w14:paraId="37B876EB" w14:textId="0B944DA9" w:rsidTr="00065FB3">
              <w:trPr>
                <w:trHeight w:val="66"/>
                <w:jc w:val="center"/>
                <w:del w:id="6214" w:author="King, Darryl" w:date="2021-09-23T10:37:00Z"/>
              </w:trPr>
              <w:tc>
                <w:tcPr>
                  <w:tcW w:w="2017" w:type="dxa"/>
                  <w:tcBorders>
                    <w:top w:val="nil"/>
                    <w:left w:val="nil"/>
                    <w:bottom w:val="nil"/>
                    <w:right w:val="nil"/>
                  </w:tcBorders>
                  <w:vAlign w:val="bottom"/>
                </w:tcPr>
                <w:p w14:paraId="03997F80" w14:textId="51F6B9D1" w:rsidR="00BB7090" w:rsidRPr="00BB7090" w:rsidDel="00CE24DF" w:rsidRDefault="00BB7090">
                  <w:pPr>
                    <w:pStyle w:val="ListBullet"/>
                    <w:numPr>
                      <w:ilvl w:val="0"/>
                      <w:numId w:val="0"/>
                    </w:numPr>
                    <w:ind w:left="216" w:hanging="216"/>
                    <w:rPr>
                      <w:del w:id="6215" w:author="King, Darryl" w:date="2021-09-23T10:37:00Z"/>
                      <w:rFonts w:asciiTheme="majorHAnsi" w:hAnsiTheme="majorHAnsi" w:cstheme="majorHAnsi"/>
                      <w:color w:val="000000"/>
                      <w:sz w:val="16"/>
                      <w:szCs w:val="16"/>
                    </w:rPr>
                    <w:pPrChange w:id="6216" w:author="King, Darryl" w:date="2021-09-23T10:38:00Z">
                      <w:pPr>
                        <w:autoSpaceDE w:val="0"/>
                        <w:autoSpaceDN w:val="0"/>
                        <w:adjustRightInd w:val="0"/>
                        <w:spacing w:after="0" w:line="240" w:lineRule="auto"/>
                        <w:jc w:val="center"/>
                      </w:pPr>
                    </w:pPrChange>
                  </w:pPr>
                  <w:del w:id="6217" w:author="King, Darryl" w:date="2021-09-23T10:37:00Z">
                    <w:r w:rsidRPr="00BB7090" w:rsidDel="00CE24DF">
                      <w:rPr>
                        <w:rFonts w:asciiTheme="majorHAnsi" w:hAnsiTheme="majorHAnsi" w:cstheme="majorHAnsi"/>
                        <w:color w:val="000000"/>
                        <w:sz w:val="16"/>
                        <w:szCs w:val="16"/>
                      </w:rPr>
                      <w:delText>AR(221)</w:delText>
                    </w:r>
                  </w:del>
                </w:p>
              </w:tc>
              <w:tc>
                <w:tcPr>
                  <w:tcW w:w="1103" w:type="dxa"/>
                  <w:tcBorders>
                    <w:top w:val="nil"/>
                    <w:left w:val="nil"/>
                    <w:bottom w:val="nil"/>
                    <w:right w:val="nil"/>
                  </w:tcBorders>
                  <w:vAlign w:val="bottom"/>
                </w:tcPr>
                <w:p w14:paraId="32BD06A0" w14:textId="10825546" w:rsidR="00BB7090" w:rsidRPr="00BB7090" w:rsidDel="00CE24DF" w:rsidRDefault="00BB7090">
                  <w:pPr>
                    <w:pStyle w:val="ListBullet"/>
                    <w:numPr>
                      <w:ilvl w:val="0"/>
                      <w:numId w:val="0"/>
                    </w:numPr>
                    <w:ind w:left="216" w:hanging="216"/>
                    <w:rPr>
                      <w:del w:id="6218" w:author="King, Darryl" w:date="2021-09-23T10:37:00Z"/>
                      <w:rFonts w:asciiTheme="majorHAnsi" w:hAnsiTheme="majorHAnsi" w:cstheme="majorHAnsi"/>
                      <w:color w:val="000000"/>
                      <w:sz w:val="16"/>
                      <w:szCs w:val="16"/>
                    </w:rPr>
                    <w:pPrChange w:id="6219" w:author="King, Darryl" w:date="2021-09-23T10:38:00Z">
                      <w:pPr>
                        <w:autoSpaceDE w:val="0"/>
                        <w:autoSpaceDN w:val="0"/>
                        <w:adjustRightInd w:val="0"/>
                        <w:spacing w:after="0" w:line="240" w:lineRule="auto"/>
                        <w:ind w:right="10"/>
                        <w:jc w:val="right"/>
                      </w:pPr>
                    </w:pPrChange>
                  </w:pPr>
                  <w:del w:id="6220" w:author="King, Darryl" w:date="2021-09-23T10:37:00Z">
                    <w:r w:rsidRPr="00BB7090" w:rsidDel="00CE24DF">
                      <w:rPr>
                        <w:rFonts w:asciiTheme="majorHAnsi" w:hAnsiTheme="majorHAnsi" w:cstheme="majorHAnsi"/>
                        <w:color w:val="000000"/>
                        <w:sz w:val="16"/>
                        <w:szCs w:val="16"/>
                      </w:rPr>
                      <w:delText>-0.088857</w:delText>
                    </w:r>
                  </w:del>
                </w:p>
              </w:tc>
              <w:tc>
                <w:tcPr>
                  <w:tcW w:w="1207" w:type="dxa"/>
                  <w:tcBorders>
                    <w:top w:val="nil"/>
                    <w:left w:val="nil"/>
                    <w:bottom w:val="nil"/>
                    <w:right w:val="nil"/>
                  </w:tcBorders>
                  <w:vAlign w:val="bottom"/>
                </w:tcPr>
                <w:p w14:paraId="18B3F9A6" w14:textId="0180A40A" w:rsidR="00BB7090" w:rsidRPr="00BB7090" w:rsidDel="00CE24DF" w:rsidRDefault="00BB7090">
                  <w:pPr>
                    <w:pStyle w:val="ListBullet"/>
                    <w:numPr>
                      <w:ilvl w:val="0"/>
                      <w:numId w:val="0"/>
                    </w:numPr>
                    <w:ind w:left="216" w:hanging="216"/>
                    <w:rPr>
                      <w:del w:id="6221" w:author="King, Darryl" w:date="2021-09-23T10:37:00Z"/>
                      <w:rFonts w:asciiTheme="majorHAnsi" w:hAnsiTheme="majorHAnsi" w:cstheme="majorHAnsi"/>
                      <w:color w:val="000000"/>
                      <w:sz w:val="16"/>
                      <w:szCs w:val="16"/>
                    </w:rPr>
                    <w:pPrChange w:id="6222" w:author="King, Darryl" w:date="2021-09-23T10:38:00Z">
                      <w:pPr>
                        <w:autoSpaceDE w:val="0"/>
                        <w:autoSpaceDN w:val="0"/>
                        <w:adjustRightInd w:val="0"/>
                        <w:spacing w:after="0" w:line="240" w:lineRule="auto"/>
                        <w:ind w:right="10"/>
                        <w:jc w:val="right"/>
                      </w:pPr>
                    </w:pPrChange>
                  </w:pPr>
                  <w:del w:id="6223" w:author="King, Darryl" w:date="2021-09-23T10:37:00Z">
                    <w:r w:rsidRPr="00BB7090" w:rsidDel="00CE24DF">
                      <w:rPr>
                        <w:rFonts w:asciiTheme="majorHAnsi" w:hAnsiTheme="majorHAnsi" w:cstheme="majorHAnsi"/>
                        <w:color w:val="000000"/>
                        <w:sz w:val="16"/>
                        <w:szCs w:val="16"/>
                      </w:rPr>
                      <w:delText>0.027772</w:delText>
                    </w:r>
                  </w:del>
                </w:p>
              </w:tc>
              <w:tc>
                <w:tcPr>
                  <w:tcW w:w="1208" w:type="dxa"/>
                  <w:tcBorders>
                    <w:top w:val="nil"/>
                    <w:left w:val="nil"/>
                    <w:bottom w:val="nil"/>
                    <w:right w:val="nil"/>
                  </w:tcBorders>
                  <w:vAlign w:val="bottom"/>
                </w:tcPr>
                <w:p w14:paraId="4B7D20C2" w14:textId="0EA985CC" w:rsidR="00BB7090" w:rsidRPr="00BB7090" w:rsidDel="00CE24DF" w:rsidRDefault="00BB7090">
                  <w:pPr>
                    <w:pStyle w:val="ListBullet"/>
                    <w:numPr>
                      <w:ilvl w:val="0"/>
                      <w:numId w:val="0"/>
                    </w:numPr>
                    <w:ind w:left="216" w:hanging="216"/>
                    <w:rPr>
                      <w:del w:id="6224" w:author="King, Darryl" w:date="2021-09-23T10:37:00Z"/>
                      <w:rFonts w:asciiTheme="majorHAnsi" w:hAnsiTheme="majorHAnsi" w:cstheme="majorHAnsi"/>
                      <w:color w:val="000000"/>
                      <w:sz w:val="16"/>
                      <w:szCs w:val="16"/>
                    </w:rPr>
                    <w:pPrChange w:id="6225" w:author="King, Darryl" w:date="2021-09-23T10:38:00Z">
                      <w:pPr>
                        <w:autoSpaceDE w:val="0"/>
                        <w:autoSpaceDN w:val="0"/>
                        <w:adjustRightInd w:val="0"/>
                        <w:spacing w:after="0" w:line="240" w:lineRule="auto"/>
                        <w:ind w:right="10"/>
                        <w:jc w:val="right"/>
                      </w:pPr>
                    </w:pPrChange>
                  </w:pPr>
                  <w:del w:id="6226" w:author="King, Darryl" w:date="2021-09-23T10:37:00Z">
                    <w:r w:rsidRPr="00BB7090" w:rsidDel="00CE24DF">
                      <w:rPr>
                        <w:rFonts w:asciiTheme="majorHAnsi" w:hAnsiTheme="majorHAnsi" w:cstheme="majorHAnsi"/>
                        <w:color w:val="000000"/>
                        <w:sz w:val="16"/>
                        <w:szCs w:val="16"/>
                      </w:rPr>
                      <w:delText>-3.199497</w:delText>
                    </w:r>
                  </w:del>
                </w:p>
              </w:tc>
              <w:tc>
                <w:tcPr>
                  <w:tcW w:w="997" w:type="dxa"/>
                  <w:tcBorders>
                    <w:top w:val="nil"/>
                    <w:left w:val="nil"/>
                    <w:bottom w:val="nil"/>
                    <w:right w:val="nil"/>
                  </w:tcBorders>
                  <w:vAlign w:val="bottom"/>
                </w:tcPr>
                <w:p w14:paraId="1A5E88F2" w14:textId="4A0DB98E" w:rsidR="00BB7090" w:rsidRPr="00BB7090" w:rsidDel="00CE24DF" w:rsidRDefault="00BB7090">
                  <w:pPr>
                    <w:pStyle w:val="ListBullet"/>
                    <w:numPr>
                      <w:ilvl w:val="0"/>
                      <w:numId w:val="0"/>
                    </w:numPr>
                    <w:ind w:left="216" w:hanging="216"/>
                    <w:rPr>
                      <w:del w:id="6227" w:author="King, Darryl" w:date="2021-09-23T10:37:00Z"/>
                      <w:rFonts w:asciiTheme="majorHAnsi" w:hAnsiTheme="majorHAnsi" w:cstheme="majorHAnsi"/>
                      <w:color w:val="000000"/>
                      <w:sz w:val="16"/>
                      <w:szCs w:val="16"/>
                    </w:rPr>
                    <w:pPrChange w:id="6228" w:author="King, Darryl" w:date="2021-09-23T10:38:00Z">
                      <w:pPr>
                        <w:autoSpaceDE w:val="0"/>
                        <w:autoSpaceDN w:val="0"/>
                        <w:adjustRightInd w:val="0"/>
                        <w:spacing w:after="0" w:line="240" w:lineRule="auto"/>
                        <w:ind w:right="10"/>
                        <w:jc w:val="right"/>
                      </w:pPr>
                    </w:pPrChange>
                  </w:pPr>
                  <w:del w:id="6229" w:author="King, Darryl" w:date="2021-09-23T10:37:00Z">
                    <w:r w:rsidRPr="00BB7090" w:rsidDel="00CE24DF">
                      <w:rPr>
                        <w:rFonts w:asciiTheme="majorHAnsi" w:hAnsiTheme="majorHAnsi" w:cstheme="majorHAnsi"/>
                        <w:color w:val="000000"/>
                        <w:sz w:val="16"/>
                        <w:szCs w:val="16"/>
                      </w:rPr>
                      <w:delText>0.0014</w:delText>
                    </w:r>
                  </w:del>
                </w:p>
              </w:tc>
            </w:tr>
            <w:tr w:rsidR="00BB7090" w:rsidRPr="00BB7090" w:rsidDel="00CE24DF" w14:paraId="20BD4983" w14:textId="3421DAC8" w:rsidTr="00065FB3">
              <w:trPr>
                <w:trHeight w:val="66"/>
                <w:jc w:val="center"/>
                <w:del w:id="6230" w:author="King, Darryl" w:date="2021-09-23T10:37:00Z"/>
              </w:trPr>
              <w:tc>
                <w:tcPr>
                  <w:tcW w:w="2017" w:type="dxa"/>
                  <w:tcBorders>
                    <w:top w:val="nil"/>
                    <w:left w:val="nil"/>
                    <w:bottom w:val="nil"/>
                    <w:right w:val="nil"/>
                  </w:tcBorders>
                  <w:vAlign w:val="bottom"/>
                </w:tcPr>
                <w:p w14:paraId="3AB6E864" w14:textId="273F7C40" w:rsidR="00BB7090" w:rsidRPr="00BB7090" w:rsidDel="00CE24DF" w:rsidRDefault="00BB7090">
                  <w:pPr>
                    <w:pStyle w:val="ListBullet"/>
                    <w:numPr>
                      <w:ilvl w:val="0"/>
                      <w:numId w:val="0"/>
                    </w:numPr>
                    <w:ind w:left="216" w:hanging="216"/>
                    <w:rPr>
                      <w:del w:id="6231" w:author="King, Darryl" w:date="2021-09-23T10:37:00Z"/>
                      <w:rFonts w:asciiTheme="majorHAnsi" w:hAnsiTheme="majorHAnsi" w:cstheme="majorHAnsi"/>
                      <w:color w:val="000000"/>
                      <w:sz w:val="16"/>
                      <w:szCs w:val="16"/>
                    </w:rPr>
                    <w:pPrChange w:id="6232" w:author="King, Darryl" w:date="2021-09-23T10:38:00Z">
                      <w:pPr>
                        <w:autoSpaceDE w:val="0"/>
                        <w:autoSpaceDN w:val="0"/>
                        <w:adjustRightInd w:val="0"/>
                        <w:spacing w:after="0" w:line="240" w:lineRule="auto"/>
                        <w:jc w:val="center"/>
                      </w:pPr>
                    </w:pPrChange>
                  </w:pPr>
                  <w:del w:id="6233" w:author="King, Darryl" w:date="2021-09-23T10:37:00Z">
                    <w:r w:rsidRPr="00BB7090" w:rsidDel="00CE24DF">
                      <w:rPr>
                        <w:rFonts w:asciiTheme="majorHAnsi" w:hAnsiTheme="majorHAnsi" w:cstheme="majorHAnsi"/>
                        <w:color w:val="000000"/>
                        <w:sz w:val="16"/>
                        <w:szCs w:val="16"/>
                      </w:rPr>
                      <w:delText>AR(243)</w:delText>
                    </w:r>
                  </w:del>
                </w:p>
              </w:tc>
              <w:tc>
                <w:tcPr>
                  <w:tcW w:w="1103" w:type="dxa"/>
                  <w:tcBorders>
                    <w:top w:val="nil"/>
                    <w:left w:val="nil"/>
                    <w:bottom w:val="nil"/>
                    <w:right w:val="nil"/>
                  </w:tcBorders>
                  <w:vAlign w:val="bottom"/>
                </w:tcPr>
                <w:p w14:paraId="15FE2810" w14:textId="77D24A83" w:rsidR="00BB7090" w:rsidRPr="00BB7090" w:rsidDel="00CE24DF" w:rsidRDefault="00BB7090">
                  <w:pPr>
                    <w:pStyle w:val="ListBullet"/>
                    <w:numPr>
                      <w:ilvl w:val="0"/>
                      <w:numId w:val="0"/>
                    </w:numPr>
                    <w:ind w:left="216" w:hanging="216"/>
                    <w:rPr>
                      <w:del w:id="6234" w:author="King, Darryl" w:date="2021-09-23T10:37:00Z"/>
                      <w:rFonts w:asciiTheme="majorHAnsi" w:hAnsiTheme="majorHAnsi" w:cstheme="majorHAnsi"/>
                      <w:color w:val="000000"/>
                      <w:sz w:val="16"/>
                      <w:szCs w:val="16"/>
                    </w:rPr>
                    <w:pPrChange w:id="6235" w:author="King, Darryl" w:date="2021-09-23T10:38:00Z">
                      <w:pPr>
                        <w:autoSpaceDE w:val="0"/>
                        <w:autoSpaceDN w:val="0"/>
                        <w:adjustRightInd w:val="0"/>
                        <w:spacing w:after="0" w:line="240" w:lineRule="auto"/>
                        <w:ind w:right="10"/>
                        <w:jc w:val="right"/>
                      </w:pPr>
                    </w:pPrChange>
                  </w:pPr>
                  <w:del w:id="6236" w:author="King, Darryl" w:date="2021-09-23T10:37:00Z">
                    <w:r w:rsidRPr="00BB7090" w:rsidDel="00CE24DF">
                      <w:rPr>
                        <w:rFonts w:asciiTheme="majorHAnsi" w:hAnsiTheme="majorHAnsi" w:cstheme="majorHAnsi"/>
                        <w:color w:val="000000"/>
                        <w:sz w:val="16"/>
                        <w:szCs w:val="16"/>
                      </w:rPr>
                      <w:delText>-0.069307</w:delText>
                    </w:r>
                  </w:del>
                </w:p>
              </w:tc>
              <w:tc>
                <w:tcPr>
                  <w:tcW w:w="1207" w:type="dxa"/>
                  <w:tcBorders>
                    <w:top w:val="nil"/>
                    <w:left w:val="nil"/>
                    <w:bottom w:val="nil"/>
                    <w:right w:val="nil"/>
                  </w:tcBorders>
                  <w:vAlign w:val="bottom"/>
                </w:tcPr>
                <w:p w14:paraId="52539839" w14:textId="55AD36E4" w:rsidR="00BB7090" w:rsidRPr="00BB7090" w:rsidDel="00CE24DF" w:rsidRDefault="00BB7090">
                  <w:pPr>
                    <w:pStyle w:val="ListBullet"/>
                    <w:numPr>
                      <w:ilvl w:val="0"/>
                      <w:numId w:val="0"/>
                    </w:numPr>
                    <w:ind w:left="216" w:hanging="216"/>
                    <w:rPr>
                      <w:del w:id="6237" w:author="King, Darryl" w:date="2021-09-23T10:37:00Z"/>
                      <w:rFonts w:asciiTheme="majorHAnsi" w:hAnsiTheme="majorHAnsi" w:cstheme="majorHAnsi"/>
                      <w:color w:val="000000"/>
                      <w:sz w:val="16"/>
                      <w:szCs w:val="16"/>
                    </w:rPr>
                    <w:pPrChange w:id="6238" w:author="King, Darryl" w:date="2021-09-23T10:38:00Z">
                      <w:pPr>
                        <w:autoSpaceDE w:val="0"/>
                        <w:autoSpaceDN w:val="0"/>
                        <w:adjustRightInd w:val="0"/>
                        <w:spacing w:after="0" w:line="240" w:lineRule="auto"/>
                        <w:ind w:right="10"/>
                        <w:jc w:val="right"/>
                      </w:pPr>
                    </w:pPrChange>
                  </w:pPr>
                  <w:del w:id="6239" w:author="King, Darryl" w:date="2021-09-23T10:37:00Z">
                    <w:r w:rsidRPr="00BB7090" w:rsidDel="00CE24DF">
                      <w:rPr>
                        <w:rFonts w:asciiTheme="majorHAnsi" w:hAnsiTheme="majorHAnsi" w:cstheme="majorHAnsi"/>
                        <w:color w:val="000000"/>
                        <w:sz w:val="16"/>
                        <w:szCs w:val="16"/>
                      </w:rPr>
                      <w:delText>0.027257</w:delText>
                    </w:r>
                  </w:del>
                </w:p>
              </w:tc>
              <w:tc>
                <w:tcPr>
                  <w:tcW w:w="1208" w:type="dxa"/>
                  <w:tcBorders>
                    <w:top w:val="nil"/>
                    <w:left w:val="nil"/>
                    <w:bottom w:val="nil"/>
                    <w:right w:val="nil"/>
                  </w:tcBorders>
                  <w:vAlign w:val="bottom"/>
                </w:tcPr>
                <w:p w14:paraId="6C039533" w14:textId="69F77A84" w:rsidR="00BB7090" w:rsidRPr="00BB7090" w:rsidDel="00CE24DF" w:rsidRDefault="00BB7090">
                  <w:pPr>
                    <w:pStyle w:val="ListBullet"/>
                    <w:numPr>
                      <w:ilvl w:val="0"/>
                      <w:numId w:val="0"/>
                    </w:numPr>
                    <w:ind w:left="216" w:hanging="216"/>
                    <w:rPr>
                      <w:del w:id="6240" w:author="King, Darryl" w:date="2021-09-23T10:37:00Z"/>
                      <w:rFonts w:asciiTheme="majorHAnsi" w:hAnsiTheme="majorHAnsi" w:cstheme="majorHAnsi"/>
                      <w:color w:val="000000"/>
                      <w:sz w:val="16"/>
                      <w:szCs w:val="16"/>
                    </w:rPr>
                    <w:pPrChange w:id="6241" w:author="King, Darryl" w:date="2021-09-23T10:38:00Z">
                      <w:pPr>
                        <w:autoSpaceDE w:val="0"/>
                        <w:autoSpaceDN w:val="0"/>
                        <w:adjustRightInd w:val="0"/>
                        <w:spacing w:after="0" w:line="240" w:lineRule="auto"/>
                        <w:ind w:right="10"/>
                        <w:jc w:val="right"/>
                      </w:pPr>
                    </w:pPrChange>
                  </w:pPr>
                  <w:del w:id="6242" w:author="King, Darryl" w:date="2021-09-23T10:37:00Z">
                    <w:r w:rsidRPr="00BB7090" w:rsidDel="00CE24DF">
                      <w:rPr>
                        <w:rFonts w:asciiTheme="majorHAnsi" w:hAnsiTheme="majorHAnsi" w:cstheme="majorHAnsi"/>
                        <w:color w:val="000000"/>
                        <w:sz w:val="16"/>
                        <w:szCs w:val="16"/>
                      </w:rPr>
                      <w:delText>-2.542685</w:delText>
                    </w:r>
                  </w:del>
                </w:p>
              </w:tc>
              <w:tc>
                <w:tcPr>
                  <w:tcW w:w="997" w:type="dxa"/>
                  <w:tcBorders>
                    <w:top w:val="nil"/>
                    <w:left w:val="nil"/>
                    <w:bottom w:val="nil"/>
                    <w:right w:val="nil"/>
                  </w:tcBorders>
                  <w:vAlign w:val="bottom"/>
                </w:tcPr>
                <w:p w14:paraId="607FC534" w14:textId="42683E11" w:rsidR="00BB7090" w:rsidRPr="00BB7090" w:rsidDel="00CE24DF" w:rsidRDefault="00BB7090">
                  <w:pPr>
                    <w:pStyle w:val="ListBullet"/>
                    <w:numPr>
                      <w:ilvl w:val="0"/>
                      <w:numId w:val="0"/>
                    </w:numPr>
                    <w:ind w:left="216" w:hanging="216"/>
                    <w:rPr>
                      <w:del w:id="6243" w:author="King, Darryl" w:date="2021-09-23T10:37:00Z"/>
                      <w:rFonts w:asciiTheme="majorHAnsi" w:hAnsiTheme="majorHAnsi" w:cstheme="majorHAnsi"/>
                      <w:color w:val="000000"/>
                      <w:sz w:val="16"/>
                      <w:szCs w:val="16"/>
                    </w:rPr>
                    <w:pPrChange w:id="6244" w:author="King, Darryl" w:date="2021-09-23T10:38:00Z">
                      <w:pPr>
                        <w:autoSpaceDE w:val="0"/>
                        <w:autoSpaceDN w:val="0"/>
                        <w:adjustRightInd w:val="0"/>
                        <w:spacing w:after="0" w:line="240" w:lineRule="auto"/>
                        <w:ind w:right="10"/>
                        <w:jc w:val="right"/>
                      </w:pPr>
                    </w:pPrChange>
                  </w:pPr>
                  <w:del w:id="6245" w:author="King, Darryl" w:date="2021-09-23T10:37:00Z">
                    <w:r w:rsidRPr="00BB7090" w:rsidDel="00CE24DF">
                      <w:rPr>
                        <w:rFonts w:asciiTheme="majorHAnsi" w:hAnsiTheme="majorHAnsi" w:cstheme="majorHAnsi"/>
                        <w:color w:val="000000"/>
                        <w:sz w:val="16"/>
                        <w:szCs w:val="16"/>
                      </w:rPr>
                      <w:delText>0.0112</w:delText>
                    </w:r>
                  </w:del>
                </w:p>
              </w:tc>
            </w:tr>
            <w:tr w:rsidR="00BB7090" w:rsidRPr="00BB7090" w:rsidDel="00CE24DF" w14:paraId="7582606E" w14:textId="38812433" w:rsidTr="00065FB3">
              <w:trPr>
                <w:trHeight w:val="66"/>
                <w:jc w:val="center"/>
                <w:del w:id="6246" w:author="King, Darryl" w:date="2021-09-23T10:37:00Z"/>
              </w:trPr>
              <w:tc>
                <w:tcPr>
                  <w:tcW w:w="2017" w:type="dxa"/>
                  <w:tcBorders>
                    <w:top w:val="nil"/>
                    <w:left w:val="nil"/>
                    <w:bottom w:val="nil"/>
                    <w:right w:val="nil"/>
                  </w:tcBorders>
                  <w:vAlign w:val="bottom"/>
                </w:tcPr>
                <w:p w14:paraId="18B9F677" w14:textId="676EAD29" w:rsidR="00BB7090" w:rsidRPr="00BB7090" w:rsidDel="00CE24DF" w:rsidRDefault="00BB7090">
                  <w:pPr>
                    <w:pStyle w:val="ListBullet"/>
                    <w:numPr>
                      <w:ilvl w:val="0"/>
                      <w:numId w:val="0"/>
                    </w:numPr>
                    <w:ind w:left="216" w:hanging="216"/>
                    <w:rPr>
                      <w:del w:id="6247" w:author="King, Darryl" w:date="2021-09-23T10:37:00Z"/>
                      <w:rFonts w:asciiTheme="majorHAnsi" w:hAnsiTheme="majorHAnsi" w:cstheme="majorHAnsi"/>
                      <w:color w:val="000000"/>
                      <w:sz w:val="16"/>
                      <w:szCs w:val="16"/>
                    </w:rPr>
                    <w:pPrChange w:id="6248" w:author="King, Darryl" w:date="2021-09-23T10:38:00Z">
                      <w:pPr>
                        <w:autoSpaceDE w:val="0"/>
                        <w:autoSpaceDN w:val="0"/>
                        <w:adjustRightInd w:val="0"/>
                        <w:spacing w:after="0" w:line="240" w:lineRule="auto"/>
                        <w:jc w:val="center"/>
                      </w:pPr>
                    </w:pPrChange>
                  </w:pPr>
                  <w:del w:id="6249" w:author="King, Darryl" w:date="2021-09-23T10:37:00Z">
                    <w:r w:rsidRPr="00BB7090" w:rsidDel="00CE24DF">
                      <w:rPr>
                        <w:rFonts w:asciiTheme="majorHAnsi" w:hAnsiTheme="majorHAnsi" w:cstheme="majorHAnsi"/>
                        <w:color w:val="000000"/>
                        <w:sz w:val="16"/>
                        <w:szCs w:val="16"/>
                      </w:rPr>
                      <w:delText>AR(260)</w:delText>
                    </w:r>
                  </w:del>
                </w:p>
              </w:tc>
              <w:tc>
                <w:tcPr>
                  <w:tcW w:w="1103" w:type="dxa"/>
                  <w:tcBorders>
                    <w:top w:val="nil"/>
                    <w:left w:val="nil"/>
                    <w:bottom w:val="nil"/>
                    <w:right w:val="nil"/>
                  </w:tcBorders>
                  <w:vAlign w:val="bottom"/>
                </w:tcPr>
                <w:p w14:paraId="3130FED6" w14:textId="43FA1B18" w:rsidR="00BB7090" w:rsidRPr="00BB7090" w:rsidDel="00CE24DF" w:rsidRDefault="00BB7090">
                  <w:pPr>
                    <w:pStyle w:val="ListBullet"/>
                    <w:numPr>
                      <w:ilvl w:val="0"/>
                      <w:numId w:val="0"/>
                    </w:numPr>
                    <w:ind w:left="216" w:hanging="216"/>
                    <w:rPr>
                      <w:del w:id="6250" w:author="King, Darryl" w:date="2021-09-23T10:37:00Z"/>
                      <w:rFonts w:asciiTheme="majorHAnsi" w:hAnsiTheme="majorHAnsi" w:cstheme="majorHAnsi"/>
                      <w:color w:val="000000"/>
                      <w:sz w:val="16"/>
                      <w:szCs w:val="16"/>
                    </w:rPr>
                    <w:pPrChange w:id="6251" w:author="King, Darryl" w:date="2021-09-23T10:38:00Z">
                      <w:pPr>
                        <w:autoSpaceDE w:val="0"/>
                        <w:autoSpaceDN w:val="0"/>
                        <w:adjustRightInd w:val="0"/>
                        <w:spacing w:after="0" w:line="240" w:lineRule="auto"/>
                        <w:ind w:right="10"/>
                        <w:jc w:val="right"/>
                      </w:pPr>
                    </w:pPrChange>
                  </w:pPr>
                  <w:del w:id="6252" w:author="King, Darryl" w:date="2021-09-23T10:37:00Z">
                    <w:r w:rsidRPr="00BB7090" w:rsidDel="00CE24DF">
                      <w:rPr>
                        <w:rFonts w:asciiTheme="majorHAnsi" w:hAnsiTheme="majorHAnsi" w:cstheme="majorHAnsi"/>
                        <w:color w:val="000000"/>
                        <w:sz w:val="16"/>
                        <w:szCs w:val="16"/>
                      </w:rPr>
                      <w:delText>0.298500</w:delText>
                    </w:r>
                  </w:del>
                </w:p>
              </w:tc>
              <w:tc>
                <w:tcPr>
                  <w:tcW w:w="1207" w:type="dxa"/>
                  <w:tcBorders>
                    <w:top w:val="nil"/>
                    <w:left w:val="nil"/>
                    <w:bottom w:val="nil"/>
                    <w:right w:val="nil"/>
                  </w:tcBorders>
                  <w:vAlign w:val="bottom"/>
                </w:tcPr>
                <w:p w14:paraId="3FAD15C8" w14:textId="0C55B11D" w:rsidR="00BB7090" w:rsidRPr="00BB7090" w:rsidDel="00CE24DF" w:rsidRDefault="00BB7090">
                  <w:pPr>
                    <w:pStyle w:val="ListBullet"/>
                    <w:numPr>
                      <w:ilvl w:val="0"/>
                      <w:numId w:val="0"/>
                    </w:numPr>
                    <w:ind w:left="216" w:hanging="216"/>
                    <w:rPr>
                      <w:del w:id="6253" w:author="King, Darryl" w:date="2021-09-23T10:37:00Z"/>
                      <w:rFonts w:asciiTheme="majorHAnsi" w:hAnsiTheme="majorHAnsi" w:cstheme="majorHAnsi"/>
                      <w:color w:val="000000"/>
                      <w:sz w:val="16"/>
                      <w:szCs w:val="16"/>
                    </w:rPr>
                    <w:pPrChange w:id="6254" w:author="King, Darryl" w:date="2021-09-23T10:38:00Z">
                      <w:pPr>
                        <w:autoSpaceDE w:val="0"/>
                        <w:autoSpaceDN w:val="0"/>
                        <w:adjustRightInd w:val="0"/>
                        <w:spacing w:after="0" w:line="240" w:lineRule="auto"/>
                        <w:ind w:right="10"/>
                        <w:jc w:val="right"/>
                      </w:pPr>
                    </w:pPrChange>
                  </w:pPr>
                  <w:del w:id="6255" w:author="King, Darryl" w:date="2021-09-23T10:37:00Z">
                    <w:r w:rsidRPr="00BB7090" w:rsidDel="00CE24DF">
                      <w:rPr>
                        <w:rFonts w:asciiTheme="majorHAnsi" w:hAnsiTheme="majorHAnsi" w:cstheme="majorHAnsi"/>
                        <w:color w:val="000000"/>
                        <w:sz w:val="16"/>
                        <w:szCs w:val="16"/>
                      </w:rPr>
                      <w:delText>0.029181</w:delText>
                    </w:r>
                  </w:del>
                </w:p>
              </w:tc>
              <w:tc>
                <w:tcPr>
                  <w:tcW w:w="1208" w:type="dxa"/>
                  <w:tcBorders>
                    <w:top w:val="nil"/>
                    <w:left w:val="nil"/>
                    <w:bottom w:val="nil"/>
                    <w:right w:val="nil"/>
                  </w:tcBorders>
                  <w:vAlign w:val="bottom"/>
                </w:tcPr>
                <w:p w14:paraId="6E2982C7" w14:textId="7C73FD4E" w:rsidR="00BB7090" w:rsidRPr="00BB7090" w:rsidDel="00CE24DF" w:rsidRDefault="00BB7090">
                  <w:pPr>
                    <w:pStyle w:val="ListBullet"/>
                    <w:numPr>
                      <w:ilvl w:val="0"/>
                      <w:numId w:val="0"/>
                    </w:numPr>
                    <w:ind w:left="216" w:hanging="216"/>
                    <w:rPr>
                      <w:del w:id="6256" w:author="King, Darryl" w:date="2021-09-23T10:37:00Z"/>
                      <w:rFonts w:asciiTheme="majorHAnsi" w:hAnsiTheme="majorHAnsi" w:cstheme="majorHAnsi"/>
                      <w:color w:val="000000"/>
                      <w:sz w:val="16"/>
                      <w:szCs w:val="16"/>
                    </w:rPr>
                    <w:pPrChange w:id="6257" w:author="King, Darryl" w:date="2021-09-23T10:38:00Z">
                      <w:pPr>
                        <w:autoSpaceDE w:val="0"/>
                        <w:autoSpaceDN w:val="0"/>
                        <w:adjustRightInd w:val="0"/>
                        <w:spacing w:after="0" w:line="240" w:lineRule="auto"/>
                        <w:ind w:right="10"/>
                        <w:jc w:val="right"/>
                      </w:pPr>
                    </w:pPrChange>
                  </w:pPr>
                  <w:del w:id="6258" w:author="King, Darryl" w:date="2021-09-23T10:37:00Z">
                    <w:r w:rsidRPr="00BB7090" w:rsidDel="00CE24DF">
                      <w:rPr>
                        <w:rFonts w:asciiTheme="majorHAnsi" w:hAnsiTheme="majorHAnsi" w:cstheme="majorHAnsi"/>
                        <w:color w:val="000000"/>
                        <w:sz w:val="16"/>
                        <w:szCs w:val="16"/>
                      </w:rPr>
                      <w:delText>10.22913</w:delText>
                    </w:r>
                  </w:del>
                </w:p>
              </w:tc>
              <w:tc>
                <w:tcPr>
                  <w:tcW w:w="997" w:type="dxa"/>
                  <w:tcBorders>
                    <w:top w:val="nil"/>
                    <w:left w:val="nil"/>
                    <w:bottom w:val="nil"/>
                    <w:right w:val="nil"/>
                  </w:tcBorders>
                  <w:vAlign w:val="bottom"/>
                </w:tcPr>
                <w:p w14:paraId="498B066D" w14:textId="3B1F3D58" w:rsidR="00BB7090" w:rsidRPr="00BB7090" w:rsidDel="00CE24DF" w:rsidRDefault="00BB7090">
                  <w:pPr>
                    <w:pStyle w:val="ListBullet"/>
                    <w:numPr>
                      <w:ilvl w:val="0"/>
                      <w:numId w:val="0"/>
                    </w:numPr>
                    <w:ind w:left="216" w:hanging="216"/>
                    <w:rPr>
                      <w:del w:id="6259" w:author="King, Darryl" w:date="2021-09-23T10:37:00Z"/>
                      <w:rFonts w:asciiTheme="majorHAnsi" w:hAnsiTheme="majorHAnsi" w:cstheme="majorHAnsi"/>
                      <w:color w:val="000000"/>
                      <w:sz w:val="16"/>
                      <w:szCs w:val="16"/>
                    </w:rPr>
                    <w:pPrChange w:id="6260" w:author="King, Darryl" w:date="2021-09-23T10:38:00Z">
                      <w:pPr>
                        <w:autoSpaceDE w:val="0"/>
                        <w:autoSpaceDN w:val="0"/>
                        <w:adjustRightInd w:val="0"/>
                        <w:spacing w:after="0" w:line="240" w:lineRule="auto"/>
                        <w:ind w:right="10"/>
                        <w:jc w:val="right"/>
                      </w:pPr>
                    </w:pPrChange>
                  </w:pPr>
                  <w:del w:id="6261"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01B5B0E3" w14:textId="1728EC4F" w:rsidTr="00065FB3">
              <w:trPr>
                <w:trHeight w:val="66"/>
                <w:jc w:val="center"/>
                <w:del w:id="6262" w:author="King, Darryl" w:date="2021-09-23T10:37:00Z"/>
              </w:trPr>
              <w:tc>
                <w:tcPr>
                  <w:tcW w:w="2017" w:type="dxa"/>
                  <w:tcBorders>
                    <w:top w:val="nil"/>
                    <w:left w:val="nil"/>
                    <w:bottom w:val="nil"/>
                    <w:right w:val="nil"/>
                  </w:tcBorders>
                  <w:vAlign w:val="bottom"/>
                </w:tcPr>
                <w:p w14:paraId="25BA5E30" w14:textId="09969BBA" w:rsidR="00BB7090" w:rsidRPr="00BB7090" w:rsidDel="00CE24DF" w:rsidRDefault="00BB7090">
                  <w:pPr>
                    <w:pStyle w:val="ListBullet"/>
                    <w:numPr>
                      <w:ilvl w:val="0"/>
                      <w:numId w:val="0"/>
                    </w:numPr>
                    <w:ind w:left="216" w:hanging="216"/>
                    <w:rPr>
                      <w:del w:id="6263" w:author="King, Darryl" w:date="2021-09-23T10:37:00Z"/>
                      <w:rFonts w:asciiTheme="majorHAnsi" w:hAnsiTheme="majorHAnsi" w:cstheme="majorHAnsi"/>
                      <w:color w:val="000000"/>
                      <w:sz w:val="16"/>
                      <w:szCs w:val="16"/>
                    </w:rPr>
                    <w:pPrChange w:id="6264" w:author="King, Darryl" w:date="2021-09-23T10:38:00Z">
                      <w:pPr>
                        <w:autoSpaceDE w:val="0"/>
                        <w:autoSpaceDN w:val="0"/>
                        <w:adjustRightInd w:val="0"/>
                        <w:spacing w:after="0" w:line="240" w:lineRule="auto"/>
                        <w:jc w:val="center"/>
                      </w:pPr>
                    </w:pPrChange>
                  </w:pPr>
                  <w:del w:id="6265" w:author="King, Darryl" w:date="2021-09-23T10:37:00Z">
                    <w:r w:rsidRPr="00BB7090" w:rsidDel="00CE24DF">
                      <w:rPr>
                        <w:rFonts w:asciiTheme="majorHAnsi" w:hAnsiTheme="majorHAnsi" w:cstheme="majorHAnsi"/>
                        <w:color w:val="000000"/>
                        <w:sz w:val="16"/>
                        <w:szCs w:val="16"/>
                      </w:rPr>
                      <w:delText>MA(260)</w:delText>
                    </w:r>
                  </w:del>
                </w:p>
              </w:tc>
              <w:tc>
                <w:tcPr>
                  <w:tcW w:w="1103" w:type="dxa"/>
                  <w:tcBorders>
                    <w:top w:val="nil"/>
                    <w:left w:val="nil"/>
                    <w:bottom w:val="nil"/>
                    <w:right w:val="nil"/>
                  </w:tcBorders>
                  <w:vAlign w:val="bottom"/>
                </w:tcPr>
                <w:p w14:paraId="79BC2596" w14:textId="5A1C05BD" w:rsidR="00BB7090" w:rsidRPr="00BB7090" w:rsidDel="00CE24DF" w:rsidRDefault="00BB7090">
                  <w:pPr>
                    <w:pStyle w:val="ListBullet"/>
                    <w:numPr>
                      <w:ilvl w:val="0"/>
                      <w:numId w:val="0"/>
                    </w:numPr>
                    <w:ind w:left="216" w:hanging="216"/>
                    <w:rPr>
                      <w:del w:id="6266" w:author="King, Darryl" w:date="2021-09-23T10:37:00Z"/>
                      <w:rFonts w:asciiTheme="majorHAnsi" w:hAnsiTheme="majorHAnsi" w:cstheme="majorHAnsi"/>
                      <w:color w:val="000000"/>
                      <w:sz w:val="16"/>
                      <w:szCs w:val="16"/>
                    </w:rPr>
                    <w:pPrChange w:id="6267" w:author="King, Darryl" w:date="2021-09-23T10:38:00Z">
                      <w:pPr>
                        <w:autoSpaceDE w:val="0"/>
                        <w:autoSpaceDN w:val="0"/>
                        <w:adjustRightInd w:val="0"/>
                        <w:spacing w:after="0" w:line="240" w:lineRule="auto"/>
                        <w:ind w:right="10"/>
                        <w:jc w:val="right"/>
                      </w:pPr>
                    </w:pPrChange>
                  </w:pPr>
                  <w:del w:id="6268" w:author="King, Darryl" w:date="2021-09-23T10:37:00Z">
                    <w:r w:rsidRPr="00BB7090" w:rsidDel="00CE24DF">
                      <w:rPr>
                        <w:rFonts w:asciiTheme="majorHAnsi" w:hAnsiTheme="majorHAnsi" w:cstheme="majorHAnsi"/>
                        <w:color w:val="000000"/>
                        <w:sz w:val="16"/>
                        <w:szCs w:val="16"/>
                      </w:rPr>
                      <w:delText>-0.892123</w:delText>
                    </w:r>
                  </w:del>
                </w:p>
              </w:tc>
              <w:tc>
                <w:tcPr>
                  <w:tcW w:w="1207" w:type="dxa"/>
                  <w:tcBorders>
                    <w:top w:val="nil"/>
                    <w:left w:val="nil"/>
                    <w:bottom w:val="nil"/>
                    <w:right w:val="nil"/>
                  </w:tcBorders>
                  <w:vAlign w:val="bottom"/>
                </w:tcPr>
                <w:p w14:paraId="41FAD6A4" w14:textId="4275D057" w:rsidR="00BB7090" w:rsidRPr="00BB7090" w:rsidDel="00CE24DF" w:rsidRDefault="00BB7090">
                  <w:pPr>
                    <w:pStyle w:val="ListBullet"/>
                    <w:numPr>
                      <w:ilvl w:val="0"/>
                      <w:numId w:val="0"/>
                    </w:numPr>
                    <w:ind w:left="216" w:hanging="216"/>
                    <w:rPr>
                      <w:del w:id="6269" w:author="King, Darryl" w:date="2021-09-23T10:37:00Z"/>
                      <w:rFonts w:asciiTheme="majorHAnsi" w:hAnsiTheme="majorHAnsi" w:cstheme="majorHAnsi"/>
                      <w:color w:val="000000"/>
                      <w:sz w:val="16"/>
                      <w:szCs w:val="16"/>
                    </w:rPr>
                    <w:pPrChange w:id="6270" w:author="King, Darryl" w:date="2021-09-23T10:38:00Z">
                      <w:pPr>
                        <w:autoSpaceDE w:val="0"/>
                        <w:autoSpaceDN w:val="0"/>
                        <w:adjustRightInd w:val="0"/>
                        <w:spacing w:after="0" w:line="240" w:lineRule="auto"/>
                        <w:ind w:right="10"/>
                        <w:jc w:val="center"/>
                      </w:pPr>
                    </w:pPrChange>
                  </w:pPr>
                  <w:del w:id="6271" w:author="King, Darryl" w:date="2021-09-23T10:37:00Z">
                    <w:r w:rsidRPr="00BB7090" w:rsidDel="00CE24DF">
                      <w:rPr>
                        <w:rFonts w:asciiTheme="majorHAnsi" w:hAnsiTheme="majorHAnsi" w:cstheme="majorHAnsi"/>
                        <w:color w:val="000000"/>
                        <w:sz w:val="16"/>
                        <w:szCs w:val="16"/>
                      </w:rPr>
                      <w:delText>0.007123</w:delText>
                    </w:r>
                  </w:del>
                </w:p>
              </w:tc>
              <w:tc>
                <w:tcPr>
                  <w:tcW w:w="1208" w:type="dxa"/>
                  <w:tcBorders>
                    <w:top w:val="nil"/>
                    <w:left w:val="nil"/>
                    <w:bottom w:val="nil"/>
                    <w:right w:val="nil"/>
                  </w:tcBorders>
                  <w:vAlign w:val="bottom"/>
                </w:tcPr>
                <w:p w14:paraId="4F0921D3" w14:textId="265E63AC" w:rsidR="00BB7090" w:rsidRPr="00BB7090" w:rsidDel="00CE24DF" w:rsidRDefault="00BB7090">
                  <w:pPr>
                    <w:pStyle w:val="ListBullet"/>
                    <w:numPr>
                      <w:ilvl w:val="0"/>
                      <w:numId w:val="0"/>
                    </w:numPr>
                    <w:ind w:left="216" w:hanging="216"/>
                    <w:rPr>
                      <w:del w:id="6272" w:author="King, Darryl" w:date="2021-09-23T10:37:00Z"/>
                      <w:rFonts w:asciiTheme="majorHAnsi" w:hAnsiTheme="majorHAnsi" w:cstheme="majorHAnsi"/>
                      <w:color w:val="000000"/>
                      <w:sz w:val="16"/>
                      <w:szCs w:val="16"/>
                    </w:rPr>
                    <w:pPrChange w:id="6273" w:author="King, Darryl" w:date="2021-09-23T10:38:00Z">
                      <w:pPr>
                        <w:autoSpaceDE w:val="0"/>
                        <w:autoSpaceDN w:val="0"/>
                        <w:adjustRightInd w:val="0"/>
                        <w:spacing w:after="0" w:line="240" w:lineRule="auto"/>
                        <w:ind w:right="10"/>
                        <w:jc w:val="right"/>
                      </w:pPr>
                    </w:pPrChange>
                  </w:pPr>
                  <w:del w:id="6274" w:author="King, Darryl" w:date="2021-09-23T10:37:00Z">
                    <w:r w:rsidRPr="00BB7090" w:rsidDel="00CE24DF">
                      <w:rPr>
                        <w:rFonts w:asciiTheme="majorHAnsi" w:hAnsiTheme="majorHAnsi" w:cstheme="majorHAnsi"/>
                        <w:color w:val="000000"/>
                        <w:sz w:val="16"/>
                        <w:szCs w:val="16"/>
                      </w:rPr>
                      <w:delText>-125.2501</w:delText>
                    </w:r>
                  </w:del>
                </w:p>
              </w:tc>
              <w:tc>
                <w:tcPr>
                  <w:tcW w:w="997" w:type="dxa"/>
                  <w:tcBorders>
                    <w:top w:val="nil"/>
                    <w:left w:val="nil"/>
                    <w:bottom w:val="nil"/>
                    <w:right w:val="nil"/>
                  </w:tcBorders>
                  <w:vAlign w:val="bottom"/>
                </w:tcPr>
                <w:p w14:paraId="2C638A19" w14:textId="5AB61AA4" w:rsidR="00BB7090" w:rsidRPr="00BB7090" w:rsidDel="00CE24DF" w:rsidRDefault="00BB7090">
                  <w:pPr>
                    <w:pStyle w:val="ListBullet"/>
                    <w:numPr>
                      <w:ilvl w:val="0"/>
                      <w:numId w:val="0"/>
                    </w:numPr>
                    <w:ind w:left="216" w:hanging="216"/>
                    <w:rPr>
                      <w:del w:id="6275" w:author="King, Darryl" w:date="2021-09-23T10:37:00Z"/>
                      <w:rFonts w:asciiTheme="majorHAnsi" w:hAnsiTheme="majorHAnsi" w:cstheme="majorHAnsi"/>
                      <w:color w:val="000000"/>
                      <w:sz w:val="16"/>
                      <w:szCs w:val="16"/>
                    </w:rPr>
                    <w:pPrChange w:id="6276" w:author="King, Darryl" w:date="2021-09-23T10:38:00Z">
                      <w:pPr>
                        <w:autoSpaceDE w:val="0"/>
                        <w:autoSpaceDN w:val="0"/>
                        <w:adjustRightInd w:val="0"/>
                        <w:spacing w:after="0" w:line="240" w:lineRule="auto"/>
                        <w:ind w:right="10"/>
                        <w:jc w:val="right"/>
                      </w:pPr>
                    </w:pPrChange>
                  </w:pPr>
                  <w:del w:id="6277" w:author="King, Darryl" w:date="2021-09-23T10:37:00Z">
                    <w:r w:rsidRPr="00BB7090" w:rsidDel="00CE24DF">
                      <w:rPr>
                        <w:rFonts w:asciiTheme="majorHAnsi" w:hAnsiTheme="majorHAnsi" w:cstheme="majorHAnsi"/>
                        <w:color w:val="000000"/>
                        <w:sz w:val="16"/>
                        <w:szCs w:val="16"/>
                      </w:rPr>
                      <w:delText>0.0000</w:delText>
                    </w:r>
                  </w:del>
                </w:p>
              </w:tc>
            </w:tr>
            <w:tr w:rsidR="00BB7090" w:rsidRPr="00BB7090" w:rsidDel="00CE24DF" w14:paraId="32B5A2D8" w14:textId="2CDFE443" w:rsidTr="00065FB3">
              <w:trPr>
                <w:trHeight w:hRule="exact" w:val="57"/>
                <w:jc w:val="center"/>
                <w:del w:id="6278" w:author="King, Darryl" w:date="2021-09-23T10:37:00Z"/>
              </w:trPr>
              <w:tc>
                <w:tcPr>
                  <w:tcW w:w="2017" w:type="dxa"/>
                  <w:tcBorders>
                    <w:top w:val="nil"/>
                    <w:left w:val="nil"/>
                    <w:bottom w:val="double" w:sz="6" w:space="2" w:color="auto"/>
                    <w:right w:val="nil"/>
                  </w:tcBorders>
                  <w:vAlign w:val="bottom"/>
                </w:tcPr>
                <w:p w14:paraId="324F92BD" w14:textId="17FE474D" w:rsidR="00BB7090" w:rsidRPr="00BB7090" w:rsidDel="00CE24DF" w:rsidRDefault="00BB7090">
                  <w:pPr>
                    <w:pStyle w:val="ListBullet"/>
                    <w:numPr>
                      <w:ilvl w:val="0"/>
                      <w:numId w:val="0"/>
                    </w:numPr>
                    <w:ind w:left="216" w:hanging="216"/>
                    <w:rPr>
                      <w:del w:id="6279" w:author="King, Darryl" w:date="2021-09-23T10:37:00Z"/>
                      <w:rFonts w:asciiTheme="majorHAnsi" w:hAnsiTheme="majorHAnsi" w:cstheme="majorHAnsi"/>
                      <w:color w:val="000000"/>
                      <w:sz w:val="16"/>
                      <w:szCs w:val="16"/>
                    </w:rPr>
                    <w:pPrChange w:id="6280" w:author="King, Darryl" w:date="2021-09-23T10:38:00Z">
                      <w:pPr>
                        <w:autoSpaceDE w:val="0"/>
                        <w:autoSpaceDN w:val="0"/>
                        <w:adjustRightInd w:val="0"/>
                        <w:spacing w:after="0" w:line="240" w:lineRule="auto"/>
                      </w:pPr>
                    </w:pPrChange>
                  </w:pPr>
                </w:p>
              </w:tc>
              <w:tc>
                <w:tcPr>
                  <w:tcW w:w="1103" w:type="dxa"/>
                  <w:tcBorders>
                    <w:top w:val="nil"/>
                    <w:left w:val="nil"/>
                    <w:bottom w:val="double" w:sz="6" w:space="2" w:color="auto"/>
                    <w:right w:val="nil"/>
                  </w:tcBorders>
                  <w:vAlign w:val="bottom"/>
                </w:tcPr>
                <w:p w14:paraId="31BD1ED3" w14:textId="11021C15" w:rsidR="00BB7090" w:rsidRPr="00BB7090" w:rsidDel="00CE24DF" w:rsidRDefault="00BB7090">
                  <w:pPr>
                    <w:pStyle w:val="ListBullet"/>
                    <w:numPr>
                      <w:ilvl w:val="0"/>
                      <w:numId w:val="0"/>
                    </w:numPr>
                    <w:ind w:left="216" w:hanging="216"/>
                    <w:rPr>
                      <w:del w:id="6281" w:author="King, Darryl" w:date="2021-09-23T10:37:00Z"/>
                      <w:rFonts w:asciiTheme="majorHAnsi" w:hAnsiTheme="majorHAnsi" w:cstheme="majorHAnsi"/>
                      <w:color w:val="000000"/>
                      <w:sz w:val="16"/>
                      <w:szCs w:val="16"/>
                    </w:rPr>
                    <w:pPrChange w:id="6282" w:author="King, Darryl" w:date="2021-09-23T10:38:00Z">
                      <w:pPr>
                        <w:autoSpaceDE w:val="0"/>
                        <w:autoSpaceDN w:val="0"/>
                        <w:adjustRightInd w:val="0"/>
                        <w:spacing w:after="0" w:line="240" w:lineRule="auto"/>
                      </w:pPr>
                    </w:pPrChange>
                  </w:pPr>
                </w:p>
              </w:tc>
              <w:tc>
                <w:tcPr>
                  <w:tcW w:w="1207" w:type="dxa"/>
                  <w:tcBorders>
                    <w:top w:val="nil"/>
                    <w:left w:val="nil"/>
                    <w:bottom w:val="double" w:sz="6" w:space="2" w:color="auto"/>
                    <w:right w:val="nil"/>
                  </w:tcBorders>
                  <w:vAlign w:val="bottom"/>
                </w:tcPr>
                <w:p w14:paraId="3F545E0B" w14:textId="18FC1392" w:rsidR="00BB7090" w:rsidRPr="00BB7090" w:rsidDel="00CE24DF" w:rsidRDefault="00BB7090">
                  <w:pPr>
                    <w:pStyle w:val="ListBullet"/>
                    <w:numPr>
                      <w:ilvl w:val="0"/>
                      <w:numId w:val="0"/>
                    </w:numPr>
                    <w:ind w:left="216" w:hanging="216"/>
                    <w:rPr>
                      <w:del w:id="6283" w:author="King, Darryl" w:date="2021-09-23T10:37:00Z"/>
                      <w:rFonts w:asciiTheme="majorHAnsi" w:hAnsiTheme="majorHAnsi" w:cstheme="majorHAnsi"/>
                      <w:color w:val="000000"/>
                      <w:sz w:val="16"/>
                      <w:szCs w:val="16"/>
                    </w:rPr>
                    <w:pPrChange w:id="6284" w:author="King, Darryl" w:date="2021-09-23T10:38:00Z">
                      <w:pPr>
                        <w:autoSpaceDE w:val="0"/>
                        <w:autoSpaceDN w:val="0"/>
                        <w:adjustRightInd w:val="0"/>
                        <w:spacing w:after="0" w:line="240" w:lineRule="auto"/>
                        <w:jc w:val="center"/>
                      </w:pPr>
                    </w:pPrChange>
                  </w:pPr>
                </w:p>
              </w:tc>
              <w:tc>
                <w:tcPr>
                  <w:tcW w:w="1208" w:type="dxa"/>
                  <w:tcBorders>
                    <w:top w:val="nil"/>
                    <w:left w:val="nil"/>
                    <w:bottom w:val="double" w:sz="6" w:space="2" w:color="auto"/>
                    <w:right w:val="nil"/>
                  </w:tcBorders>
                  <w:vAlign w:val="bottom"/>
                </w:tcPr>
                <w:p w14:paraId="22A89A39" w14:textId="19877586" w:rsidR="00BB7090" w:rsidRPr="00BB7090" w:rsidDel="00CE24DF" w:rsidRDefault="00BB7090">
                  <w:pPr>
                    <w:pStyle w:val="ListBullet"/>
                    <w:numPr>
                      <w:ilvl w:val="0"/>
                      <w:numId w:val="0"/>
                    </w:numPr>
                    <w:ind w:left="216" w:hanging="216"/>
                    <w:rPr>
                      <w:del w:id="6285" w:author="King, Darryl" w:date="2021-09-23T10:37:00Z"/>
                      <w:rFonts w:asciiTheme="majorHAnsi" w:hAnsiTheme="majorHAnsi" w:cstheme="majorHAnsi"/>
                      <w:color w:val="000000"/>
                      <w:sz w:val="16"/>
                      <w:szCs w:val="16"/>
                    </w:rPr>
                    <w:pPrChange w:id="6286" w:author="King, Darryl" w:date="2021-09-23T10:38:00Z">
                      <w:pPr>
                        <w:autoSpaceDE w:val="0"/>
                        <w:autoSpaceDN w:val="0"/>
                        <w:adjustRightInd w:val="0"/>
                        <w:spacing w:after="0" w:line="240" w:lineRule="auto"/>
                        <w:jc w:val="center"/>
                      </w:pPr>
                    </w:pPrChange>
                  </w:pPr>
                </w:p>
              </w:tc>
              <w:tc>
                <w:tcPr>
                  <w:tcW w:w="997" w:type="dxa"/>
                  <w:tcBorders>
                    <w:top w:val="nil"/>
                    <w:left w:val="nil"/>
                    <w:bottom w:val="double" w:sz="6" w:space="2" w:color="auto"/>
                    <w:right w:val="nil"/>
                  </w:tcBorders>
                  <w:vAlign w:val="bottom"/>
                </w:tcPr>
                <w:p w14:paraId="39314876" w14:textId="7CB452F8" w:rsidR="00BB7090" w:rsidRPr="00BB7090" w:rsidDel="00CE24DF" w:rsidRDefault="00BB7090">
                  <w:pPr>
                    <w:pStyle w:val="ListBullet"/>
                    <w:numPr>
                      <w:ilvl w:val="0"/>
                      <w:numId w:val="0"/>
                    </w:numPr>
                    <w:ind w:left="216" w:hanging="216"/>
                    <w:rPr>
                      <w:del w:id="6287" w:author="King, Darryl" w:date="2021-09-23T10:37:00Z"/>
                      <w:rFonts w:asciiTheme="majorHAnsi" w:hAnsiTheme="majorHAnsi" w:cstheme="majorHAnsi"/>
                      <w:color w:val="000000"/>
                      <w:sz w:val="16"/>
                      <w:szCs w:val="16"/>
                    </w:rPr>
                    <w:pPrChange w:id="6288" w:author="King, Darryl" w:date="2021-09-23T10:38:00Z">
                      <w:pPr>
                        <w:autoSpaceDE w:val="0"/>
                        <w:autoSpaceDN w:val="0"/>
                        <w:adjustRightInd w:val="0"/>
                        <w:spacing w:after="0" w:line="240" w:lineRule="auto"/>
                      </w:pPr>
                    </w:pPrChange>
                  </w:pPr>
                </w:p>
              </w:tc>
            </w:tr>
            <w:tr w:rsidR="00BB7090" w:rsidRPr="00BB7090" w:rsidDel="00CE24DF" w14:paraId="4574E73D" w14:textId="52FFAF69" w:rsidTr="00065FB3">
              <w:trPr>
                <w:trHeight w:hRule="exact" w:val="135"/>
                <w:jc w:val="center"/>
                <w:del w:id="6289" w:author="King, Darryl" w:date="2021-09-23T10:37:00Z"/>
              </w:trPr>
              <w:tc>
                <w:tcPr>
                  <w:tcW w:w="2017" w:type="dxa"/>
                  <w:tcBorders>
                    <w:top w:val="nil"/>
                    <w:left w:val="nil"/>
                    <w:bottom w:val="nil"/>
                    <w:right w:val="nil"/>
                  </w:tcBorders>
                  <w:vAlign w:val="bottom"/>
                </w:tcPr>
                <w:p w14:paraId="7D351959" w14:textId="2444B509" w:rsidR="00BB7090" w:rsidRPr="00BB7090" w:rsidDel="00CE24DF" w:rsidRDefault="00BB7090">
                  <w:pPr>
                    <w:pStyle w:val="ListBullet"/>
                    <w:numPr>
                      <w:ilvl w:val="0"/>
                      <w:numId w:val="0"/>
                    </w:numPr>
                    <w:ind w:left="216" w:hanging="216"/>
                    <w:rPr>
                      <w:del w:id="6290" w:author="King, Darryl" w:date="2021-09-23T10:37:00Z"/>
                      <w:rFonts w:asciiTheme="majorHAnsi" w:hAnsiTheme="majorHAnsi" w:cstheme="majorHAnsi"/>
                      <w:color w:val="000000"/>
                      <w:sz w:val="16"/>
                      <w:szCs w:val="16"/>
                    </w:rPr>
                    <w:pPrChange w:id="6291" w:author="King, Darryl" w:date="2021-09-23T10:38:00Z">
                      <w:pPr>
                        <w:autoSpaceDE w:val="0"/>
                        <w:autoSpaceDN w:val="0"/>
                        <w:adjustRightInd w:val="0"/>
                        <w:spacing w:after="0" w:line="240" w:lineRule="auto"/>
                        <w:jc w:val="center"/>
                      </w:pPr>
                    </w:pPrChange>
                  </w:pPr>
                </w:p>
              </w:tc>
              <w:tc>
                <w:tcPr>
                  <w:tcW w:w="1103" w:type="dxa"/>
                  <w:tcBorders>
                    <w:top w:val="nil"/>
                    <w:left w:val="nil"/>
                    <w:bottom w:val="nil"/>
                    <w:right w:val="nil"/>
                  </w:tcBorders>
                  <w:vAlign w:val="bottom"/>
                </w:tcPr>
                <w:p w14:paraId="791A6636" w14:textId="7AE1D3D0" w:rsidR="00BB7090" w:rsidRPr="00BB7090" w:rsidDel="00CE24DF" w:rsidRDefault="00BB7090">
                  <w:pPr>
                    <w:pStyle w:val="ListBullet"/>
                    <w:numPr>
                      <w:ilvl w:val="0"/>
                      <w:numId w:val="0"/>
                    </w:numPr>
                    <w:ind w:left="216" w:hanging="216"/>
                    <w:rPr>
                      <w:del w:id="6292" w:author="King, Darryl" w:date="2021-09-23T10:37:00Z"/>
                      <w:rFonts w:asciiTheme="majorHAnsi" w:hAnsiTheme="majorHAnsi" w:cstheme="majorHAnsi"/>
                      <w:color w:val="000000"/>
                      <w:sz w:val="16"/>
                      <w:szCs w:val="16"/>
                    </w:rPr>
                    <w:pPrChange w:id="6293" w:author="King, Darryl" w:date="2021-09-23T10:38:00Z">
                      <w:pPr>
                        <w:autoSpaceDE w:val="0"/>
                        <w:autoSpaceDN w:val="0"/>
                        <w:adjustRightInd w:val="0"/>
                        <w:spacing w:after="0" w:line="240" w:lineRule="auto"/>
                        <w:jc w:val="center"/>
                      </w:pPr>
                    </w:pPrChange>
                  </w:pPr>
                </w:p>
              </w:tc>
              <w:tc>
                <w:tcPr>
                  <w:tcW w:w="1207" w:type="dxa"/>
                  <w:tcBorders>
                    <w:top w:val="nil"/>
                    <w:left w:val="nil"/>
                    <w:bottom w:val="nil"/>
                    <w:right w:val="nil"/>
                  </w:tcBorders>
                  <w:vAlign w:val="bottom"/>
                </w:tcPr>
                <w:p w14:paraId="04D021A1" w14:textId="4487BF95" w:rsidR="00BB7090" w:rsidRPr="00BB7090" w:rsidDel="00CE24DF" w:rsidRDefault="00BB7090">
                  <w:pPr>
                    <w:pStyle w:val="ListBullet"/>
                    <w:numPr>
                      <w:ilvl w:val="0"/>
                      <w:numId w:val="0"/>
                    </w:numPr>
                    <w:ind w:left="216" w:hanging="216"/>
                    <w:rPr>
                      <w:del w:id="6294" w:author="King, Darryl" w:date="2021-09-23T10:37:00Z"/>
                      <w:rFonts w:asciiTheme="majorHAnsi" w:hAnsiTheme="majorHAnsi" w:cstheme="majorHAnsi"/>
                      <w:color w:val="000000"/>
                      <w:sz w:val="16"/>
                      <w:szCs w:val="16"/>
                    </w:rPr>
                    <w:pPrChange w:id="6295" w:author="King, Darryl" w:date="2021-09-23T10:38:00Z">
                      <w:pPr>
                        <w:autoSpaceDE w:val="0"/>
                        <w:autoSpaceDN w:val="0"/>
                        <w:adjustRightInd w:val="0"/>
                        <w:spacing w:after="0" w:line="240" w:lineRule="auto"/>
                        <w:jc w:val="center"/>
                      </w:pPr>
                    </w:pPrChange>
                  </w:pPr>
                </w:p>
              </w:tc>
              <w:tc>
                <w:tcPr>
                  <w:tcW w:w="1208" w:type="dxa"/>
                  <w:tcBorders>
                    <w:top w:val="nil"/>
                    <w:left w:val="nil"/>
                    <w:bottom w:val="nil"/>
                    <w:right w:val="nil"/>
                  </w:tcBorders>
                  <w:vAlign w:val="bottom"/>
                </w:tcPr>
                <w:p w14:paraId="3FA6C247" w14:textId="26CD9C0F" w:rsidR="00BB7090" w:rsidRPr="00BB7090" w:rsidDel="00CE24DF" w:rsidRDefault="00BB7090">
                  <w:pPr>
                    <w:pStyle w:val="ListBullet"/>
                    <w:numPr>
                      <w:ilvl w:val="0"/>
                      <w:numId w:val="0"/>
                    </w:numPr>
                    <w:ind w:left="216" w:hanging="216"/>
                    <w:rPr>
                      <w:del w:id="6296" w:author="King, Darryl" w:date="2021-09-23T10:37:00Z"/>
                      <w:rFonts w:asciiTheme="majorHAnsi" w:hAnsiTheme="majorHAnsi" w:cstheme="majorHAnsi"/>
                      <w:color w:val="000000"/>
                      <w:sz w:val="16"/>
                      <w:szCs w:val="16"/>
                    </w:rPr>
                    <w:pPrChange w:id="6297" w:author="King, Darryl" w:date="2021-09-23T10:38:00Z">
                      <w:pPr>
                        <w:autoSpaceDE w:val="0"/>
                        <w:autoSpaceDN w:val="0"/>
                        <w:adjustRightInd w:val="0"/>
                        <w:spacing w:after="0" w:line="240" w:lineRule="auto"/>
                        <w:jc w:val="center"/>
                      </w:pPr>
                    </w:pPrChange>
                  </w:pPr>
                </w:p>
              </w:tc>
              <w:tc>
                <w:tcPr>
                  <w:tcW w:w="997" w:type="dxa"/>
                  <w:tcBorders>
                    <w:top w:val="nil"/>
                    <w:left w:val="nil"/>
                    <w:bottom w:val="nil"/>
                    <w:right w:val="nil"/>
                  </w:tcBorders>
                  <w:vAlign w:val="bottom"/>
                </w:tcPr>
                <w:p w14:paraId="7B77FEBF" w14:textId="38E8B8A0" w:rsidR="00BB7090" w:rsidRPr="00BB7090" w:rsidDel="00CE24DF" w:rsidRDefault="00BB7090">
                  <w:pPr>
                    <w:pStyle w:val="ListBullet"/>
                    <w:numPr>
                      <w:ilvl w:val="0"/>
                      <w:numId w:val="0"/>
                    </w:numPr>
                    <w:ind w:left="216" w:hanging="216"/>
                    <w:rPr>
                      <w:del w:id="6298" w:author="King, Darryl" w:date="2021-09-23T10:37:00Z"/>
                      <w:rFonts w:asciiTheme="majorHAnsi" w:hAnsiTheme="majorHAnsi" w:cstheme="majorHAnsi"/>
                      <w:color w:val="000000"/>
                      <w:sz w:val="16"/>
                      <w:szCs w:val="16"/>
                    </w:rPr>
                    <w:pPrChange w:id="6299" w:author="King, Darryl" w:date="2021-09-23T10:38:00Z">
                      <w:pPr>
                        <w:autoSpaceDE w:val="0"/>
                        <w:autoSpaceDN w:val="0"/>
                        <w:adjustRightInd w:val="0"/>
                        <w:spacing w:after="0" w:line="240" w:lineRule="auto"/>
                        <w:jc w:val="center"/>
                      </w:pPr>
                    </w:pPrChange>
                  </w:pPr>
                </w:p>
              </w:tc>
            </w:tr>
            <w:tr w:rsidR="00BB7090" w:rsidRPr="00BB7090" w:rsidDel="00CE24DF" w14:paraId="263BFD1C" w14:textId="4E9E466D" w:rsidTr="00065FB3">
              <w:trPr>
                <w:trHeight w:val="57"/>
                <w:jc w:val="center"/>
                <w:del w:id="6300" w:author="King, Darryl" w:date="2021-09-23T10:37:00Z"/>
              </w:trPr>
              <w:tc>
                <w:tcPr>
                  <w:tcW w:w="2017" w:type="dxa"/>
                  <w:tcBorders>
                    <w:top w:val="nil"/>
                    <w:left w:val="nil"/>
                    <w:bottom w:val="nil"/>
                    <w:right w:val="nil"/>
                  </w:tcBorders>
                  <w:vAlign w:val="bottom"/>
                </w:tcPr>
                <w:p w14:paraId="30D7E0C2" w14:textId="3377F3C7" w:rsidR="00BB7090" w:rsidRPr="00BB7090" w:rsidDel="00CE24DF" w:rsidRDefault="00BB7090">
                  <w:pPr>
                    <w:pStyle w:val="ListBullet"/>
                    <w:numPr>
                      <w:ilvl w:val="0"/>
                      <w:numId w:val="0"/>
                    </w:numPr>
                    <w:ind w:left="216" w:hanging="216"/>
                    <w:rPr>
                      <w:del w:id="6301" w:author="King, Darryl" w:date="2021-09-23T10:37:00Z"/>
                      <w:rFonts w:asciiTheme="majorHAnsi" w:hAnsiTheme="majorHAnsi" w:cstheme="majorHAnsi"/>
                      <w:color w:val="000000"/>
                      <w:sz w:val="16"/>
                      <w:szCs w:val="16"/>
                    </w:rPr>
                    <w:pPrChange w:id="6302" w:author="King, Darryl" w:date="2021-09-23T10:38:00Z">
                      <w:pPr>
                        <w:autoSpaceDE w:val="0"/>
                        <w:autoSpaceDN w:val="0"/>
                        <w:adjustRightInd w:val="0"/>
                        <w:spacing w:after="0" w:line="240" w:lineRule="auto"/>
                      </w:pPr>
                    </w:pPrChange>
                  </w:pPr>
                  <w:del w:id="6303" w:author="King, Darryl" w:date="2021-09-23T10:37:00Z">
                    <w:r w:rsidRPr="00BB7090" w:rsidDel="00CE24DF">
                      <w:rPr>
                        <w:rFonts w:asciiTheme="majorHAnsi" w:hAnsiTheme="majorHAnsi" w:cstheme="majorHAnsi"/>
                        <w:color w:val="000000"/>
                        <w:sz w:val="16"/>
                        <w:szCs w:val="16"/>
                      </w:rPr>
                      <w:delText>R-squared</w:delText>
                    </w:r>
                  </w:del>
                </w:p>
              </w:tc>
              <w:tc>
                <w:tcPr>
                  <w:tcW w:w="1103" w:type="dxa"/>
                  <w:tcBorders>
                    <w:top w:val="nil"/>
                    <w:left w:val="nil"/>
                    <w:bottom w:val="nil"/>
                    <w:right w:val="nil"/>
                  </w:tcBorders>
                  <w:vAlign w:val="bottom"/>
                </w:tcPr>
                <w:p w14:paraId="64D644E5" w14:textId="1199925F" w:rsidR="00BB7090" w:rsidRPr="00BB7090" w:rsidDel="00CE24DF" w:rsidRDefault="00BB7090">
                  <w:pPr>
                    <w:pStyle w:val="ListBullet"/>
                    <w:numPr>
                      <w:ilvl w:val="0"/>
                      <w:numId w:val="0"/>
                    </w:numPr>
                    <w:ind w:left="216" w:hanging="216"/>
                    <w:rPr>
                      <w:del w:id="6304" w:author="King, Darryl" w:date="2021-09-23T10:37:00Z"/>
                      <w:rFonts w:asciiTheme="majorHAnsi" w:hAnsiTheme="majorHAnsi" w:cstheme="majorHAnsi"/>
                      <w:color w:val="000000"/>
                      <w:sz w:val="16"/>
                      <w:szCs w:val="16"/>
                    </w:rPr>
                    <w:pPrChange w:id="6305" w:author="King, Darryl" w:date="2021-09-23T10:38:00Z">
                      <w:pPr>
                        <w:autoSpaceDE w:val="0"/>
                        <w:autoSpaceDN w:val="0"/>
                        <w:adjustRightInd w:val="0"/>
                        <w:spacing w:after="0" w:line="240" w:lineRule="auto"/>
                        <w:ind w:right="10"/>
                        <w:jc w:val="right"/>
                      </w:pPr>
                    </w:pPrChange>
                  </w:pPr>
                  <w:del w:id="6306" w:author="King, Darryl" w:date="2021-09-23T10:37:00Z">
                    <w:r w:rsidRPr="00BB7090" w:rsidDel="00CE24DF">
                      <w:rPr>
                        <w:rFonts w:asciiTheme="majorHAnsi" w:hAnsiTheme="majorHAnsi" w:cstheme="majorHAnsi"/>
                        <w:color w:val="000000"/>
                        <w:sz w:val="16"/>
                        <w:szCs w:val="16"/>
                      </w:rPr>
                      <w:delText>0.927939</w:delText>
                    </w:r>
                  </w:del>
                </w:p>
              </w:tc>
              <w:tc>
                <w:tcPr>
                  <w:tcW w:w="2415" w:type="dxa"/>
                  <w:gridSpan w:val="2"/>
                  <w:tcBorders>
                    <w:top w:val="nil"/>
                    <w:left w:val="nil"/>
                    <w:bottom w:val="nil"/>
                    <w:right w:val="nil"/>
                  </w:tcBorders>
                  <w:vAlign w:val="bottom"/>
                </w:tcPr>
                <w:p w14:paraId="0B1DFDE8" w14:textId="164B9422" w:rsidR="00BB7090" w:rsidRPr="00BB7090" w:rsidDel="00CE24DF" w:rsidRDefault="00BB7090">
                  <w:pPr>
                    <w:pStyle w:val="ListBullet"/>
                    <w:numPr>
                      <w:ilvl w:val="0"/>
                      <w:numId w:val="0"/>
                    </w:numPr>
                    <w:ind w:left="216" w:hanging="216"/>
                    <w:rPr>
                      <w:del w:id="6307" w:author="King, Darryl" w:date="2021-09-23T10:37:00Z"/>
                      <w:rFonts w:asciiTheme="majorHAnsi" w:hAnsiTheme="majorHAnsi" w:cstheme="majorHAnsi"/>
                      <w:color w:val="000000"/>
                      <w:sz w:val="16"/>
                      <w:szCs w:val="16"/>
                    </w:rPr>
                    <w:pPrChange w:id="6308" w:author="King, Darryl" w:date="2021-09-23T10:38:00Z">
                      <w:pPr>
                        <w:autoSpaceDE w:val="0"/>
                        <w:autoSpaceDN w:val="0"/>
                        <w:adjustRightInd w:val="0"/>
                        <w:spacing w:after="0" w:line="240" w:lineRule="auto"/>
                        <w:ind w:right="10"/>
                      </w:pPr>
                    </w:pPrChange>
                  </w:pPr>
                  <w:del w:id="6309" w:author="King, Darryl" w:date="2021-09-23T10:37:00Z">
                    <w:r w:rsidRPr="00BB7090" w:rsidDel="00CE24DF">
                      <w:rPr>
                        <w:rFonts w:asciiTheme="majorHAnsi" w:hAnsiTheme="majorHAnsi" w:cstheme="majorHAnsi"/>
                        <w:color w:val="000000"/>
                        <w:sz w:val="16"/>
                        <w:szCs w:val="16"/>
                      </w:rPr>
                      <w:delText>    Mean dependent variable</w:delText>
                    </w:r>
                  </w:del>
                </w:p>
              </w:tc>
              <w:tc>
                <w:tcPr>
                  <w:tcW w:w="997" w:type="dxa"/>
                  <w:tcBorders>
                    <w:top w:val="nil"/>
                    <w:left w:val="nil"/>
                    <w:bottom w:val="nil"/>
                    <w:right w:val="nil"/>
                  </w:tcBorders>
                  <w:vAlign w:val="bottom"/>
                </w:tcPr>
                <w:p w14:paraId="18A2524C" w14:textId="506BB226" w:rsidR="00BB7090" w:rsidRPr="00BB7090" w:rsidDel="00CE24DF" w:rsidRDefault="00BB7090">
                  <w:pPr>
                    <w:pStyle w:val="ListBullet"/>
                    <w:numPr>
                      <w:ilvl w:val="0"/>
                      <w:numId w:val="0"/>
                    </w:numPr>
                    <w:ind w:left="216" w:hanging="216"/>
                    <w:rPr>
                      <w:del w:id="6310" w:author="King, Darryl" w:date="2021-09-23T10:37:00Z"/>
                      <w:rFonts w:asciiTheme="majorHAnsi" w:hAnsiTheme="majorHAnsi" w:cstheme="majorHAnsi"/>
                      <w:color w:val="000000"/>
                      <w:sz w:val="16"/>
                      <w:szCs w:val="16"/>
                    </w:rPr>
                    <w:pPrChange w:id="6311" w:author="King, Darryl" w:date="2021-09-23T10:38:00Z">
                      <w:pPr>
                        <w:autoSpaceDE w:val="0"/>
                        <w:autoSpaceDN w:val="0"/>
                        <w:adjustRightInd w:val="0"/>
                        <w:spacing w:after="0" w:line="240" w:lineRule="auto"/>
                        <w:ind w:right="10"/>
                        <w:jc w:val="right"/>
                      </w:pPr>
                    </w:pPrChange>
                  </w:pPr>
                  <w:del w:id="6312" w:author="King, Darryl" w:date="2021-09-23T10:37:00Z">
                    <w:r w:rsidRPr="00BB7090" w:rsidDel="00CE24DF">
                      <w:rPr>
                        <w:rFonts w:asciiTheme="majorHAnsi" w:hAnsiTheme="majorHAnsi" w:cstheme="majorHAnsi"/>
                        <w:color w:val="000000"/>
                        <w:sz w:val="16"/>
                        <w:szCs w:val="16"/>
                      </w:rPr>
                      <w:delText>60783.22</w:delText>
                    </w:r>
                  </w:del>
                </w:p>
              </w:tc>
            </w:tr>
            <w:tr w:rsidR="00BB7090" w:rsidRPr="00BB7090" w:rsidDel="00CE24DF" w14:paraId="14713D62" w14:textId="286268BC" w:rsidTr="00065FB3">
              <w:trPr>
                <w:trHeight w:val="57"/>
                <w:jc w:val="center"/>
                <w:del w:id="6313" w:author="King, Darryl" w:date="2021-09-23T10:37:00Z"/>
              </w:trPr>
              <w:tc>
                <w:tcPr>
                  <w:tcW w:w="2017" w:type="dxa"/>
                  <w:tcBorders>
                    <w:top w:val="nil"/>
                    <w:left w:val="nil"/>
                    <w:bottom w:val="nil"/>
                    <w:right w:val="nil"/>
                  </w:tcBorders>
                  <w:vAlign w:val="bottom"/>
                </w:tcPr>
                <w:p w14:paraId="6669EA4B" w14:textId="1A5F23F0" w:rsidR="00BB7090" w:rsidRPr="00BB7090" w:rsidDel="00CE24DF" w:rsidRDefault="00BB7090">
                  <w:pPr>
                    <w:pStyle w:val="ListBullet"/>
                    <w:numPr>
                      <w:ilvl w:val="0"/>
                      <w:numId w:val="0"/>
                    </w:numPr>
                    <w:ind w:left="216" w:hanging="216"/>
                    <w:rPr>
                      <w:del w:id="6314" w:author="King, Darryl" w:date="2021-09-23T10:37:00Z"/>
                      <w:rFonts w:asciiTheme="majorHAnsi" w:hAnsiTheme="majorHAnsi" w:cstheme="majorHAnsi"/>
                      <w:color w:val="000000"/>
                      <w:sz w:val="16"/>
                      <w:szCs w:val="16"/>
                    </w:rPr>
                    <w:pPrChange w:id="6315" w:author="King, Darryl" w:date="2021-09-23T10:38:00Z">
                      <w:pPr>
                        <w:autoSpaceDE w:val="0"/>
                        <w:autoSpaceDN w:val="0"/>
                        <w:adjustRightInd w:val="0"/>
                        <w:spacing w:after="0" w:line="240" w:lineRule="auto"/>
                      </w:pPr>
                    </w:pPrChange>
                  </w:pPr>
                  <w:del w:id="6316" w:author="King, Darryl" w:date="2021-09-23T10:37:00Z">
                    <w:r w:rsidRPr="00BB7090" w:rsidDel="00CE24DF">
                      <w:rPr>
                        <w:rFonts w:asciiTheme="majorHAnsi" w:hAnsiTheme="majorHAnsi" w:cstheme="majorHAnsi"/>
                        <w:color w:val="000000"/>
                        <w:sz w:val="16"/>
                        <w:szCs w:val="16"/>
                      </w:rPr>
                      <w:delText>Adjusted R-squared</w:delText>
                    </w:r>
                  </w:del>
                </w:p>
              </w:tc>
              <w:tc>
                <w:tcPr>
                  <w:tcW w:w="1103" w:type="dxa"/>
                  <w:tcBorders>
                    <w:top w:val="nil"/>
                    <w:left w:val="nil"/>
                    <w:bottom w:val="nil"/>
                    <w:right w:val="nil"/>
                  </w:tcBorders>
                  <w:vAlign w:val="bottom"/>
                </w:tcPr>
                <w:p w14:paraId="084E3842" w14:textId="42EFF00F" w:rsidR="00BB7090" w:rsidRPr="00BB7090" w:rsidDel="00CE24DF" w:rsidRDefault="00BB7090">
                  <w:pPr>
                    <w:pStyle w:val="ListBullet"/>
                    <w:numPr>
                      <w:ilvl w:val="0"/>
                      <w:numId w:val="0"/>
                    </w:numPr>
                    <w:ind w:left="216" w:hanging="216"/>
                    <w:rPr>
                      <w:del w:id="6317" w:author="King, Darryl" w:date="2021-09-23T10:37:00Z"/>
                      <w:rFonts w:asciiTheme="majorHAnsi" w:hAnsiTheme="majorHAnsi" w:cstheme="majorHAnsi"/>
                      <w:color w:val="000000"/>
                      <w:sz w:val="16"/>
                      <w:szCs w:val="16"/>
                    </w:rPr>
                    <w:pPrChange w:id="6318" w:author="King, Darryl" w:date="2021-09-23T10:38:00Z">
                      <w:pPr>
                        <w:autoSpaceDE w:val="0"/>
                        <w:autoSpaceDN w:val="0"/>
                        <w:adjustRightInd w:val="0"/>
                        <w:spacing w:after="0" w:line="240" w:lineRule="auto"/>
                        <w:ind w:right="10"/>
                        <w:jc w:val="right"/>
                      </w:pPr>
                    </w:pPrChange>
                  </w:pPr>
                  <w:del w:id="6319" w:author="King, Darryl" w:date="2021-09-23T10:37:00Z">
                    <w:r w:rsidRPr="00BB7090" w:rsidDel="00CE24DF">
                      <w:rPr>
                        <w:rFonts w:asciiTheme="majorHAnsi" w:hAnsiTheme="majorHAnsi" w:cstheme="majorHAnsi"/>
                        <w:color w:val="000000"/>
                        <w:sz w:val="16"/>
                        <w:szCs w:val="16"/>
                      </w:rPr>
                      <w:delText>0.919730</w:delText>
                    </w:r>
                  </w:del>
                </w:p>
              </w:tc>
              <w:tc>
                <w:tcPr>
                  <w:tcW w:w="2415" w:type="dxa"/>
                  <w:gridSpan w:val="2"/>
                  <w:tcBorders>
                    <w:top w:val="nil"/>
                    <w:left w:val="nil"/>
                    <w:bottom w:val="nil"/>
                    <w:right w:val="nil"/>
                  </w:tcBorders>
                  <w:vAlign w:val="bottom"/>
                </w:tcPr>
                <w:p w14:paraId="3BD0FCDD" w14:textId="71BD77F4" w:rsidR="00BB7090" w:rsidRPr="00BB7090" w:rsidDel="00CE24DF" w:rsidRDefault="00BB7090">
                  <w:pPr>
                    <w:pStyle w:val="ListBullet"/>
                    <w:numPr>
                      <w:ilvl w:val="0"/>
                      <w:numId w:val="0"/>
                    </w:numPr>
                    <w:ind w:left="216" w:hanging="216"/>
                    <w:rPr>
                      <w:del w:id="6320" w:author="King, Darryl" w:date="2021-09-23T10:37:00Z"/>
                      <w:rFonts w:asciiTheme="majorHAnsi" w:hAnsiTheme="majorHAnsi" w:cstheme="majorHAnsi"/>
                      <w:color w:val="000000"/>
                      <w:sz w:val="16"/>
                      <w:szCs w:val="16"/>
                    </w:rPr>
                    <w:pPrChange w:id="6321" w:author="King, Darryl" w:date="2021-09-23T10:38:00Z">
                      <w:pPr>
                        <w:autoSpaceDE w:val="0"/>
                        <w:autoSpaceDN w:val="0"/>
                        <w:adjustRightInd w:val="0"/>
                        <w:spacing w:after="0" w:line="240" w:lineRule="auto"/>
                        <w:ind w:right="10"/>
                      </w:pPr>
                    </w:pPrChange>
                  </w:pPr>
                  <w:del w:id="6322" w:author="King, Darryl" w:date="2021-09-23T10:37:00Z">
                    <w:r w:rsidRPr="00BB7090" w:rsidDel="00CE24DF">
                      <w:rPr>
                        <w:rFonts w:asciiTheme="majorHAnsi" w:hAnsiTheme="majorHAnsi" w:cstheme="majorHAnsi"/>
                        <w:color w:val="000000"/>
                        <w:sz w:val="16"/>
                        <w:szCs w:val="16"/>
                      </w:rPr>
                      <w:delText>    S.D. dependent variable</w:delText>
                    </w:r>
                  </w:del>
                </w:p>
              </w:tc>
              <w:tc>
                <w:tcPr>
                  <w:tcW w:w="997" w:type="dxa"/>
                  <w:tcBorders>
                    <w:top w:val="nil"/>
                    <w:left w:val="nil"/>
                    <w:bottom w:val="nil"/>
                    <w:right w:val="nil"/>
                  </w:tcBorders>
                  <w:vAlign w:val="bottom"/>
                </w:tcPr>
                <w:p w14:paraId="5B818FA9" w14:textId="4F73CBE8" w:rsidR="00BB7090" w:rsidRPr="00BB7090" w:rsidDel="00CE24DF" w:rsidRDefault="00BB7090">
                  <w:pPr>
                    <w:pStyle w:val="ListBullet"/>
                    <w:numPr>
                      <w:ilvl w:val="0"/>
                      <w:numId w:val="0"/>
                    </w:numPr>
                    <w:ind w:left="216" w:hanging="216"/>
                    <w:rPr>
                      <w:del w:id="6323" w:author="King, Darryl" w:date="2021-09-23T10:37:00Z"/>
                      <w:rFonts w:asciiTheme="majorHAnsi" w:hAnsiTheme="majorHAnsi" w:cstheme="majorHAnsi"/>
                      <w:color w:val="000000"/>
                      <w:sz w:val="16"/>
                      <w:szCs w:val="16"/>
                    </w:rPr>
                    <w:pPrChange w:id="6324" w:author="King, Darryl" w:date="2021-09-23T10:38:00Z">
                      <w:pPr>
                        <w:autoSpaceDE w:val="0"/>
                        <w:autoSpaceDN w:val="0"/>
                        <w:adjustRightInd w:val="0"/>
                        <w:spacing w:after="0" w:line="240" w:lineRule="auto"/>
                        <w:ind w:right="10"/>
                        <w:jc w:val="right"/>
                      </w:pPr>
                    </w:pPrChange>
                  </w:pPr>
                  <w:del w:id="6325" w:author="King, Darryl" w:date="2021-09-23T10:37:00Z">
                    <w:r w:rsidRPr="00BB7090" w:rsidDel="00CE24DF">
                      <w:rPr>
                        <w:rFonts w:asciiTheme="majorHAnsi" w:hAnsiTheme="majorHAnsi" w:cstheme="majorHAnsi"/>
                        <w:color w:val="000000"/>
                        <w:sz w:val="16"/>
                        <w:szCs w:val="16"/>
                      </w:rPr>
                      <w:delText>2213940.</w:delText>
                    </w:r>
                  </w:del>
                </w:p>
              </w:tc>
            </w:tr>
            <w:tr w:rsidR="00BB7090" w:rsidRPr="00BB7090" w:rsidDel="00CE24DF" w14:paraId="05EE872A" w14:textId="7AE48D3E" w:rsidTr="00065FB3">
              <w:trPr>
                <w:trHeight w:val="57"/>
                <w:jc w:val="center"/>
                <w:del w:id="6326" w:author="King, Darryl" w:date="2021-09-23T10:37:00Z"/>
              </w:trPr>
              <w:tc>
                <w:tcPr>
                  <w:tcW w:w="2017" w:type="dxa"/>
                  <w:tcBorders>
                    <w:top w:val="nil"/>
                    <w:left w:val="nil"/>
                    <w:bottom w:val="nil"/>
                    <w:right w:val="nil"/>
                  </w:tcBorders>
                  <w:vAlign w:val="bottom"/>
                </w:tcPr>
                <w:p w14:paraId="574C9D29" w14:textId="0392AA45" w:rsidR="00BB7090" w:rsidRPr="00BB7090" w:rsidDel="00CE24DF" w:rsidRDefault="00BB7090">
                  <w:pPr>
                    <w:pStyle w:val="ListBullet"/>
                    <w:numPr>
                      <w:ilvl w:val="0"/>
                      <w:numId w:val="0"/>
                    </w:numPr>
                    <w:ind w:left="216" w:hanging="216"/>
                    <w:rPr>
                      <w:del w:id="6327" w:author="King, Darryl" w:date="2021-09-23T10:37:00Z"/>
                      <w:rFonts w:asciiTheme="majorHAnsi" w:hAnsiTheme="majorHAnsi" w:cstheme="majorHAnsi"/>
                      <w:color w:val="000000"/>
                      <w:sz w:val="16"/>
                      <w:szCs w:val="16"/>
                    </w:rPr>
                    <w:pPrChange w:id="6328" w:author="King, Darryl" w:date="2021-09-23T10:38:00Z">
                      <w:pPr>
                        <w:autoSpaceDE w:val="0"/>
                        <w:autoSpaceDN w:val="0"/>
                        <w:adjustRightInd w:val="0"/>
                        <w:spacing w:after="0" w:line="240" w:lineRule="auto"/>
                      </w:pPr>
                    </w:pPrChange>
                  </w:pPr>
                  <w:del w:id="6329" w:author="King, Darryl" w:date="2021-09-23T10:37:00Z">
                    <w:r w:rsidRPr="00BB7090" w:rsidDel="00CE24DF">
                      <w:rPr>
                        <w:rFonts w:asciiTheme="majorHAnsi" w:hAnsiTheme="majorHAnsi" w:cstheme="majorHAnsi"/>
                        <w:color w:val="000000"/>
                        <w:sz w:val="16"/>
                        <w:szCs w:val="16"/>
                      </w:rPr>
                      <w:delText>S.E. of regression</w:delText>
                    </w:r>
                  </w:del>
                </w:p>
              </w:tc>
              <w:tc>
                <w:tcPr>
                  <w:tcW w:w="1103" w:type="dxa"/>
                  <w:tcBorders>
                    <w:top w:val="nil"/>
                    <w:left w:val="nil"/>
                    <w:bottom w:val="nil"/>
                    <w:right w:val="nil"/>
                  </w:tcBorders>
                  <w:vAlign w:val="bottom"/>
                </w:tcPr>
                <w:p w14:paraId="31360F74" w14:textId="4ADC3433" w:rsidR="00BB7090" w:rsidRPr="00BB7090" w:rsidDel="00CE24DF" w:rsidRDefault="00BB7090">
                  <w:pPr>
                    <w:pStyle w:val="ListBullet"/>
                    <w:numPr>
                      <w:ilvl w:val="0"/>
                      <w:numId w:val="0"/>
                    </w:numPr>
                    <w:ind w:left="216" w:hanging="216"/>
                    <w:rPr>
                      <w:del w:id="6330" w:author="King, Darryl" w:date="2021-09-23T10:37:00Z"/>
                      <w:rFonts w:asciiTheme="majorHAnsi" w:hAnsiTheme="majorHAnsi" w:cstheme="majorHAnsi"/>
                      <w:color w:val="000000"/>
                      <w:sz w:val="16"/>
                      <w:szCs w:val="16"/>
                    </w:rPr>
                    <w:pPrChange w:id="6331" w:author="King, Darryl" w:date="2021-09-23T10:38:00Z">
                      <w:pPr>
                        <w:autoSpaceDE w:val="0"/>
                        <w:autoSpaceDN w:val="0"/>
                        <w:adjustRightInd w:val="0"/>
                        <w:spacing w:after="0" w:line="240" w:lineRule="auto"/>
                        <w:ind w:right="10"/>
                        <w:jc w:val="right"/>
                      </w:pPr>
                    </w:pPrChange>
                  </w:pPr>
                  <w:del w:id="6332" w:author="King, Darryl" w:date="2021-09-23T10:37:00Z">
                    <w:r w:rsidRPr="00BB7090" w:rsidDel="00CE24DF">
                      <w:rPr>
                        <w:rFonts w:asciiTheme="majorHAnsi" w:hAnsiTheme="majorHAnsi" w:cstheme="majorHAnsi"/>
                        <w:color w:val="000000"/>
                        <w:sz w:val="16"/>
                        <w:szCs w:val="16"/>
                      </w:rPr>
                      <w:delText>627252.9</w:delText>
                    </w:r>
                  </w:del>
                </w:p>
              </w:tc>
              <w:tc>
                <w:tcPr>
                  <w:tcW w:w="2415" w:type="dxa"/>
                  <w:gridSpan w:val="2"/>
                  <w:tcBorders>
                    <w:top w:val="nil"/>
                    <w:left w:val="nil"/>
                    <w:bottom w:val="nil"/>
                    <w:right w:val="nil"/>
                  </w:tcBorders>
                  <w:vAlign w:val="bottom"/>
                </w:tcPr>
                <w:p w14:paraId="01FB9BA7" w14:textId="7DBC1507" w:rsidR="00BB7090" w:rsidRPr="00BB7090" w:rsidDel="00CE24DF" w:rsidRDefault="00BB7090">
                  <w:pPr>
                    <w:pStyle w:val="ListBullet"/>
                    <w:numPr>
                      <w:ilvl w:val="0"/>
                      <w:numId w:val="0"/>
                    </w:numPr>
                    <w:ind w:left="216" w:hanging="216"/>
                    <w:rPr>
                      <w:del w:id="6333" w:author="King, Darryl" w:date="2021-09-23T10:37:00Z"/>
                      <w:rFonts w:asciiTheme="majorHAnsi" w:hAnsiTheme="majorHAnsi" w:cstheme="majorHAnsi"/>
                      <w:color w:val="000000"/>
                      <w:sz w:val="16"/>
                      <w:szCs w:val="16"/>
                    </w:rPr>
                    <w:pPrChange w:id="6334" w:author="King, Darryl" w:date="2021-09-23T10:38:00Z">
                      <w:pPr>
                        <w:autoSpaceDE w:val="0"/>
                        <w:autoSpaceDN w:val="0"/>
                        <w:adjustRightInd w:val="0"/>
                        <w:spacing w:after="0" w:line="240" w:lineRule="auto"/>
                        <w:ind w:right="10"/>
                      </w:pPr>
                    </w:pPrChange>
                  </w:pPr>
                  <w:del w:id="6335" w:author="King, Darryl" w:date="2021-09-23T10:37:00Z">
                    <w:r w:rsidRPr="00BB7090" w:rsidDel="00CE24DF">
                      <w:rPr>
                        <w:rFonts w:asciiTheme="majorHAnsi" w:hAnsiTheme="majorHAnsi" w:cstheme="majorHAnsi"/>
                        <w:color w:val="000000"/>
                        <w:sz w:val="16"/>
                        <w:szCs w:val="16"/>
                      </w:rPr>
                      <w:delText>    Akaike info criterion</w:delText>
                    </w:r>
                  </w:del>
                </w:p>
              </w:tc>
              <w:tc>
                <w:tcPr>
                  <w:tcW w:w="997" w:type="dxa"/>
                  <w:tcBorders>
                    <w:top w:val="nil"/>
                    <w:left w:val="nil"/>
                    <w:bottom w:val="nil"/>
                    <w:right w:val="nil"/>
                  </w:tcBorders>
                  <w:vAlign w:val="bottom"/>
                </w:tcPr>
                <w:p w14:paraId="2C8F0639" w14:textId="421A02A7" w:rsidR="00BB7090" w:rsidRPr="00BB7090" w:rsidDel="00CE24DF" w:rsidRDefault="00BB7090">
                  <w:pPr>
                    <w:pStyle w:val="ListBullet"/>
                    <w:numPr>
                      <w:ilvl w:val="0"/>
                      <w:numId w:val="0"/>
                    </w:numPr>
                    <w:ind w:left="216" w:hanging="216"/>
                    <w:rPr>
                      <w:del w:id="6336" w:author="King, Darryl" w:date="2021-09-23T10:37:00Z"/>
                      <w:rFonts w:asciiTheme="majorHAnsi" w:hAnsiTheme="majorHAnsi" w:cstheme="majorHAnsi"/>
                      <w:color w:val="000000"/>
                      <w:sz w:val="16"/>
                      <w:szCs w:val="16"/>
                    </w:rPr>
                    <w:pPrChange w:id="6337" w:author="King, Darryl" w:date="2021-09-23T10:38:00Z">
                      <w:pPr>
                        <w:autoSpaceDE w:val="0"/>
                        <w:autoSpaceDN w:val="0"/>
                        <w:adjustRightInd w:val="0"/>
                        <w:spacing w:after="0" w:line="240" w:lineRule="auto"/>
                        <w:ind w:right="10"/>
                        <w:jc w:val="right"/>
                      </w:pPr>
                    </w:pPrChange>
                  </w:pPr>
                  <w:del w:id="6338" w:author="King, Darryl" w:date="2021-09-23T10:37:00Z">
                    <w:r w:rsidRPr="00BB7090" w:rsidDel="00CE24DF">
                      <w:rPr>
                        <w:rFonts w:asciiTheme="majorHAnsi" w:hAnsiTheme="majorHAnsi" w:cstheme="majorHAnsi"/>
                        <w:color w:val="000000"/>
                        <w:sz w:val="16"/>
                        <w:szCs w:val="16"/>
                      </w:rPr>
                      <w:delText>29.63351</w:delText>
                    </w:r>
                  </w:del>
                </w:p>
              </w:tc>
            </w:tr>
            <w:tr w:rsidR="00BB7090" w:rsidRPr="00BB7090" w:rsidDel="00CE24DF" w14:paraId="2C2AFD45" w14:textId="45D5EE14" w:rsidTr="00065FB3">
              <w:trPr>
                <w:trHeight w:val="57"/>
                <w:jc w:val="center"/>
                <w:del w:id="6339" w:author="King, Darryl" w:date="2021-09-23T10:37:00Z"/>
              </w:trPr>
              <w:tc>
                <w:tcPr>
                  <w:tcW w:w="2017" w:type="dxa"/>
                  <w:tcBorders>
                    <w:top w:val="nil"/>
                    <w:left w:val="nil"/>
                    <w:bottom w:val="nil"/>
                    <w:right w:val="nil"/>
                  </w:tcBorders>
                  <w:vAlign w:val="bottom"/>
                </w:tcPr>
                <w:p w14:paraId="2AC40131" w14:textId="2BB2A060" w:rsidR="00BB7090" w:rsidRPr="00BB7090" w:rsidDel="00CE24DF" w:rsidRDefault="00BB7090">
                  <w:pPr>
                    <w:pStyle w:val="ListBullet"/>
                    <w:numPr>
                      <w:ilvl w:val="0"/>
                      <w:numId w:val="0"/>
                    </w:numPr>
                    <w:ind w:left="216" w:hanging="216"/>
                    <w:rPr>
                      <w:del w:id="6340" w:author="King, Darryl" w:date="2021-09-23T10:37:00Z"/>
                      <w:rFonts w:asciiTheme="majorHAnsi" w:hAnsiTheme="majorHAnsi" w:cstheme="majorHAnsi"/>
                      <w:color w:val="000000"/>
                      <w:sz w:val="16"/>
                      <w:szCs w:val="16"/>
                    </w:rPr>
                    <w:pPrChange w:id="6341" w:author="King, Darryl" w:date="2021-09-23T10:38:00Z">
                      <w:pPr>
                        <w:autoSpaceDE w:val="0"/>
                        <w:autoSpaceDN w:val="0"/>
                        <w:adjustRightInd w:val="0"/>
                        <w:spacing w:after="0" w:line="240" w:lineRule="auto"/>
                      </w:pPr>
                    </w:pPrChange>
                  </w:pPr>
                  <w:del w:id="6342" w:author="King, Darryl" w:date="2021-09-23T10:37:00Z">
                    <w:r w:rsidRPr="00BB7090" w:rsidDel="00CE24DF">
                      <w:rPr>
                        <w:rFonts w:asciiTheme="majorHAnsi" w:hAnsiTheme="majorHAnsi" w:cstheme="majorHAnsi"/>
                        <w:color w:val="000000"/>
                        <w:sz w:val="16"/>
                        <w:szCs w:val="16"/>
                      </w:rPr>
                      <w:delText>Sum squared residuals</w:delText>
                    </w:r>
                  </w:del>
                </w:p>
              </w:tc>
              <w:tc>
                <w:tcPr>
                  <w:tcW w:w="1103" w:type="dxa"/>
                  <w:tcBorders>
                    <w:top w:val="nil"/>
                    <w:left w:val="nil"/>
                    <w:bottom w:val="nil"/>
                    <w:right w:val="nil"/>
                  </w:tcBorders>
                  <w:vAlign w:val="bottom"/>
                </w:tcPr>
                <w:p w14:paraId="3C6E91B6" w14:textId="0972426A" w:rsidR="00BB7090" w:rsidRPr="00BB7090" w:rsidDel="00CE24DF" w:rsidRDefault="00BB7090">
                  <w:pPr>
                    <w:pStyle w:val="ListBullet"/>
                    <w:numPr>
                      <w:ilvl w:val="0"/>
                      <w:numId w:val="0"/>
                    </w:numPr>
                    <w:ind w:left="216" w:hanging="216"/>
                    <w:rPr>
                      <w:del w:id="6343" w:author="King, Darryl" w:date="2021-09-23T10:37:00Z"/>
                      <w:rFonts w:asciiTheme="majorHAnsi" w:hAnsiTheme="majorHAnsi" w:cstheme="majorHAnsi"/>
                      <w:color w:val="000000"/>
                      <w:sz w:val="16"/>
                      <w:szCs w:val="16"/>
                    </w:rPr>
                    <w:pPrChange w:id="6344" w:author="King, Darryl" w:date="2021-09-23T10:38:00Z">
                      <w:pPr>
                        <w:autoSpaceDE w:val="0"/>
                        <w:autoSpaceDN w:val="0"/>
                        <w:adjustRightInd w:val="0"/>
                        <w:spacing w:after="0" w:line="240" w:lineRule="auto"/>
                        <w:ind w:right="10"/>
                        <w:jc w:val="right"/>
                      </w:pPr>
                    </w:pPrChange>
                  </w:pPr>
                  <w:del w:id="6345" w:author="King, Darryl" w:date="2021-09-23T10:37:00Z">
                    <w:r w:rsidRPr="00BB7090" w:rsidDel="00CE24DF">
                      <w:rPr>
                        <w:rFonts w:asciiTheme="majorHAnsi" w:hAnsiTheme="majorHAnsi" w:cstheme="majorHAnsi"/>
                        <w:color w:val="000000"/>
                        <w:sz w:val="16"/>
                        <w:szCs w:val="16"/>
                      </w:rPr>
                      <w:delText>3.59E+14</w:delText>
                    </w:r>
                  </w:del>
                </w:p>
              </w:tc>
              <w:tc>
                <w:tcPr>
                  <w:tcW w:w="2415" w:type="dxa"/>
                  <w:gridSpan w:val="2"/>
                  <w:tcBorders>
                    <w:top w:val="nil"/>
                    <w:left w:val="nil"/>
                    <w:bottom w:val="nil"/>
                    <w:right w:val="nil"/>
                  </w:tcBorders>
                  <w:vAlign w:val="bottom"/>
                </w:tcPr>
                <w:p w14:paraId="78D8D5F2" w14:textId="34849AD8" w:rsidR="00BB7090" w:rsidRPr="00BB7090" w:rsidDel="00CE24DF" w:rsidRDefault="00BB7090">
                  <w:pPr>
                    <w:pStyle w:val="ListBullet"/>
                    <w:numPr>
                      <w:ilvl w:val="0"/>
                      <w:numId w:val="0"/>
                    </w:numPr>
                    <w:ind w:left="216" w:hanging="216"/>
                    <w:rPr>
                      <w:del w:id="6346" w:author="King, Darryl" w:date="2021-09-23T10:37:00Z"/>
                      <w:rFonts w:asciiTheme="majorHAnsi" w:hAnsiTheme="majorHAnsi" w:cstheme="majorHAnsi"/>
                      <w:color w:val="000000"/>
                      <w:sz w:val="16"/>
                      <w:szCs w:val="16"/>
                    </w:rPr>
                    <w:pPrChange w:id="6347" w:author="King, Darryl" w:date="2021-09-23T10:38:00Z">
                      <w:pPr>
                        <w:autoSpaceDE w:val="0"/>
                        <w:autoSpaceDN w:val="0"/>
                        <w:adjustRightInd w:val="0"/>
                        <w:spacing w:after="0" w:line="240" w:lineRule="auto"/>
                        <w:ind w:right="10"/>
                      </w:pPr>
                    </w:pPrChange>
                  </w:pPr>
                  <w:del w:id="6348" w:author="King, Darryl" w:date="2021-09-23T10:37:00Z">
                    <w:r w:rsidRPr="00BB7090" w:rsidDel="00CE24DF">
                      <w:rPr>
                        <w:rFonts w:asciiTheme="majorHAnsi" w:hAnsiTheme="majorHAnsi" w:cstheme="majorHAnsi"/>
                        <w:color w:val="000000"/>
                        <w:sz w:val="16"/>
                        <w:szCs w:val="16"/>
                      </w:rPr>
                      <w:delText>    Schwarz criterion</w:delText>
                    </w:r>
                  </w:del>
                </w:p>
              </w:tc>
              <w:tc>
                <w:tcPr>
                  <w:tcW w:w="997" w:type="dxa"/>
                  <w:tcBorders>
                    <w:top w:val="nil"/>
                    <w:left w:val="nil"/>
                    <w:bottom w:val="nil"/>
                    <w:right w:val="nil"/>
                  </w:tcBorders>
                  <w:vAlign w:val="bottom"/>
                </w:tcPr>
                <w:p w14:paraId="31949528" w14:textId="358B8E11" w:rsidR="00BB7090" w:rsidRPr="00BB7090" w:rsidDel="00CE24DF" w:rsidRDefault="00BB7090">
                  <w:pPr>
                    <w:pStyle w:val="ListBullet"/>
                    <w:numPr>
                      <w:ilvl w:val="0"/>
                      <w:numId w:val="0"/>
                    </w:numPr>
                    <w:ind w:left="216" w:hanging="216"/>
                    <w:rPr>
                      <w:del w:id="6349" w:author="King, Darryl" w:date="2021-09-23T10:37:00Z"/>
                      <w:rFonts w:asciiTheme="majorHAnsi" w:hAnsiTheme="majorHAnsi" w:cstheme="majorHAnsi"/>
                      <w:color w:val="000000"/>
                      <w:sz w:val="16"/>
                      <w:szCs w:val="16"/>
                    </w:rPr>
                    <w:pPrChange w:id="6350" w:author="King, Darryl" w:date="2021-09-23T10:38:00Z">
                      <w:pPr>
                        <w:autoSpaceDE w:val="0"/>
                        <w:autoSpaceDN w:val="0"/>
                        <w:adjustRightInd w:val="0"/>
                        <w:spacing w:after="0" w:line="240" w:lineRule="auto"/>
                        <w:ind w:right="10"/>
                        <w:jc w:val="right"/>
                      </w:pPr>
                    </w:pPrChange>
                  </w:pPr>
                  <w:del w:id="6351" w:author="King, Darryl" w:date="2021-09-23T10:37:00Z">
                    <w:r w:rsidRPr="00BB7090" w:rsidDel="00CE24DF">
                      <w:rPr>
                        <w:rFonts w:asciiTheme="majorHAnsi" w:hAnsiTheme="majorHAnsi" w:cstheme="majorHAnsi"/>
                        <w:color w:val="000000"/>
                        <w:sz w:val="16"/>
                        <w:szCs w:val="16"/>
                      </w:rPr>
                      <w:delText>30.14156</w:delText>
                    </w:r>
                  </w:del>
                </w:p>
              </w:tc>
            </w:tr>
            <w:tr w:rsidR="00BB7090" w:rsidRPr="00BB7090" w:rsidDel="00CE24DF" w14:paraId="229E2D2A" w14:textId="22B0C956" w:rsidTr="00065FB3">
              <w:trPr>
                <w:trHeight w:val="57"/>
                <w:jc w:val="center"/>
                <w:del w:id="6352" w:author="King, Darryl" w:date="2021-09-23T10:37:00Z"/>
              </w:trPr>
              <w:tc>
                <w:tcPr>
                  <w:tcW w:w="2017" w:type="dxa"/>
                  <w:tcBorders>
                    <w:top w:val="nil"/>
                    <w:left w:val="nil"/>
                    <w:bottom w:val="nil"/>
                    <w:right w:val="nil"/>
                  </w:tcBorders>
                  <w:vAlign w:val="bottom"/>
                </w:tcPr>
                <w:p w14:paraId="0842FC76" w14:textId="21B9705A" w:rsidR="00BB7090" w:rsidRPr="00BB7090" w:rsidDel="00CE24DF" w:rsidRDefault="00BB7090">
                  <w:pPr>
                    <w:pStyle w:val="ListBullet"/>
                    <w:numPr>
                      <w:ilvl w:val="0"/>
                      <w:numId w:val="0"/>
                    </w:numPr>
                    <w:ind w:left="216" w:hanging="216"/>
                    <w:rPr>
                      <w:del w:id="6353" w:author="King, Darryl" w:date="2021-09-23T10:37:00Z"/>
                      <w:rFonts w:asciiTheme="majorHAnsi" w:hAnsiTheme="majorHAnsi" w:cstheme="majorHAnsi"/>
                      <w:color w:val="000000"/>
                      <w:sz w:val="16"/>
                      <w:szCs w:val="16"/>
                    </w:rPr>
                    <w:pPrChange w:id="6354" w:author="King, Darryl" w:date="2021-09-23T10:38:00Z">
                      <w:pPr>
                        <w:autoSpaceDE w:val="0"/>
                        <w:autoSpaceDN w:val="0"/>
                        <w:adjustRightInd w:val="0"/>
                        <w:spacing w:after="0" w:line="240" w:lineRule="auto"/>
                      </w:pPr>
                    </w:pPrChange>
                  </w:pPr>
                  <w:del w:id="6355" w:author="King, Darryl" w:date="2021-09-23T10:37:00Z">
                    <w:r w:rsidRPr="00BB7090" w:rsidDel="00CE24DF">
                      <w:rPr>
                        <w:rFonts w:asciiTheme="majorHAnsi" w:hAnsiTheme="majorHAnsi" w:cstheme="majorHAnsi"/>
                        <w:color w:val="000000"/>
                        <w:sz w:val="16"/>
                        <w:szCs w:val="16"/>
                      </w:rPr>
                      <w:delText>Log likelihood</w:delText>
                    </w:r>
                  </w:del>
                </w:p>
              </w:tc>
              <w:tc>
                <w:tcPr>
                  <w:tcW w:w="1103" w:type="dxa"/>
                  <w:tcBorders>
                    <w:top w:val="nil"/>
                    <w:left w:val="nil"/>
                    <w:bottom w:val="nil"/>
                    <w:right w:val="nil"/>
                  </w:tcBorders>
                  <w:vAlign w:val="bottom"/>
                </w:tcPr>
                <w:p w14:paraId="0CDBFDC8" w14:textId="5DF4981C" w:rsidR="00BB7090" w:rsidRPr="00BB7090" w:rsidDel="00CE24DF" w:rsidRDefault="00BB7090">
                  <w:pPr>
                    <w:pStyle w:val="ListBullet"/>
                    <w:numPr>
                      <w:ilvl w:val="0"/>
                      <w:numId w:val="0"/>
                    </w:numPr>
                    <w:ind w:left="216" w:hanging="216"/>
                    <w:rPr>
                      <w:del w:id="6356" w:author="King, Darryl" w:date="2021-09-23T10:37:00Z"/>
                      <w:rFonts w:asciiTheme="majorHAnsi" w:hAnsiTheme="majorHAnsi" w:cstheme="majorHAnsi"/>
                      <w:color w:val="000000"/>
                      <w:sz w:val="16"/>
                      <w:szCs w:val="16"/>
                    </w:rPr>
                    <w:pPrChange w:id="6357" w:author="King, Darryl" w:date="2021-09-23T10:38:00Z">
                      <w:pPr>
                        <w:autoSpaceDE w:val="0"/>
                        <w:autoSpaceDN w:val="0"/>
                        <w:adjustRightInd w:val="0"/>
                        <w:spacing w:after="0" w:line="240" w:lineRule="auto"/>
                        <w:ind w:right="10"/>
                        <w:jc w:val="right"/>
                      </w:pPr>
                    </w:pPrChange>
                  </w:pPr>
                  <w:del w:id="6358" w:author="King, Darryl" w:date="2021-09-23T10:37:00Z">
                    <w:r w:rsidRPr="00BB7090" w:rsidDel="00CE24DF">
                      <w:rPr>
                        <w:rFonts w:asciiTheme="majorHAnsi" w:hAnsiTheme="majorHAnsi" w:cstheme="majorHAnsi"/>
                        <w:color w:val="000000"/>
                        <w:sz w:val="16"/>
                        <w:szCs w:val="16"/>
                      </w:rPr>
                      <w:delText>-14978.46</w:delText>
                    </w:r>
                  </w:del>
                </w:p>
              </w:tc>
              <w:tc>
                <w:tcPr>
                  <w:tcW w:w="2415" w:type="dxa"/>
                  <w:gridSpan w:val="2"/>
                  <w:tcBorders>
                    <w:top w:val="nil"/>
                    <w:left w:val="nil"/>
                    <w:bottom w:val="nil"/>
                    <w:right w:val="nil"/>
                  </w:tcBorders>
                  <w:vAlign w:val="bottom"/>
                </w:tcPr>
                <w:p w14:paraId="6EA39CFF" w14:textId="39DF720A" w:rsidR="00BB7090" w:rsidRPr="00BB7090" w:rsidDel="00CE24DF" w:rsidRDefault="00BB7090">
                  <w:pPr>
                    <w:pStyle w:val="ListBullet"/>
                    <w:numPr>
                      <w:ilvl w:val="0"/>
                      <w:numId w:val="0"/>
                    </w:numPr>
                    <w:ind w:left="216" w:hanging="216"/>
                    <w:rPr>
                      <w:del w:id="6359" w:author="King, Darryl" w:date="2021-09-23T10:37:00Z"/>
                      <w:rFonts w:asciiTheme="majorHAnsi" w:hAnsiTheme="majorHAnsi" w:cstheme="majorHAnsi"/>
                      <w:color w:val="000000"/>
                      <w:sz w:val="16"/>
                      <w:szCs w:val="16"/>
                    </w:rPr>
                    <w:pPrChange w:id="6360" w:author="King, Darryl" w:date="2021-09-23T10:38:00Z">
                      <w:pPr>
                        <w:autoSpaceDE w:val="0"/>
                        <w:autoSpaceDN w:val="0"/>
                        <w:adjustRightInd w:val="0"/>
                        <w:spacing w:after="0" w:line="240" w:lineRule="auto"/>
                        <w:ind w:right="10"/>
                      </w:pPr>
                    </w:pPrChange>
                  </w:pPr>
                  <w:del w:id="6361" w:author="King, Darryl" w:date="2021-09-23T10:37:00Z">
                    <w:r w:rsidRPr="00BB7090" w:rsidDel="00CE24DF">
                      <w:rPr>
                        <w:rFonts w:asciiTheme="majorHAnsi" w:hAnsiTheme="majorHAnsi" w:cstheme="majorHAnsi"/>
                        <w:color w:val="000000"/>
                        <w:sz w:val="16"/>
                        <w:szCs w:val="16"/>
                      </w:rPr>
                      <w:delText>    Hannan-Quinn criterion</w:delText>
                    </w:r>
                  </w:del>
                </w:p>
              </w:tc>
              <w:tc>
                <w:tcPr>
                  <w:tcW w:w="997" w:type="dxa"/>
                  <w:tcBorders>
                    <w:top w:val="nil"/>
                    <w:left w:val="nil"/>
                    <w:bottom w:val="nil"/>
                    <w:right w:val="nil"/>
                  </w:tcBorders>
                  <w:vAlign w:val="bottom"/>
                </w:tcPr>
                <w:p w14:paraId="15CADD72" w14:textId="02B63235" w:rsidR="00BB7090" w:rsidRPr="00BB7090" w:rsidDel="00CE24DF" w:rsidRDefault="00BB7090">
                  <w:pPr>
                    <w:pStyle w:val="ListBullet"/>
                    <w:numPr>
                      <w:ilvl w:val="0"/>
                      <w:numId w:val="0"/>
                    </w:numPr>
                    <w:ind w:left="216" w:hanging="216"/>
                    <w:rPr>
                      <w:del w:id="6362" w:author="King, Darryl" w:date="2021-09-23T10:37:00Z"/>
                      <w:rFonts w:asciiTheme="majorHAnsi" w:hAnsiTheme="majorHAnsi" w:cstheme="majorHAnsi"/>
                      <w:color w:val="000000"/>
                      <w:sz w:val="16"/>
                      <w:szCs w:val="16"/>
                    </w:rPr>
                    <w:pPrChange w:id="6363" w:author="King, Darryl" w:date="2021-09-23T10:38:00Z">
                      <w:pPr>
                        <w:autoSpaceDE w:val="0"/>
                        <w:autoSpaceDN w:val="0"/>
                        <w:adjustRightInd w:val="0"/>
                        <w:spacing w:after="0" w:line="240" w:lineRule="auto"/>
                        <w:ind w:right="10"/>
                        <w:jc w:val="right"/>
                      </w:pPr>
                    </w:pPrChange>
                  </w:pPr>
                  <w:del w:id="6364" w:author="King, Darryl" w:date="2021-09-23T10:37:00Z">
                    <w:r w:rsidRPr="00BB7090" w:rsidDel="00CE24DF">
                      <w:rPr>
                        <w:rFonts w:asciiTheme="majorHAnsi" w:hAnsiTheme="majorHAnsi" w:cstheme="majorHAnsi"/>
                        <w:color w:val="000000"/>
                        <w:sz w:val="16"/>
                        <w:szCs w:val="16"/>
                      </w:rPr>
                      <w:delText>29.82644</w:delText>
                    </w:r>
                  </w:del>
                </w:p>
              </w:tc>
            </w:tr>
            <w:tr w:rsidR="00BB7090" w:rsidRPr="00BB7090" w:rsidDel="00CE24DF" w14:paraId="78C13FE1" w14:textId="38103560" w:rsidTr="00065FB3">
              <w:trPr>
                <w:trHeight w:val="57"/>
                <w:jc w:val="center"/>
                <w:del w:id="6365" w:author="King, Darryl" w:date="2021-09-23T10:37:00Z"/>
              </w:trPr>
              <w:tc>
                <w:tcPr>
                  <w:tcW w:w="2017" w:type="dxa"/>
                  <w:tcBorders>
                    <w:top w:val="nil"/>
                    <w:left w:val="nil"/>
                    <w:bottom w:val="nil"/>
                    <w:right w:val="nil"/>
                  </w:tcBorders>
                  <w:vAlign w:val="bottom"/>
                </w:tcPr>
                <w:p w14:paraId="29377A6D" w14:textId="7BFE3B92" w:rsidR="00BB7090" w:rsidRPr="00BB7090" w:rsidDel="00CE24DF" w:rsidRDefault="00BB7090">
                  <w:pPr>
                    <w:pStyle w:val="ListBullet"/>
                    <w:numPr>
                      <w:ilvl w:val="0"/>
                      <w:numId w:val="0"/>
                    </w:numPr>
                    <w:ind w:left="216" w:hanging="216"/>
                    <w:rPr>
                      <w:del w:id="6366" w:author="King, Darryl" w:date="2021-09-23T10:37:00Z"/>
                      <w:rFonts w:asciiTheme="majorHAnsi" w:hAnsiTheme="majorHAnsi" w:cstheme="majorHAnsi"/>
                      <w:color w:val="000000"/>
                      <w:sz w:val="16"/>
                      <w:szCs w:val="16"/>
                    </w:rPr>
                    <w:pPrChange w:id="6367" w:author="King, Darryl" w:date="2021-09-23T10:38:00Z">
                      <w:pPr>
                        <w:autoSpaceDE w:val="0"/>
                        <w:autoSpaceDN w:val="0"/>
                        <w:adjustRightInd w:val="0"/>
                        <w:spacing w:after="0" w:line="240" w:lineRule="auto"/>
                      </w:pPr>
                    </w:pPrChange>
                  </w:pPr>
                  <w:del w:id="6368" w:author="King, Darryl" w:date="2021-09-23T10:37:00Z">
                    <w:r w:rsidRPr="00BB7090" w:rsidDel="00CE24DF">
                      <w:rPr>
                        <w:rFonts w:asciiTheme="majorHAnsi" w:hAnsiTheme="majorHAnsi" w:cstheme="majorHAnsi"/>
                        <w:color w:val="000000"/>
                        <w:sz w:val="16"/>
                        <w:szCs w:val="16"/>
                      </w:rPr>
                      <w:delText>Durbin-Watson statistic</w:delText>
                    </w:r>
                  </w:del>
                </w:p>
              </w:tc>
              <w:tc>
                <w:tcPr>
                  <w:tcW w:w="1103" w:type="dxa"/>
                  <w:tcBorders>
                    <w:top w:val="nil"/>
                    <w:left w:val="nil"/>
                    <w:bottom w:val="nil"/>
                    <w:right w:val="nil"/>
                  </w:tcBorders>
                  <w:vAlign w:val="bottom"/>
                </w:tcPr>
                <w:p w14:paraId="50607D17" w14:textId="33EEBC4F" w:rsidR="00BB7090" w:rsidRPr="00BB7090" w:rsidDel="00CE24DF" w:rsidRDefault="00BB7090">
                  <w:pPr>
                    <w:pStyle w:val="ListBullet"/>
                    <w:numPr>
                      <w:ilvl w:val="0"/>
                      <w:numId w:val="0"/>
                    </w:numPr>
                    <w:ind w:left="216" w:hanging="216"/>
                    <w:rPr>
                      <w:del w:id="6369" w:author="King, Darryl" w:date="2021-09-23T10:37:00Z"/>
                      <w:rFonts w:asciiTheme="majorHAnsi" w:hAnsiTheme="majorHAnsi" w:cstheme="majorHAnsi"/>
                      <w:color w:val="000000"/>
                      <w:sz w:val="16"/>
                      <w:szCs w:val="16"/>
                    </w:rPr>
                    <w:pPrChange w:id="6370" w:author="King, Darryl" w:date="2021-09-23T10:38:00Z">
                      <w:pPr>
                        <w:autoSpaceDE w:val="0"/>
                        <w:autoSpaceDN w:val="0"/>
                        <w:adjustRightInd w:val="0"/>
                        <w:spacing w:after="0" w:line="240" w:lineRule="auto"/>
                        <w:ind w:right="10"/>
                        <w:jc w:val="right"/>
                      </w:pPr>
                    </w:pPrChange>
                  </w:pPr>
                  <w:del w:id="6371" w:author="King, Darryl" w:date="2021-09-23T10:37:00Z">
                    <w:r w:rsidRPr="00BB7090" w:rsidDel="00CE24DF">
                      <w:rPr>
                        <w:rFonts w:asciiTheme="majorHAnsi" w:hAnsiTheme="majorHAnsi" w:cstheme="majorHAnsi"/>
                        <w:color w:val="000000"/>
                        <w:sz w:val="16"/>
                        <w:szCs w:val="16"/>
                      </w:rPr>
                      <w:delText>2.103759</w:delText>
                    </w:r>
                  </w:del>
                </w:p>
              </w:tc>
              <w:tc>
                <w:tcPr>
                  <w:tcW w:w="1207" w:type="dxa"/>
                  <w:tcBorders>
                    <w:top w:val="nil"/>
                    <w:left w:val="nil"/>
                    <w:bottom w:val="nil"/>
                    <w:right w:val="nil"/>
                  </w:tcBorders>
                  <w:vAlign w:val="bottom"/>
                </w:tcPr>
                <w:p w14:paraId="20ABBEDD" w14:textId="68BAE8FB" w:rsidR="00BB7090" w:rsidRPr="00BB7090" w:rsidDel="00CE24DF" w:rsidRDefault="00BB7090">
                  <w:pPr>
                    <w:pStyle w:val="ListBullet"/>
                    <w:numPr>
                      <w:ilvl w:val="0"/>
                      <w:numId w:val="0"/>
                    </w:numPr>
                    <w:ind w:left="216" w:hanging="216"/>
                    <w:rPr>
                      <w:del w:id="6372" w:author="King, Darryl" w:date="2021-09-23T10:37:00Z"/>
                      <w:rFonts w:asciiTheme="majorHAnsi" w:hAnsiTheme="majorHAnsi" w:cstheme="majorHAnsi"/>
                      <w:color w:val="000000"/>
                      <w:sz w:val="16"/>
                      <w:szCs w:val="16"/>
                    </w:rPr>
                    <w:pPrChange w:id="6373" w:author="King, Darryl" w:date="2021-09-23T10:38:00Z">
                      <w:pPr>
                        <w:autoSpaceDE w:val="0"/>
                        <w:autoSpaceDN w:val="0"/>
                        <w:adjustRightInd w:val="0"/>
                        <w:spacing w:after="0" w:line="240" w:lineRule="auto"/>
                        <w:ind w:right="10"/>
                        <w:jc w:val="center"/>
                      </w:pPr>
                    </w:pPrChange>
                  </w:pPr>
                </w:p>
              </w:tc>
              <w:tc>
                <w:tcPr>
                  <w:tcW w:w="1208" w:type="dxa"/>
                  <w:tcBorders>
                    <w:top w:val="nil"/>
                    <w:left w:val="nil"/>
                    <w:bottom w:val="nil"/>
                    <w:right w:val="nil"/>
                  </w:tcBorders>
                  <w:vAlign w:val="bottom"/>
                </w:tcPr>
                <w:p w14:paraId="77C5E026" w14:textId="6588CD8F" w:rsidR="00BB7090" w:rsidRPr="00BB7090" w:rsidDel="00CE24DF" w:rsidRDefault="00BB7090">
                  <w:pPr>
                    <w:pStyle w:val="ListBullet"/>
                    <w:numPr>
                      <w:ilvl w:val="0"/>
                      <w:numId w:val="0"/>
                    </w:numPr>
                    <w:ind w:left="216" w:hanging="216"/>
                    <w:rPr>
                      <w:del w:id="6374" w:author="King, Darryl" w:date="2021-09-23T10:37:00Z"/>
                      <w:rFonts w:asciiTheme="majorHAnsi" w:hAnsiTheme="majorHAnsi" w:cstheme="majorHAnsi"/>
                      <w:color w:val="000000"/>
                      <w:sz w:val="16"/>
                      <w:szCs w:val="16"/>
                    </w:rPr>
                    <w:pPrChange w:id="6375" w:author="King, Darryl" w:date="2021-09-23T10:38:00Z">
                      <w:pPr>
                        <w:autoSpaceDE w:val="0"/>
                        <w:autoSpaceDN w:val="0"/>
                        <w:adjustRightInd w:val="0"/>
                        <w:spacing w:after="0" w:line="240" w:lineRule="auto"/>
                        <w:ind w:right="10"/>
                        <w:jc w:val="center"/>
                      </w:pPr>
                    </w:pPrChange>
                  </w:pPr>
                </w:p>
              </w:tc>
              <w:tc>
                <w:tcPr>
                  <w:tcW w:w="997" w:type="dxa"/>
                  <w:tcBorders>
                    <w:top w:val="nil"/>
                    <w:left w:val="nil"/>
                    <w:bottom w:val="nil"/>
                    <w:right w:val="nil"/>
                  </w:tcBorders>
                  <w:vAlign w:val="bottom"/>
                </w:tcPr>
                <w:p w14:paraId="7D351706" w14:textId="4C42C1C3" w:rsidR="00BB7090" w:rsidRPr="00BB7090" w:rsidDel="00CE24DF" w:rsidRDefault="00BB7090">
                  <w:pPr>
                    <w:pStyle w:val="ListBullet"/>
                    <w:numPr>
                      <w:ilvl w:val="0"/>
                      <w:numId w:val="0"/>
                    </w:numPr>
                    <w:ind w:left="216" w:hanging="216"/>
                    <w:rPr>
                      <w:del w:id="6376" w:author="King, Darryl" w:date="2021-09-23T10:37:00Z"/>
                      <w:rFonts w:asciiTheme="majorHAnsi" w:hAnsiTheme="majorHAnsi" w:cstheme="majorHAnsi"/>
                      <w:color w:val="000000"/>
                      <w:sz w:val="16"/>
                      <w:szCs w:val="16"/>
                    </w:rPr>
                    <w:pPrChange w:id="6377" w:author="King, Darryl" w:date="2021-09-23T10:38:00Z">
                      <w:pPr>
                        <w:autoSpaceDE w:val="0"/>
                        <w:autoSpaceDN w:val="0"/>
                        <w:adjustRightInd w:val="0"/>
                        <w:spacing w:after="0" w:line="240" w:lineRule="auto"/>
                        <w:ind w:right="10"/>
                        <w:jc w:val="center"/>
                      </w:pPr>
                    </w:pPrChange>
                  </w:pPr>
                </w:p>
              </w:tc>
            </w:tr>
            <w:tr w:rsidR="00BB7090" w:rsidRPr="00BB7090" w:rsidDel="00CE24DF" w14:paraId="3D242201" w14:textId="43B4330E" w:rsidTr="00065FB3">
              <w:trPr>
                <w:trHeight w:hRule="exact" w:val="57"/>
                <w:jc w:val="center"/>
                <w:del w:id="6378" w:author="King, Darryl" w:date="2021-09-23T10:37:00Z"/>
              </w:trPr>
              <w:tc>
                <w:tcPr>
                  <w:tcW w:w="2017" w:type="dxa"/>
                  <w:tcBorders>
                    <w:top w:val="nil"/>
                    <w:left w:val="nil"/>
                    <w:bottom w:val="double" w:sz="6" w:space="0" w:color="auto"/>
                    <w:right w:val="nil"/>
                  </w:tcBorders>
                  <w:vAlign w:val="bottom"/>
                </w:tcPr>
                <w:p w14:paraId="28BCA0F0" w14:textId="60DC6E0D" w:rsidR="00BB7090" w:rsidRPr="00BB7090" w:rsidDel="00CE24DF" w:rsidRDefault="00BB7090">
                  <w:pPr>
                    <w:pStyle w:val="ListBullet"/>
                    <w:numPr>
                      <w:ilvl w:val="0"/>
                      <w:numId w:val="0"/>
                    </w:numPr>
                    <w:ind w:left="216" w:hanging="216"/>
                    <w:rPr>
                      <w:del w:id="6379" w:author="King, Darryl" w:date="2021-09-23T10:37:00Z"/>
                      <w:rFonts w:asciiTheme="majorHAnsi" w:hAnsiTheme="majorHAnsi" w:cstheme="majorHAnsi"/>
                      <w:color w:val="000000"/>
                      <w:sz w:val="16"/>
                      <w:szCs w:val="16"/>
                    </w:rPr>
                    <w:pPrChange w:id="6380" w:author="King, Darryl" w:date="2021-09-23T10:38:00Z">
                      <w:pPr>
                        <w:autoSpaceDE w:val="0"/>
                        <w:autoSpaceDN w:val="0"/>
                        <w:adjustRightInd w:val="0"/>
                        <w:spacing w:after="0" w:line="240" w:lineRule="auto"/>
                        <w:jc w:val="center"/>
                      </w:pPr>
                    </w:pPrChange>
                  </w:pPr>
                </w:p>
              </w:tc>
              <w:tc>
                <w:tcPr>
                  <w:tcW w:w="1103" w:type="dxa"/>
                  <w:tcBorders>
                    <w:top w:val="nil"/>
                    <w:left w:val="nil"/>
                    <w:bottom w:val="double" w:sz="6" w:space="0" w:color="auto"/>
                    <w:right w:val="nil"/>
                  </w:tcBorders>
                  <w:vAlign w:val="bottom"/>
                </w:tcPr>
                <w:p w14:paraId="6776D6F3" w14:textId="0376E22F" w:rsidR="00BB7090" w:rsidRPr="00BB7090" w:rsidDel="00CE24DF" w:rsidRDefault="00BB7090">
                  <w:pPr>
                    <w:pStyle w:val="ListBullet"/>
                    <w:numPr>
                      <w:ilvl w:val="0"/>
                      <w:numId w:val="0"/>
                    </w:numPr>
                    <w:ind w:left="216" w:hanging="216"/>
                    <w:rPr>
                      <w:del w:id="6381" w:author="King, Darryl" w:date="2021-09-23T10:37:00Z"/>
                      <w:rFonts w:asciiTheme="majorHAnsi" w:hAnsiTheme="majorHAnsi" w:cstheme="majorHAnsi"/>
                      <w:color w:val="000000"/>
                      <w:sz w:val="16"/>
                      <w:szCs w:val="16"/>
                    </w:rPr>
                    <w:pPrChange w:id="6382" w:author="King, Darryl" w:date="2021-09-23T10:38:00Z">
                      <w:pPr>
                        <w:autoSpaceDE w:val="0"/>
                        <w:autoSpaceDN w:val="0"/>
                        <w:adjustRightInd w:val="0"/>
                        <w:spacing w:after="0" w:line="240" w:lineRule="auto"/>
                        <w:jc w:val="center"/>
                      </w:pPr>
                    </w:pPrChange>
                  </w:pPr>
                </w:p>
              </w:tc>
              <w:tc>
                <w:tcPr>
                  <w:tcW w:w="1207" w:type="dxa"/>
                  <w:tcBorders>
                    <w:top w:val="nil"/>
                    <w:left w:val="nil"/>
                    <w:bottom w:val="double" w:sz="6" w:space="0" w:color="auto"/>
                    <w:right w:val="nil"/>
                  </w:tcBorders>
                  <w:vAlign w:val="bottom"/>
                </w:tcPr>
                <w:p w14:paraId="55211838" w14:textId="02CFE96A" w:rsidR="00BB7090" w:rsidRPr="00BB7090" w:rsidDel="00CE24DF" w:rsidRDefault="00BB7090">
                  <w:pPr>
                    <w:pStyle w:val="ListBullet"/>
                    <w:numPr>
                      <w:ilvl w:val="0"/>
                      <w:numId w:val="0"/>
                    </w:numPr>
                    <w:ind w:left="216" w:hanging="216"/>
                    <w:rPr>
                      <w:del w:id="6383" w:author="King, Darryl" w:date="2021-09-23T10:37:00Z"/>
                      <w:rFonts w:asciiTheme="majorHAnsi" w:hAnsiTheme="majorHAnsi" w:cstheme="majorHAnsi"/>
                      <w:color w:val="000000"/>
                      <w:sz w:val="16"/>
                      <w:szCs w:val="16"/>
                    </w:rPr>
                    <w:pPrChange w:id="6384" w:author="King, Darryl" w:date="2021-09-23T10:38:00Z">
                      <w:pPr>
                        <w:autoSpaceDE w:val="0"/>
                        <w:autoSpaceDN w:val="0"/>
                        <w:adjustRightInd w:val="0"/>
                        <w:spacing w:after="0" w:line="240" w:lineRule="auto"/>
                        <w:jc w:val="center"/>
                      </w:pPr>
                    </w:pPrChange>
                  </w:pPr>
                </w:p>
              </w:tc>
              <w:tc>
                <w:tcPr>
                  <w:tcW w:w="1208" w:type="dxa"/>
                  <w:tcBorders>
                    <w:top w:val="nil"/>
                    <w:left w:val="nil"/>
                    <w:bottom w:val="double" w:sz="6" w:space="0" w:color="auto"/>
                    <w:right w:val="nil"/>
                  </w:tcBorders>
                  <w:vAlign w:val="bottom"/>
                </w:tcPr>
                <w:p w14:paraId="71AB046B" w14:textId="7D3A2DCB" w:rsidR="00BB7090" w:rsidRPr="00BB7090" w:rsidDel="00CE24DF" w:rsidRDefault="00BB7090">
                  <w:pPr>
                    <w:pStyle w:val="ListBullet"/>
                    <w:numPr>
                      <w:ilvl w:val="0"/>
                      <w:numId w:val="0"/>
                    </w:numPr>
                    <w:ind w:left="216" w:hanging="216"/>
                    <w:rPr>
                      <w:del w:id="6385" w:author="King, Darryl" w:date="2021-09-23T10:37:00Z"/>
                      <w:rFonts w:asciiTheme="majorHAnsi" w:hAnsiTheme="majorHAnsi" w:cstheme="majorHAnsi"/>
                      <w:color w:val="000000"/>
                      <w:sz w:val="16"/>
                      <w:szCs w:val="16"/>
                    </w:rPr>
                    <w:pPrChange w:id="6386" w:author="King, Darryl" w:date="2021-09-23T10:38:00Z">
                      <w:pPr>
                        <w:autoSpaceDE w:val="0"/>
                        <w:autoSpaceDN w:val="0"/>
                        <w:adjustRightInd w:val="0"/>
                        <w:spacing w:after="0" w:line="240" w:lineRule="auto"/>
                        <w:jc w:val="center"/>
                      </w:pPr>
                    </w:pPrChange>
                  </w:pPr>
                </w:p>
              </w:tc>
              <w:tc>
                <w:tcPr>
                  <w:tcW w:w="997" w:type="dxa"/>
                  <w:tcBorders>
                    <w:top w:val="nil"/>
                    <w:left w:val="nil"/>
                    <w:bottom w:val="double" w:sz="6" w:space="0" w:color="auto"/>
                    <w:right w:val="nil"/>
                  </w:tcBorders>
                  <w:vAlign w:val="bottom"/>
                </w:tcPr>
                <w:p w14:paraId="48D5622D" w14:textId="3BFBBDFC" w:rsidR="00BB7090" w:rsidRPr="00BB7090" w:rsidDel="00CE24DF" w:rsidRDefault="00BB7090">
                  <w:pPr>
                    <w:pStyle w:val="ListBullet"/>
                    <w:numPr>
                      <w:ilvl w:val="0"/>
                      <w:numId w:val="0"/>
                    </w:numPr>
                    <w:ind w:left="216" w:hanging="216"/>
                    <w:rPr>
                      <w:del w:id="6387" w:author="King, Darryl" w:date="2021-09-23T10:37:00Z"/>
                      <w:rFonts w:asciiTheme="majorHAnsi" w:hAnsiTheme="majorHAnsi" w:cstheme="majorHAnsi"/>
                      <w:color w:val="000000"/>
                      <w:sz w:val="16"/>
                      <w:szCs w:val="16"/>
                    </w:rPr>
                    <w:pPrChange w:id="6388" w:author="King, Darryl" w:date="2021-09-23T10:38:00Z">
                      <w:pPr>
                        <w:autoSpaceDE w:val="0"/>
                        <w:autoSpaceDN w:val="0"/>
                        <w:adjustRightInd w:val="0"/>
                        <w:spacing w:after="0" w:line="240" w:lineRule="auto"/>
                        <w:jc w:val="center"/>
                      </w:pPr>
                    </w:pPrChange>
                  </w:pPr>
                </w:p>
              </w:tc>
            </w:tr>
            <w:tr w:rsidR="00BB7090" w:rsidRPr="00BB7090" w:rsidDel="00CE24DF" w14:paraId="0690CD93" w14:textId="2F700045" w:rsidTr="00065FB3">
              <w:trPr>
                <w:trHeight w:hRule="exact" w:val="135"/>
                <w:jc w:val="center"/>
                <w:del w:id="6389" w:author="King, Darryl" w:date="2021-09-23T10:37:00Z"/>
              </w:trPr>
              <w:tc>
                <w:tcPr>
                  <w:tcW w:w="2017" w:type="dxa"/>
                  <w:tcBorders>
                    <w:top w:val="nil"/>
                    <w:left w:val="nil"/>
                    <w:bottom w:val="nil"/>
                    <w:right w:val="nil"/>
                  </w:tcBorders>
                  <w:vAlign w:val="bottom"/>
                </w:tcPr>
                <w:p w14:paraId="2E39490C" w14:textId="73177700" w:rsidR="00BB7090" w:rsidRPr="00BB7090" w:rsidDel="00CE24DF" w:rsidRDefault="00BB7090">
                  <w:pPr>
                    <w:pStyle w:val="ListBullet"/>
                    <w:numPr>
                      <w:ilvl w:val="0"/>
                      <w:numId w:val="0"/>
                    </w:numPr>
                    <w:ind w:left="216" w:hanging="216"/>
                    <w:rPr>
                      <w:del w:id="6390" w:author="King, Darryl" w:date="2021-09-23T10:37:00Z"/>
                      <w:rFonts w:asciiTheme="majorHAnsi" w:hAnsiTheme="majorHAnsi" w:cstheme="majorHAnsi"/>
                      <w:color w:val="000000"/>
                      <w:sz w:val="16"/>
                      <w:szCs w:val="16"/>
                    </w:rPr>
                    <w:pPrChange w:id="6391" w:author="King, Darryl" w:date="2021-09-23T10:38:00Z">
                      <w:pPr>
                        <w:autoSpaceDE w:val="0"/>
                        <w:autoSpaceDN w:val="0"/>
                        <w:adjustRightInd w:val="0"/>
                        <w:spacing w:after="0" w:line="240" w:lineRule="auto"/>
                        <w:jc w:val="center"/>
                      </w:pPr>
                    </w:pPrChange>
                  </w:pPr>
                </w:p>
              </w:tc>
              <w:tc>
                <w:tcPr>
                  <w:tcW w:w="1103" w:type="dxa"/>
                  <w:tcBorders>
                    <w:top w:val="nil"/>
                    <w:left w:val="nil"/>
                    <w:bottom w:val="nil"/>
                    <w:right w:val="nil"/>
                  </w:tcBorders>
                  <w:vAlign w:val="bottom"/>
                </w:tcPr>
                <w:p w14:paraId="66B40C2D" w14:textId="663D2FD0" w:rsidR="00BB7090" w:rsidRPr="00BB7090" w:rsidDel="00CE24DF" w:rsidRDefault="00BB7090">
                  <w:pPr>
                    <w:pStyle w:val="ListBullet"/>
                    <w:numPr>
                      <w:ilvl w:val="0"/>
                      <w:numId w:val="0"/>
                    </w:numPr>
                    <w:ind w:left="216" w:hanging="216"/>
                    <w:rPr>
                      <w:del w:id="6392" w:author="King, Darryl" w:date="2021-09-23T10:37:00Z"/>
                      <w:rFonts w:asciiTheme="majorHAnsi" w:hAnsiTheme="majorHAnsi" w:cstheme="majorHAnsi"/>
                      <w:color w:val="000000"/>
                      <w:sz w:val="16"/>
                      <w:szCs w:val="16"/>
                    </w:rPr>
                    <w:pPrChange w:id="6393" w:author="King, Darryl" w:date="2021-09-23T10:38:00Z">
                      <w:pPr>
                        <w:autoSpaceDE w:val="0"/>
                        <w:autoSpaceDN w:val="0"/>
                        <w:adjustRightInd w:val="0"/>
                        <w:spacing w:after="0" w:line="240" w:lineRule="auto"/>
                        <w:jc w:val="center"/>
                      </w:pPr>
                    </w:pPrChange>
                  </w:pPr>
                </w:p>
              </w:tc>
              <w:tc>
                <w:tcPr>
                  <w:tcW w:w="1207" w:type="dxa"/>
                  <w:tcBorders>
                    <w:top w:val="nil"/>
                    <w:left w:val="nil"/>
                    <w:bottom w:val="nil"/>
                    <w:right w:val="nil"/>
                  </w:tcBorders>
                  <w:vAlign w:val="bottom"/>
                </w:tcPr>
                <w:p w14:paraId="24440ABE" w14:textId="54601F4B" w:rsidR="00BB7090" w:rsidRPr="00BB7090" w:rsidDel="00CE24DF" w:rsidRDefault="00BB7090">
                  <w:pPr>
                    <w:pStyle w:val="ListBullet"/>
                    <w:numPr>
                      <w:ilvl w:val="0"/>
                      <w:numId w:val="0"/>
                    </w:numPr>
                    <w:ind w:left="216" w:hanging="216"/>
                    <w:rPr>
                      <w:del w:id="6394" w:author="King, Darryl" w:date="2021-09-23T10:37:00Z"/>
                      <w:rFonts w:asciiTheme="majorHAnsi" w:hAnsiTheme="majorHAnsi" w:cstheme="majorHAnsi"/>
                      <w:color w:val="000000"/>
                      <w:sz w:val="16"/>
                      <w:szCs w:val="16"/>
                    </w:rPr>
                    <w:pPrChange w:id="6395" w:author="King, Darryl" w:date="2021-09-23T10:38:00Z">
                      <w:pPr>
                        <w:autoSpaceDE w:val="0"/>
                        <w:autoSpaceDN w:val="0"/>
                        <w:adjustRightInd w:val="0"/>
                        <w:spacing w:after="0" w:line="240" w:lineRule="auto"/>
                        <w:jc w:val="center"/>
                      </w:pPr>
                    </w:pPrChange>
                  </w:pPr>
                </w:p>
              </w:tc>
              <w:tc>
                <w:tcPr>
                  <w:tcW w:w="1208" w:type="dxa"/>
                  <w:tcBorders>
                    <w:top w:val="nil"/>
                    <w:left w:val="nil"/>
                    <w:bottom w:val="nil"/>
                    <w:right w:val="nil"/>
                  </w:tcBorders>
                  <w:vAlign w:val="bottom"/>
                </w:tcPr>
                <w:p w14:paraId="615CE02E" w14:textId="069D6D32" w:rsidR="00BB7090" w:rsidRPr="00BB7090" w:rsidDel="00CE24DF" w:rsidRDefault="00BB7090">
                  <w:pPr>
                    <w:pStyle w:val="ListBullet"/>
                    <w:numPr>
                      <w:ilvl w:val="0"/>
                      <w:numId w:val="0"/>
                    </w:numPr>
                    <w:ind w:left="216" w:hanging="216"/>
                    <w:rPr>
                      <w:del w:id="6396" w:author="King, Darryl" w:date="2021-09-23T10:37:00Z"/>
                      <w:rFonts w:asciiTheme="majorHAnsi" w:hAnsiTheme="majorHAnsi" w:cstheme="majorHAnsi"/>
                      <w:color w:val="000000"/>
                      <w:sz w:val="16"/>
                      <w:szCs w:val="16"/>
                    </w:rPr>
                    <w:pPrChange w:id="6397" w:author="King, Darryl" w:date="2021-09-23T10:38:00Z">
                      <w:pPr>
                        <w:autoSpaceDE w:val="0"/>
                        <w:autoSpaceDN w:val="0"/>
                        <w:adjustRightInd w:val="0"/>
                        <w:spacing w:after="0" w:line="240" w:lineRule="auto"/>
                        <w:jc w:val="center"/>
                      </w:pPr>
                    </w:pPrChange>
                  </w:pPr>
                </w:p>
              </w:tc>
              <w:tc>
                <w:tcPr>
                  <w:tcW w:w="997" w:type="dxa"/>
                  <w:tcBorders>
                    <w:top w:val="nil"/>
                    <w:left w:val="nil"/>
                    <w:bottom w:val="nil"/>
                    <w:right w:val="nil"/>
                  </w:tcBorders>
                  <w:vAlign w:val="bottom"/>
                </w:tcPr>
                <w:p w14:paraId="431137A7" w14:textId="6072CEAF" w:rsidR="00BB7090" w:rsidRPr="00BB7090" w:rsidDel="00CE24DF" w:rsidRDefault="00BB7090">
                  <w:pPr>
                    <w:pStyle w:val="ListBullet"/>
                    <w:numPr>
                      <w:ilvl w:val="0"/>
                      <w:numId w:val="0"/>
                    </w:numPr>
                    <w:ind w:left="216" w:hanging="216"/>
                    <w:rPr>
                      <w:del w:id="6398" w:author="King, Darryl" w:date="2021-09-23T10:37:00Z"/>
                      <w:rFonts w:asciiTheme="majorHAnsi" w:hAnsiTheme="majorHAnsi" w:cstheme="majorHAnsi"/>
                      <w:color w:val="000000"/>
                      <w:sz w:val="16"/>
                      <w:szCs w:val="16"/>
                    </w:rPr>
                    <w:pPrChange w:id="6399" w:author="King, Darryl" w:date="2021-09-23T10:38:00Z">
                      <w:pPr>
                        <w:autoSpaceDE w:val="0"/>
                        <w:autoSpaceDN w:val="0"/>
                        <w:adjustRightInd w:val="0"/>
                        <w:spacing w:after="0" w:line="240" w:lineRule="auto"/>
                        <w:jc w:val="center"/>
                      </w:pPr>
                    </w:pPrChange>
                  </w:pPr>
                </w:p>
              </w:tc>
            </w:tr>
          </w:tbl>
          <w:p w14:paraId="7468893F" w14:textId="76C711BB" w:rsidR="00065FB3" w:rsidDel="00CE24DF" w:rsidRDefault="00065FB3">
            <w:pPr>
              <w:pStyle w:val="ListBullet"/>
              <w:numPr>
                <w:ilvl w:val="0"/>
                <w:numId w:val="0"/>
              </w:numPr>
              <w:ind w:left="216" w:hanging="216"/>
              <w:rPr>
                <w:del w:id="6400" w:author="King, Darryl" w:date="2021-09-23T10:37:00Z"/>
                <w:rFonts w:asciiTheme="majorHAnsi" w:hAnsiTheme="majorHAnsi" w:cstheme="majorHAnsi"/>
                <w:sz w:val="18"/>
                <w:szCs w:val="18"/>
              </w:rPr>
              <w:pPrChange w:id="6401" w:author="King, Darryl" w:date="2021-09-23T10:38:00Z">
                <w:pPr/>
              </w:pPrChange>
            </w:pPr>
          </w:p>
          <w:p w14:paraId="02DA2148" w14:textId="7A0128A9" w:rsidR="00065FB3" w:rsidRPr="0075274C" w:rsidDel="00CE24DF" w:rsidRDefault="00065FB3">
            <w:pPr>
              <w:pStyle w:val="ListBullet"/>
              <w:numPr>
                <w:ilvl w:val="0"/>
                <w:numId w:val="0"/>
              </w:numPr>
              <w:ind w:left="216" w:hanging="216"/>
              <w:rPr>
                <w:del w:id="6402" w:author="King, Darryl" w:date="2021-09-23T10:37:00Z"/>
                <w:rFonts w:ascii="Segoe UI" w:hAnsi="Segoe UI" w:cs="Segoe UI"/>
                <w:color w:val="000000" w:themeColor="text1"/>
                <w:sz w:val="21"/>
                <w:szCs w:val="21"/>
              </w:rPr>
              <w:pPrChange w:id="6403" w:author="King, Darryl" w:date="2021-09-23T10:38:00Z">
                <w:pPr/>
              </w:pPrChange>
            </w:pPr>
            <w:del w:id="6404" w:author="King, Darryl" w:date="2021-09-23T10:37:00Z">
              <w:r w:rsidRPr="00065FB3" w:rsidDel="00CE24DF">
                <w:rPr>
                  <w:rFonts w:asciiTheme="majorHAnsi" w:hAnsiTheme="majorHAnsi" w:cstheme="majorHAnsi"/>
                  <w:sz w:val="18"/>
                  <w:szCs w:val="18"/>
                </w:rPr>
                <w:delText>Sources: BCB and author’s estimates.</w:delText>
              </w:r>
            </w:del>
          </w:p>
        </w:tc>
      </w:tr>
    </w:tbl>
    <w:p w14:paraId="5791625D" w14:textId="25CF6E89" w:rsidR="00BB7090" w:rsidDel="00CE24DF" w:rsidRDefault="00BB7090">
      <w:pPr>
        <w:pStyle w:val="ListBullet"/>
        <w:numPr>
          <w:ilvl w:val="0"/>
          <w:numId w:val="0"/>
        </w:numPr>
        <w:ind w:left="216" w:hanging="216"/>
        <w:rPr>
          <w:del w:id="6405" w:author="King, Darryl" w:date="2021-09-23T10:37:00Z"/>
        </w:rPr>
        <w:pPrChange w:id="6406" w:author="King, Darryl" w:date="2021-09-23T10:38:00Z">
          <w:pPr/>
        </w:pPrChange>
      </w:pPr>
    </w:p>
    <w:p w14:paraId="4EEBE34A" w14:textId="07FED496" w:rsidR="00065FB3" w:rsidDel="00B54E6B" w:rsidRDefault="00065FB3">
      <w:pPr>
        <w:pStyle w:val="ListBullet"/>
        <w:numPr>
          <w:ilvl w:val="0"/>
          <w:numId w:val="0"/>
        </w:numPr>
        <w:ind w:left="216" w:hanging="216"/>
        <w:rPr>
          <w:del w:id="6407" w:author="King, Darryl" w:date="2021-08-17T12:26:00Z"/>
        </w:rPr>
        <w:sectPr w:rsidR="00065FB3" w:rsidDel="00B54E6B" w:rsidSect="006B5F35">
          <w:footnotePr>
            <w:numRestart w:val="eachSect"/>
          </w:footnotePr>
          <w:pgSz w:w="12240" w:h="15840"/>
          <w:pgMar w:top="1440" w:right="1440" w:bottom="1440" w:left="1440" w:header="720" w:footer="720" w:gutter="0"/>
          <w:cols w:space="720"/>
          <w:titlePg/>
          <w:docGrid w:linePitch="360"/>
        </w:sectPr>
        <w:pPrChange w:id="6408" w:author="King, Darryl" w:date="2021-09-23T10:38:00Z">
          <w:pPr/>
        </w:pPrChange>
      </w:pPr>
    </w:p>
    <w:bookmarkStart w:id="6409" w:name="_Hlk76036227"/>
    <w:p w14:paraId="28B21BBD" w14:textId="61838096" w:rsidR="00065FB3" w:rsidRPr="003A3694" w:rsidDel="00CE24DF" w:rsidRDefault="00065FB3">
      <w:pPr>
        <w:pStyle w:val="ListBullet"/>
        <w:numPr>
          <w:ilvl w:val="0"/>
          <w:numId w:val="0"/>
        </w:numPr>
        <w:ind w:left="216" w:hanging="216"/>
        <w:rPr>
          <w:del w:id="6410" w:author="King, Darryl" w:date="2021-09-23T10:37:00Z"/>
          <w:color w:val="0074A6"/>
          <w:sz w:val="32"/>
          <w:szCs w:val="32"/>
        </w:rPr>
        <w:pPrChange w:id="6411" w:author="King, Darryl" w:date="2021-09-23T10:38:00Z">
          <w:pPr>
            <w:jc w:val="center"/>
          </w:pPr>
        </w:pPrChange>
      </w:pPr>
      <w:del w:id="6412" w:author="King, Darryl" w:date="2021-09-23T10:37:00Z">
        <w:r w:rsidRPr="003A3694" w:rsidDel="00CE24DF">
          <w:rPr>
            <w:szCs w:val="20"/>
          </w:rPr>
          <w:fldChar w:fldCharType="begin"/>
        </w:r>
        <w:r w:rsidRPr="003A3694" w:rsidDel="00CE24DF">
          <w:rPr>
            <w:szCs w:val="20"/>
          </w:rPr>
          <w:delInstrText xml:space="preserve"> TC "</w:delInstrText>
        </w:r>
        <w:bookmarkStart w:id="6413" w:name="_Toc75359165"/>
        <w:bookmarkStart w:id="6414" w:name="_Toc75359417"/>
        <w:r w:rsidDel="00CE24DF">
          <w:rPr>
            <w:szCs w:val="20"/>
          </w:rPr>
          <w:delInstrText>I</w:delInstrText>
        </w:r>
        <w:r w:rsidRPr="003A3694" w:rsidDel="00CE24DF">
          <w:rPr>
            <w:szCs w:val="20"/>
          </w:rPr>
          <w:delInstrText xml:space="preserve">I. </w:delInstrText>
        </w:r>
        <w:r w:rsidDel="00CE24DF">
          <w:rPr>
            <w:szCs w:val="20"/>
          </w:rPr>
          <w:delInstrText>Central Bank Interbank Survey Sample</w:delInstrText>
        </w:r>
        <w:bookmarkEnd w:id="6413"/>
        <w:bookmarkEnd w:id="6414"/>
        <w:r w:rsidRPr="003A3694" w:rsidDel="00CE24DF">
          <w:rPr>
            <w:szCs w:val="20"/>
          </w:rPr>
          <w:delInstrText xml:space="preserve">"\f E </w:delInstrText>
        </w:r>
        <w:r w:rsidRPr="003A3694" w:rsidDel="00CE24DF">
          <w:rPr>
            <w:szCs w:val="20"/>
          </w:rPr>
          <w:fldChar w:fldCharType="end"/>
        </w:r>
        <w:r w:rsidRPr="003A3694" w:rsidDel="00CE24DF">
          <w:rPr>
            <w:color w:val="0074A6"/>
            <w:sz w:val="32"/>
            <w:szCs w:val="32"/>
          </w:rPr>
          <w:delText xml:space="preserve">Appendix </w:delText>
        </w:r>
        <w:r w:rsidR="00C0236D" w:rsidDel="00CE24DF">
          <w:rPr>
            <w:color w:val="0074A6"/>
            <w:sz w:val="32"/>
            <w:szCs w:val="32"/>
          </w:rPr>
          <w:delText>I</w:delText>
        </w:r>
        <w:r w:rsidRPr="003A3694" w:rsidDel="00CE24DF">
          <w:rPr>
            <w:color w:val="0074A6"/>
            <w:sz w:val="32"/>
            <w:szCs w:val="32"/>
          </w:rPr>
          <w:delText xml:space="preserve">I. </w:delText>
        </w:r>
        <w:r w:rsidDel="00CE24DF">
          <w:rPr>
            <w:color w:val="0074A6"/>
            <w:sz w:val="32"/>
            <w:szCs w:val="32"/>
          </w:rPr>
          <w:delText>Central Bank Interbank Survey Sample</w:delText>
        </w:r>
      </w:del>
    </w:p>
    <w:tbl>
      <w:tblPr>
        <w:tblW w:w="5703" w:type="pct"/>
        <w:tblInd w:w="-270" w:type="dxa"/>
        <w:tblLayout w:type="fixed"/>
        <w:tblLook w:val="04A0" w:firstRow="1" w:lastRow="0" w:firstColumn="1" w:lastColumn="0" w:noHBand="0" w:noVBand="1"/>
      </w:tblPr>
      <w:tblGrid>
        <w:gridCol w:w="10650"/>
        <w:gridCol w:w="26"/>
      </w:tblGrid>
      <w:tr w:rsidR="00065FB3" w:rsidRPr="00065FB3" w:rsidDel="00CE24DF" w14:paraId="42A353C5" w14:textId="030E9C95" w:rsidTr="00065FB3">
        <w:trPr>
          <w:trHeight w:val="291"/>
          <w:del w:id="6415" w:author="King, Darryl" w:date="2021-09-23T10:37:00Z"/>
        </w:trPr>
        <w:tc>
          <w:tcPr>
            <w:tcW w:w="5000" w:type="pct"/>
            <w:gridSpan w:val="2"/>
            <w:shd w:val="clear" w:color="auto" w:fill="auto"/>
            <w:noWrap/>
          </w:tcPr>
          <w:bookmarkEnd w:id="6409"/>
          <w:p w14:paraId="3BBC5205" w14:textId="12CAA452" w:rsidR="00065FB3" w:rsidRPr="00065FB3" w:rsidDel="00CE24DF" w:rsidRDefault="00065FB3">
            <w:pPr>
              <w:pStyle w:val="ListBullet"/>
              <w:numPr>
                <w:ilvl w:val="0"/>
                <w:numId w:val="0"/>
              </w:numPr>
              <w:ind w:left="216" w:hanging="216"/>
              <w:rPr>
                <w:del w:id="6416" w:author="King, Darryl" w:date="2021-09-23T10:37:00Z"/>
                <w:rFonts w:asciiTheme="majorHAnsi" w:eastAsia="Times New Roman" w:hAnsiTheme="majorHAnsi" w:cstheme="majorHAnsi"/>
                <w:b/>
                <w:bCs/>
                <w:color w:val="000000"/>
                <w:szCs w:val="20"/>
              </w:rPr>
              <w:pPrChange w:id="6417" w:author="King, Darryl" w:date="2021-09-23T10:38:00Z">
                <w:pPr>
                  <w:spacing w:before="120" w:after="120" w:line="240" w:lineRule="auto"/>
                </w:pPr>
              </w:pPrChange>
            </w:pPr>
            <w:del w:id="6418" w:author="King, Darryl" w:date="2021-09-23T10:37:00Z">
              <w:r w:rsidRPr="00065FB3" w:rsidDel="00CE24DF">
                <w:rPr>
                  <w:rFonts w:asciiTheme="majorHAnsi" w:eastAsia="Times New Roman" w:hAnsiTheme="majorHAnsi" w:cstheme="majorHAnsi"/>
                  <w:b/>
                  <w:bCs/>
                  <w:color w:val="000000"/>
                  <w:szCs w:val="20"/>
                </w:rPr>
                <w:delText xml:space="preserve">A. Funding and Liquidity Management – Institutional Level  </w:delText>
              </w:r>
            </w:del>
          </w:p>
        </w:tc>
      </w:tr>
      <w:tr w:rsidR="00065FB3" w:rsidRPr="00065FB3" w:rsidDel="00CE24DF" w14:paraId="18B922F6" w14:textId="2402978D" w:rsidTr="00065FB3">
        <w:trPr>
          <w:trHeight w:val="568"/>
          <w:del w:id="6419" w:author="King, Darryl" w:date="2021-09-23T10:37:00Z"/>
        </w:trPr>
        <w:tc>
          <w:tcPr>
            <w:tcW w:w="5000" w:type="pct"/>
            <w:gridSpan w:val="2"/>
            <w:shd w:val="clear" w:color="auto" w:fill="auto"/>
            <w:noWrap/>
          </w:tcPr>
          <w:p w14:paraId="0ED19120" w14:textId="3EC844C2" w:rsidR="00065FB3" w:rsidRPr="00065FB3" w:rsidDel="00CE24DF" w:rsidRDefault="00065FB3">
            <w:pPr>
              <w:pStyle w:val="ListBullet"/>
              <w:numPr>
                <w:ilvl w:val="0"/>
                <w:numId w:val="0"/>
              </w:numPr>
              <w:ind w:left="216" w:hanging="216"/>
              <w:rPr>
                <w:del w:id="6420" w:author="King, Darryl" w:date="2021-09-23T10:37:00Z"/>
                <w:rFonts w:asciiTheme="majorHAnsi" w:eastAsia="Times New Roman" w:hAnsiTheme="majorHAnsi" w:cstheme="majorHAnsi"/>
                <w:color w:val="000000"/>
                <w:szCs w:val="20"/>
              </w:rPr>
              <w:pPrChange w:id="6421" w:author="King, Darryl" w:date="2021-09-23T10:38:00Z">
                <w:pPr>
                  <w:pStyle w:val="ListParagraph"/>
                  <w:numPr>
                    <w:numId w:val="26"/>
                  </w:numPr>
                  <w:spacing w:after="0" w:line="240" w:lineRule="auto"/>
                  <w:ind w:hanging="360"/>
                </w:pPr>
              </w:pPrChange>
            </w:pPr>
            <w:del w:id="6422" w:author="King, Darryl" w:date="2021-09-23T10:37:00Z">
              <w:r w:rsidRPr="00065FB3" w:rsidDel="00CE24DF">
                <w:rPr>
                  <w:rFonts w:asciiTheme="majorHAnsi" w:eastAsia="Times New Roman" w:hAnsiTheme="majorHAnsi" w:cstheme="majorHAnsi"/>
                  <w:color w:val="000000"/>
                  <w:szCs w:val="20"/>
                </w:rPr>
                <w:delText>What are the main sources of funding for the institution?</w:delText>
              </w:r>
            </w:del>
          </w:p>
        </w:tc>
      </w:tr>
      <w:tr w:rsidR="00065FB3" w:rsidRPr="00065FB3" w:rsidDel="00CE24DF" w14:paraId="035EC3D1" w14:textId="2B419C30" w:rsidTr="00065FB3">
        <w:trPr>
          <w:trHeight w:val="291"/>
          <w:del w:id="6423" w:author="King, Darryl" w:date="2021-09-23T10:37:00Z"/>
        </w:trPr>
        <w:tc>
          <w:tcPr>
            <w:tcW w:w="5000" w:type="pct"/>
            <w:gridSpan w:val="2"/>
            <w:shd w:val="clear" w:color="auto" w:fill="auto"/>
            <w:noWrap/>
          </w:tcPr>
          <w:p w14:paraId="117F02E6" w14:textId="045BFD76" w:rsidR="00065FB3" w:rsidRPr="00065FB3" w:rsidDel="00CE24DF" w:rsidRDefault="00065FB3">
            <w:pPr>
              <w:pStyle w:val="ListBullet"/>
              <w:numPr>
                <w:ilvl w:val="0"/>
                <w:numId w:val="0"/>
              </w:numPr>
              <w:ind w:left="216" w:hanging="216"/>
              <w:rPr>
                <w:del w:id="6424" w:author="King, Darryl" w:date="2021-09-23T10:37:00Z"/>
                <w:rFonts w:asciiTheme="majorHAnsi" w:eastAsia="Times New Roman" w:hAnsiTheme="majorHAnsi" w:cstheme="majorHAnsi"/>
                <w:color w:val="000000"/>
                <w:szCs w:val="20"/>
              </w:rPr>
              <w:pPrChange w:id="6425" w:author="King, Darryl" w:date="2021-09-23T10:38:00Z">
                <w:pPr>
                  <w:pStyle w:val="ListParagraph"/>
                  <w:numPr>
                    <w:numId w:val="26"/>
                  </w:numPr>
                  <w:spacing w:after="0" w:line="240" w:lineRule="auto"/>
                  <w:ind w:hanging="360"/>
                </w:pPr>
              </w:pPrChange>
            </w:pPr>
            <w:del w:id="6426" w:author="King, Darryl" w:date="2021-09-23T10:37:00Z">
              <w:r w:rsidRPr="00065FB3" w:rsidDel="00CE24DF">
                <w:rPr>
                  <w:rFonts w:asciiTheme="majorHAnsi" w:eastAsia="Times New Roman" w:hAnsiTheme="majorHAnsi" w:cstheme="majorHAnsi"/>
                  <w:color w:val="000000"/>
                  <w:szCs w:val="20"/>
                </w:rPr>
                <w:delText>How much did you keep on average on your account at the central bank during the last complete maintenance period?</w:delText>
              </w:r>
            </w:del>
          </w:p>
          <w:p w14:paraId="509EE8A0" w14:textId="12D747F1" w:rsidR="00065FB3" w:rsidRPr="00065FB3" w:rsidDel="00CE24DF" w:rsidRDefault="00065FB3">
            <w:pPr>
              <w:pStyle w:val="ListBullet"/>
              <w:numPr>
                <w:ilvl w:val="0"/>
                <w:numId w:val="0"/>
              </w:numPr>
              <w:ind w:left="216" w:hanging="216"/>
              <w:rPr>
                <w:del w:id="6427" w:author="King, Darryl" w:date="2021-09-23T10:37:00Z"/>
                <w:rFonts w:asciiTheme="majorHAnsi" w:eastAsia="Times New Roman" w:hAnsiTheme="majorHAnsi" w:cstheme="majorHAnsi"/>
                <w:color w:val="000000"/>
                <w:szCs w:val="20"/>
              </w:rPr>
              <w:pPrChange w:id="6428" w:author="King, Darryl" w:date="2021-09-23T10:38:00Z">
                <w:pPr>
                  <w:pStyle w:val="ListParagraph"/>
                  <w:numPr>
                    <w:ilvl w:val="1"/>
                    <w:numId w:val="26"/>
                  </w:numPr>
                  <w:spacing w:after="0" w:line="240" w:lineRule="auto"/>
                  <w:ind w:left="1440" w:hanging="360"/>
                </w:pPr>
              </w:pPrChange>
            </w:pPr>
            <w:del w:id="6429" w:author="King, Darryl" w:date="2021-09-23T10:37:00Z">
              <w:r w:rsidRPr="00065FB3" w:rsidDel="00CE24DF">
                <w:rPr>
                  <w:rFonts w:asciiTheme="majorHAnsi" w:eastAsia="Times New Roman" w:hAnsiTheme="majorHAnsi" w:cstheme="majorHAnsi"/>
                  <w:color w:val="000000"/>
                  <w:szCs w:val="20"/>
                </w:rPr>
                <w:delText xml:space="preserve">If this amount exceeded the reserve requirement, what were the main reasons? </w:delText>
              </w:r>
            </w:del>
          </w:p>
          <w:p w14:paraId="7B4F2F5E" w14:textId="33A9E905" w:rsidR="00065FB3" w:rsidRPr="00065FB3" w:rsidDel="00CE24DF" w:rsidRDefault="00065FB3">
            <w:pPr>
              <w:pStyle w:val="ListBullet"/>
              <w:numPr>
                <w:ilvl w:val="0"/>
                <w:numId w:val="0"/>
              </w:numPr>
              <w:ind w:left="216" w:hanging="216"/>
              <w:rPr>
                <w:del w:id="6430" w:author="King, Darryl" w:date="2021-09-23T10:37:00Z"/>
                <w:rFonts w:asciiTheme="majorHAnsi" w:eastAsia="Times New Roman" w:hAnsiTheme="majorHAnsi" w:cstheme="majorHAnsi"/>
                <w:color w:val="000000"/>
                <w:szCs w:val="20"/>
              </w:rPr>
              <w:pPrChange w:id="6431" w:author="King, Darryl" w:date="2021-09-23T10:38:00Z">
                <w:pPr>
                  <w:pStyle w:val="ListParagraph"/>
                  <w:numPr>
                    <w:numId w:val="26"/>
                  </w:numPr>
                  <w:spacing w:after="0" w:line="240" w:lineRule="auto"/>
                  <w:ind w:hanging="360"/>
                </w:pPr>
              </w:pPrChange>
            </w:pPr>
            <w:del w:id="6432" w:author="King, Darryl" w:date="2021-09-23T10:37:00Z">
              <w:r w:rsidRPr="00065FB3" w:rsidDel="00CE24DF">
                <w:rPr>
                  <w:rFonts w:asciiTheme="majorHAnsi" w:eastAsia="Times New Roman" w:hAnsiTheme="majorHAnsi" w:cstheme="majorHAnsi"/>
                  <w:color w:val="000000"/>
                  <w:szCs w:val="20"/>
                </w:rPr>
                <w:delText>How much do you intend to keep on your account at the central bank on average during the currency/next maintenance period?</w:delText>
              </w:r>
            </w:del>
          </w:p>
          <w:p w14:paraId="27D922E9" w14:textId="65585BB7" w:rsidR="00065FB3" w:rsidRPr="00065FB3" w:rsidDel="00CE24DF" w:rsidRDefault="00065FB3">
            <w:pPr>
              <w:pStyle w:val="ListBullet"/>
              <w:numPr>
                <w:ilvl w:val="0"/>
                <w:numId w:val="0"/>
              </w:numPr>
              <w:ind w:left="216" w:hanging="216"/>
              <w:rPr>
                <w:del w:id="6433" w:author="King, Darryl" w:date="2021-09-23T10:37:00Z"/>
                <w:rFonts w:asciiTheme="majorHAnsi" w:eastAsia="Times New Roman" w:hAnsiTheme="majorHAnsi" w:cstheme="majorHAnsi"/>
                <w:color w:val="000000"/>
                <w:szCs w:val="20"/>
              </w:rPr>
              <w:pPrChange w:id="6434" w:author="King, Darryl" w:date="2021-09-23T10:38:00Z">
                <w:pPr>
                  <w:pStyle w:val="ListParagraph"/>
                  <w:numPr>
                    <w:ilvl w:val="1"/>
                    <w:numId w:val="26"/>
                  </w:numPr>
                  <w:spacing w:after="0" w:line="240" w:lineRule="auto"/>
                  <w:ind w:left="1440" w:hanging="360"/>
                </w:pPr>
              </w:pPrChange>
            </w:pPr>
            <w:del w:id="6435" w:author="King, Darryl" w:date="2021-09-23T10:37:00Z">
              <w:r w:rsidRPr="00065FB3" w:rsidDel="00CE24DF">
                <w:rPr>
                  <w:rFonts w:asciiTheme="majorHAnsi" w:eastAsia="Times New Roman" w:hAnsiTheme="majorHAnsi" w:cstheme="majorHAnsi"/>
                  <w:color w:val="000000"/>
                  <w:szCs w:val="20"/>
                </w:rPr>
                <w:delText xml:space="preserve">If this exceeds the reserve requirement, what are the main reasons? </w:delText>
              </w:r>
            </w:del>
          </w:p>
          <w:p w14:paraId="501CFE90" w14:textId="09C37A90" w:rsidR="00065FB3" w:rsidRPr="00065FB3" w:rsidDel="00CE24DF" w:rsidRDefault="00065FB3">
            <w:pPr>
              <w:pStyle w:val="ListBullet"/>
              <w:numPr>
                <w:ilvl w:val="0"/>
                <w:numId w:val="0"/>
              </w:numPr>
              <w:ind w:left="216" w:hanging="216"/>
              <w:rPr>
                <w:del w:id="6436" w:author="King, Darryl" w:date="2021-09-23T10:37:00Z"/>
                <w:rFonts w:asciiTheme="majorHAnsi" w:eastAsia="Times New Roman" w:hAnsiTheme="majorHAnsi" w:cstheme="majorHAnsi"/>
                <w:color w:val="000000"/>
                <w:szCs w:val="20"/>
              </w:rPr>
              <w:pPrChange w:id="6437" w:author="King, Darryl" w:date="2021-09-23T10:38:00Z">
                <w:pPr>
                  <w:pStyle w:val="ListParagraph"/>
                  <w:spacing w:after="0" w:line="240" w:lineRule="auto"/>
                </w:pPr>
              </w:pPrChange>
            </w:pPr>
          </w:p>
        </w:tc>
      </w:tr>
      <w:tr w:rsidR="00065FB3" w:rsidRPr="00065FB3" w:rsidDel="00CE24DF" w14:paraId="19C63DA5" w14:textId="11A3130A" w:rsidTr="00065FB3">
        <w:trPr>
          <w:trHeight w:val="385"/>
          <w:del w:id="6438" w:author="King, Darryl" w:date="2021-09-23T10:37:00Z"/>
        </w:trPr>
        <w:tc>
          <w:tcPr>
            <w:tcW w:w="5000" w:type="pct"/>
            <w:gridSpan w:val="2"/>
            <w:shd w:val="clear" w:color="auto" w:fill="auto"/>
            <w:noWrap/>
          </w:tcPr>
          <w:p w14:paraId="658AD2CF" w14:textId="3363AAFA" w:rsidR="00065FB3" w:rsidRPr="00065FB3" w:rsidDel="00CE24DF" w:rsidRDefault="00065FB3">
            <w:pPr>
              <w:pStyle w:val="ListBullet"/>
              <w:numPr>
                <w:ilvl w:val="0"/>
                <w:numId w:val="0"/>
              </w:numPr>
              <w:ind w:left="216" w:hanging="216"/>
              <w:rPr>
                <w:del w:id="6439" w:author="King, Darryl" w:date="2021-09-23T10:37:00Z"/>
                <w:rFonts w:asciiTheme="majorHAnsi" w:eastAsia="Times New Roman" w:hAnsiTheme="majorHAnsi" w:cstheme="majorHAnsi"/>
                <w:color w:val="000000"/>
                <w:szCs w:val="20"/>
              </w:rPr>
              <w:pPrChange w:id="6440" w:author="King, Darryl" w:date="2021-09-23T10:38:00Z">
                <w:pPr>
                  <w:pStyle w:val="ListParagraph"/>
                  <w:numPr>
                    <w:numId w:val="26"/>
                  </w:numPr>
                  <w:spacing w:after="0" w:line="240" w:lineRule="auto"/>
                  <w:ind w:hanging="360"/>
                </w:pPr>
              </w:pPrChange>
            </w:pPr>
            <w:del w:id="6441" w:author="King, Darryl" w:date="2021-09-23T10:37:00Z">
              <w:r w:rsidRPr="00065FB3" w:rsidDel="00CE24DF">
                <w:rPr>
                  <w:rFonts w:asciiTheme="majorHAnsi" w:eastAsia="Times New Roman" w:hAnsiTheme="majorHAnsi" w:cstheme="majorHAnsi"/>
                  <w:color w:val="000000"/>
                  <w:szCs w:val="20"/>
                </w:rPr>
                <w:delText xml:space="preserve">If reserves are kept in the current account at the central bank, what are the main reasons? </w:delText>
              </w:r>
            </w:del>
          </w:p>
        </w:tc>
      </w:tr>
      <w:tr w:rsidR="00065FB3" w:rsidRPr="00065FB3" w:rsidDel="00CE24DF" w14:paraId="7D54008E" w14:textId="74E885F0" w:rsidTr="00065FB3">
        <w:trPr>
          <w:trHeight w:val="291"/>
          <w:del w:id="6442" w:author="King, Darryl" w:date="2021-09-23T10:37:00Z"/>
        </w:trPr>
        <w:tc>
          <w:tcPr>
            <w:tcW w:w="5000" w:type="pct"/>
            <w:gridSpan w:val="2"/>
            <w:shd w:val="clear" w:color="auto" w:fill="auto"/>
            <w:noWrap/>
          </w:tcPr>
          <w:p w14:paraId="6537B2BD" w14:textId="72B931E9" w:rsidR="00065FB3" w:rsidRPr="00065FB3" w:rsidDel="00CE24DF" w:rsidRDefault="00065FB3">
            <w:pPr>
              <w:pStyle w:val="ListBullet"/>
              <w:numPr>
                <w:ilvl w:val="0"/>
                <w:numId w:val="0"/>
              </w:numPr>
              <w:ind w:left="216" w:hanging="216"/>
              <w:rPr>
                <w:del w:id="6443" w:author="King, Darryl" w:date="2021-09-23T10:37:00Z"/>
                <w:rFonts w:asciiTheme="majorHAnsi" w:eastAsia="Times New Roman" w:hAnsiTheme="majorHAnsi" w:cstheme="majorHAnsi"/>
                <w:color w:val="000000"/>
                <w:szCs w:val="20"/>
              </w:rPr>
              <w:pPrChange w:id="6444" w:author="King, Darryl" w:date="2021-09-23T10:38:00Z">
                <w:pPr>
                  <w:pStyle w:val="ListParagraph"/>
                  <w:numPr>
                    <w:numId w:val="26"/>
                  </w:numPr>
                  <w:spacing w:after="0" w:line="240" w:lineRule="auto"/>
                  <w:ind w:hanging="360"/>
                </w:pPr>
              </w:pPrChange>
            </w:pPr>
            <w:del w:id="6445" w:author="King, Darryl" w:date="2021-09-23T10:37:00Z">
              <w:r w:rsidRPr="00065FB3" w:rsidDel="00CE24DF">
                <w:rPr>
                  <w:rFonts w:asciiTheme="majorHAnsi" w:eastAsia="Times New Roman" w:hAnsiTheme="majorHAnsi" w:cstheme="majorHAnsi"/>
                  <w:color w:val="000000"/>
                  <w:szCs w:val="20"/>
                </w:rPr>
                <w:delText xml:space="preserve">Do you use repos as a part of regular liquidity management planning in treasury activities? If no, what are the main liquidity management instruments used?  </w:delText>
              </w:r>
            </w:del>
          </w:p>
          <w:p w14:paraId="24D0E7A9" w14:textId="45BCBE97" w:rsidR="00065FB3" w:rsidRPr="00065FB3" w:rsidDel="00CE24DF" w:rsidRDefault="00065FB3">
            <w:pPr>
              <w:pStyle w:val="ListBullet"/>
              <w:numPr>
                <w:ilvl w:val="0"/>
                <w:numId w:val="0"/>
              </w:numPr>
              <w:ind w:left="216" w:hanging="216"/>
              <w:rPr>
                <w:del w:id="6446" w:author="King, Darryl" w:date="2021-09-23T10:37:00Z"/>
                <w:rFonts w:asciiTheme="majorHAnsi" w:eastAsia="Times New Roman" w:hAnsiTheme="majorHAnsi" w:cstheme="majorHAnsi"/>
                <w:color w:val="000000"/>
                <w:szCs w:val="20"/>
              </w:rPr>
              <w:pPrChange w:id="6447" w:author="King, Darryl" w:date="2021-09-23T10:38:00Z">
                <w:pPr>
                  <w:pStyle w:val="ListParagraph"/>
                  <w:spacing w:after="0" w:line="240" w:lineRule="auto"/>
                </w:pPr>
              </w:pPrChange>
            </w:pPr>
          </w:p>
        </w:tc>
      </w:tr>
      <w:tr w:rsidR="00065FB3" w:rsidRPr="00065FB3" w:rsidDel="00CE24DF" w14:paraId="33075471" w14:textId="0D27E200" w:rsidTr="00065FB3">
        <w:trPr>
          <w:trHeight w:val="291"/>
          <w:del w:id="6448" w:author="King, Darryl" w:date="2021-09-23T10:37:00Z"/>
        </w:trPr>
        <w:tc>
          <w:tcPr>
            <w:tcW w:w="5000" w:type="pct"/>
            <w:gridSpan w:val="2"/>
            <w:shd w:val="clear" w:color="auto" w:fill="auto"/>
            <w:noWrap/>
          </w:tcPr>
          <w:p w14:paraId="1AA63057" w14:textId="6D73F6FA" w:rsidR="00065FB3" w:rsidRPr="00065FB3" w:rsidDel="00CE24DF" w:rsidRDefault="00065FB3">
            <w:pPr>
              <w:pStyle w:val="ListBullet"/>
              <w:numPr>
                <w:ilvl w:val="0"/>
                <w:numId w:val="0"/>
              </w:numPr>
              <w:ind w:left="216" w:hanging="216"/>
              <w:rPr>
                <w:del w:id="6449" w:author="King, Darryl" w:date="2021-09-23T10:37:00Z"/>
                <w:rFonts w:asciiTheme="majorHAnsi" w:eastAsia="Times New Roman" w:hAnsiTheme="majorHAnsi" w:cstheme="majorHAnsi"/>
                <w:color w:val="000000"/>
                <w:szCs w:val="20"/>
              </w:rPr>
              <w:pPrChange w:id="6450" w:author="King, Darryl" w:date="2021-09-23T10:38:00Z">
                <w:pPr>
                  <w:pStyle w:val="ListParagraph"/>
                  <w:numPr>
                    <w:numId w:val="26"/>
                  </w:numPr>
                  <w:spacing w:after="0" w:line="240" w:lineRule="auto"/>
                  <w:ind w:hanging="360"/>
                </w:pPr>
              </w:pPrChange>
            </w:pPr>
            <w:del w:id="6451" w:author="King, Darryl" w:date="2021-09-23T10:37:00Z">
              <w:r w:rsidRPr="00065FB3" w:rsidDel="00CE24DF">
                <w:rPr>
                  <w:rFonts w:asciiTheme="majorHAnsi" w:eastAsia="Times New Roman" w:hAnsiTheme="majorHAnsi" w:cstheme="majorHAnsi"/>
                  <w:color w:val="000000"/>
                  <w:szCs w:val="20"/>
                </w:rPr>
                <w:delText xml:space="preserve">How often do you place excess liquidity with other domestic financial institutions?  </w:delText>
              </w:r>
            </w:del>
          </w:p>
          <w:p w14:paraId="74992AAE" w14:textId="14D6BD46" w:rsidR="00065FB3" w:rsidRPr="00065FB3" w:rsidDel="00CE24DF" w:rsidRDefault="00065FB3">
            <w:pPr>
              <w:pStyle w:val="ListBullet"/>
              <w:numPr>
                <w:ilvl w:val="0"/>
                <w:numId w:val="0"/>
              </w:numPr>
              <w:ind w:left="216" w:hanging="216"/>
              <w:rPr>
                <w:del w:id="6452" w:author="King, Darryl" w:date="2021-09-23T10:37:00Z"/>
                <w:rFonts w:asciiTheme="majorHAnsi" w:eastAsia="Times New Roman" w:hAnsiTheme="majorHAnsi" w:cstheme="majorHAnsi"/>
                <w:color w:val="000000"/>
                <w:szCs w:val="20"/>
              </w:rPr>
              <w:pPrChange w:id="6453" w:author="King, Darryl" w:date="2021-09-23T10:38:00Z">
                <w:pPr>
                  <w:spacing w:after="0" w:line="240" w:lineRule="auto"/>
                </w:pPr>
              </w:pPrChange>
            </w:pPr>
          </w:p>
        </w:tc>
      </w:tr>
      <w:tr w:rsidR="00065FB3" w:rsidRPr="00065FB3" w:rsidDel="00CE24DF" w14:paraId="201777D1" w14:textId="580CE095" w:rsidTr="00065FB3">
        <w:trPr>
          <w:trHeight w:val="291"/>
          <w:del w:id="6454" w:author="King, Darryl" w:date="2021-09-23T10:37:00Z"/>
        </w:trPr>
        <w:tc>
          <w:tcPr>
            <w:tcW w:w="5000" w:type="pct"/>
            <w:gridSpan w:val="2"/>
            <w:shd w:val="clear" w:color="auto" w:fill="auto"/>
            <w:noWrap/>
          </w:tcPr>
          <w:p w14:paraId="3B3F3703" w14:textId="236468F5" w:rsidR="00065FB3" w:rsidRPr="00065FB3" w:rsidDel="00CE24DF" w:rsidRDefault="00065FB3">
            <w:pPr>
              <w:pStyle w:val="ListBullet"/>
              <w:numPr>
                <w:ilvl w:val="0"/>
                <w:numId w:val="0"/>
              </w:numPr>
              <w:ind w:left="216" w:hanging="216"/>
              <w:rPr>
                <w:del w:id="6455" w:author="King, Darryl" w:date="2021-09-23T10:37:00Z"/>
                <w:rFonts w:asciiTheme="majorHAnsi" w:eastAsia="Times New Roman" w:hAnsiTheme="majorHAnsi" w:cstheme="majorHAnsi"/>
                <w:color w:val="000000"/>
                <w:szCs w:val="20"/>
              </w:rPr>
              <w:pPrChange w:id="6456" w:author="King, Darryl" w:date="2021-09-23T10:38:00Z">
                <w:pPr>
                  <w:pStyle w:val="ListParagraph"/>
                  <w:numPr>
                    <w:numId w:val="26"/>
                  </w:numPr>
                  <w:spacing w:after="0" w:line="240" w:lineRule="auto"/>
                  <w:ind w:hanging="360"/>
                </w:pPr>
              </w:pPrChange>
            </w:pPr>
            <w:del w:id="6457" w:author="King, Darryl" w:date="2021-09-23T10:37:00Z">
              <w:r w:rsidRPr="00065FB3" w:rsidDel="00CE24DF">
                <w:rPr>
                  <w:rFonts w:asciiTheme="majorHAnsi" w:eastAsia="Times New Roman" w:hAnsiTheme="majorHAnsi" w:cstheme="majorHAnsi"/>
                  <w:color w:val="000000"/>
                  <w:szCs w:val="20"/>
                </w:rPr>
                <w:delText>Indicate the average size of placements made in the last 12 months.</w:delText>
              </w:r>
            </w:del>
          </w:p>
          <w:p w14:paraId="032E3E44" w14:textId="5E1B4AAE" w:rsidR="00065FB3" w:rsidRPr="00065FB3" w:rsidDel="00CE24DF" w:rsidRDefault="00065FB3">
            <w:pPr>
              <w:pStyle w:val="ListBullet"/>
              <w:numPr>
                <w:ilvl w:val="0"/>
                <w:numId w:val="0"/>
              </w:numPr>
              <w:ind w:left="216" w:hanging="216"/>
              <w:rPr>
                <w:del w:id="6458" w:author="King, Darryl" w:date="2021-09-23T10:37:00Z"/>
                <w:rFonts w:asciiTheme="majorHAnsi" w:eastAsia="Times New Roman" w:hAnsiTheme="majorHAnsi" w:cstheme="majorHAnsi"/>
                <w:color w:val="000000"/>
                <w:szCs w:val="20"/>
              </w:rPr>
              <w:pPrChange w:id="6459" w:author="King, Darryl" w:date="2021-09-23T10:38:00Z">
                <w:pPr>
                  <w:pStyle w:val="ListParagraph"/>
                  <w:spacing w:after="0" w:line="240" w:lineRule="auto"/>
                </w:pPr>
              </w:pPrChange>
            </w:pPr>
          </w:p>
        </w:tc>
      </w:tr>
      <w:tr w:rsidR="00065FB3" w:rsidRPr="00065FB3" w:rsidDel="00CE24DF" w14:paraId="4933BBB3" w14:textId="593C7B32" w:rsidTr="00065FB3">
        <w:trPr>
          <w:trHeight w:val="291"/>
          <w:del w:id="6460" w:author="King, Darryl" w:date="2021-09-23T10:37:00Z"/>
        </w:trPr>
        <w:tc>
          <w:tcPr>
            <w:tcW w:w="5000" w:type="pct"/>
            <w:gridSpan w:val="2"/>
            <w:shd w:val="clear" w:color="auto" w:fill="auto"/>
            <w:noWrap/>
          </w:tcPr>
          <w:p w14:paraId="3F5C60D9" w14:textId="74CF817E" w:rsidR="00065FB3" w:rsidRPr="00065FB3" w:rsidDel="00CE24DF" w:rsidRDefault="00065FB3">
            <w:pPr>
              <w:pStyle w:val="ListBullet"/>
              <w:numPr>
                <w:ilvl w:val="0"/>
                <w:numId w:val="0"/>
              </w:numPr>
              <w:ind w:left="216" w:hanging="216"/>
              <w:rPr>
                <w:del w:id="6461" w:author="King, Darryl" w:date="2021-09-23T10:37:00Z"/>
                <w:rFonts w:asciiTheme="majorHAnsi" w:eastAsia="Times New Roman" w:hAnsiTheme="majorHAnsi" w:cstheme="majorHAnsi"/>
                <w:color w:val="000000"/>
                <w:szCs w:val="20"/>
              </w:rPr>
              <w:pPrChange w:id="6462" w:author="King, Darryl" w:date="2021-09-23T10:38:00Z">
                <w:pPr>
                  <w:pStyle w:val="ListParagraph"/>
                  <w:numPr>
                    <w:numId w:val="26"/>
                  </w:numPr>
                  <w:spacing w:after="0" w:line="240" w:lineRule="auto"/>
                  <w:ind w:hanging="360"/>
                </w:pPr>
              </w:pPrChange>
            </w:pPr>
            <w:del w:id="6463" w:author="King, Darryl" w:date="2021-09-23T10:37:00Z">
              <w:r w:rsidRPr="00065FB3" w:rsidDel="00CE24DF">
                <w:rPr>
                  <w:rFonts w:asciiTheme="majorHAnsi" w:eastAsia="Times New Roman" w:hAnsiTheme="majorHAnsi" w:cstheme="majorHAnsi"/>
                  <w:color w:val="000000"/>
                  <w:szCs w:val="20"/>
                </w:rPr>
                <w:delText>How often do you borrow liquidity from the other domestic financial institutions?</w:delText>
              </w:r>
            </w:del>
          </w:p>
          <w:p w14:paraId="55FC4018" w14:textId="57A7BE4D" w:rsidR="00065FB3" w:rsidRPr="00065FB3" w:rsidDel="00CE24DF" w:rsidRDefault="00065FB3">
            <w:pPr>
              <w:pStyle w:val="ListBullet"/>
              <w:numPr>
                <w:ilvl w:val="0"/>
                <w:numId w:val="0"/>
              </w:numPr>
              <w:ind w:left="216" w:hanging="216"/>
              <w:rPr>
                <w:del w:id="6464" w:author="King, Darryl" w:date="2021-09-23T10:37:00Z"/>
                <w:rFonts w:asciiTheme="majorHAnsi" w:eastAsia="Times New Roman" w:hAnsiTheme="majorHAnsi" w:cstheme="majorHAnsi"/>
                <w:color w:val="000000"/>
                <w:szCs w:val="20"/>
              </w:rPr>
              <w:pPrChange w:id="6465" w:author="King, Darryl" w:date="2021-09-23T10:38:00Z">
                <w:pPr>
                  <w:pStyle w:val="ListParagraph"/>
                  <w:spacing w:after="0" w:line="240" w:lineRule="auto"/>
                </w:pPr>
              </w:pPrChange>
            </w:pPr>
          </w:p>
        </w:tc>
      </w:tr>
      <w:tr w:rsidR="00065FB3" w:rsidRPr="00065FB3" w:rsidDel="00CE24DF" w14:paraId="0B7EC8D1" w14:textId="3A9E7BB5" w:rsidTr="00065FB3">
        <w:trPr>
          <w:trHeight w:val="291"/>
          <w:del w:id="6466" w:author="King, Darryl" w:date="2021-09-23T10:37:00Z"/>
        </w:trPr>
        <w:tc>
          <w:tcPr>
            <w:tcW w:w="5000" w:type="pct"/>
            <w:gridSpan w:val="2"/>
            <w:shd w:val="clear" w:color="auto" w:fill="auto"/>
            <w:noWrap/>
          </w:tcPr>
          <w:p w14:paraId="60B499D7" w14:textId="726227D1" w:rsidR="00065FB3" w:rsidRPr="00065FB3" w:rsidDel="00CE24DF" w:rsidRDefault="00065FB3">
            <w:pPr>
              <w:pStyle w:val="ListBullet"/>
              <w:numPr>
                <w:ilvl w:val="0"/>
                <w:numId w:val="0"/>
              </w:numPr>
              <w:ind w:left="216" w:hanging="216"/>
              <w:rPr>
                <w:del w:id="6467" w:author="King, Darryl" w:date="2021-09-23T10:37:00Z"/>
                <w:rFonts w:asciiTheme="majorHAnsi" w:eastAsia="Times New Roman" w:hAnsiTheme="majorHAnsi" w:cstheme="majorHAnsi"/>
                <w:color w:val="000000"/>
                <w:szCs w:val="20"/>
              </w:rPr>
              <w:pPrChange w:id="6468" w:author="King, Darryl" w:date="2021-09-23T10:38:00Z">
                <w:pPr>
                  <w:pStyle w:val="ListParagraph"/>
                  <w:numPr>
                    <w:numId w:val="26"/>
                  </w:numPr>
                  <w:spacing w:after="0" w:line="240" w:lineRule="auto"/>
                  <w:ind w:hanging="360"/>
                </w:pPr>
              </w:pPrChange>
            </w:pPr>
            <w:del w:id="6469" w:author="King, Darryl" w:date="2021-09-23T10:37:00Z">
              <w:r w:rsidRPr="00065FB3" w:rsidDel="00CE24DF">
                <w:rPr>
                  <w:rFonts w:asciiTheme="majorHAnsi" w:eastAsia="Times New Roman" w:hAnsiTheme="majorHAnsi" w:cstheme="majorHAnsi"/>
                  <w:color w:val="000000"/>
                  <w:szCs w:val="20"/>
                </w:rPr>
                <w:delText>Indicate the average size of borrowings in the last 12 months.</w:delText>
              </w:r>
            </w:del>
          </w:p>
        </w:tc>
      </w:tr>
      <w:tr w:rsidR="00065FB3" w:rsidRPr="00065FB3" w:rsidDel="00CE24DF" w14:paraId="5A674176" w14:textId="715FEC8C" w:rsidTr="00065FB3">
        <w:trPr>
          <w:trHeight w:val="291"/>
          <w:del w:id="6470" w:author="King, Darryl" w:date="2021-09-23T10:37:00Z"/>
        </w:trPr>
        <w:tc>
          <w:tcPr>
            <w:tcW w:w="5000" w:type="pct"/>
            <w:gridSpan w:val="2"/>
            <w:shd w:val="clear" w:color="auto" w:fill="auto"/>
            <w:noWrap/>
          </w:tcPr>
          <w:p w14:paraId="19EAA922" w14:textId="32333408" w:rsidR="00065FB3" w:rsidRPr="00065FB3" w:rsidDel="00CE24DF" w:rsidRDefault="00065FB3">
            <w:pPr>
              <w:pStyle w:val="ListBullet"/>
              <w:numPr>
                <w:ilvl w:val="0"/>
                <w:numId w:val="0"/>
              </w:numPr>
              <w:ind w:left="216" w:hanging="216"/>
              <w:rPr>
                <w:del w:id="6471" w:author="King, Darryl" w:date="2021-09-23T10:37:00Z"/>
                <w:rFonts w:asciiTheme="majorHAnsi" w:eastAsia="Times New Roman" w:hAnsiTheme="majorHAnsi" w:cstheme="majorHAnsi"/>
                <w:b/>
                <w:bCs/>
                <w:color w:val="000000"/>
                <w:szCs w:val="20"/>
              </w:rPr>
              <w:pPrChange w:id="6472" w:author="King, Darryl" w:date="2021-09-23T10:38:00Z">
                <w:pPr>
                  <w:spacing w:before="120" w:after="120" w:line="240" w:lineRule="auto"/>
                </w:pPr>
              </w:pPrChange>
            </w:pPr>
            <w:del w:id="6473" w:author="King, Darryl" w:date="2021-09-23T10:37:00Z">
              <w:r w:rsidRPr="00065FB3" w:rsidDel="00CE24DF">
                <w:rPr>
                  <w:rFonts w:asciiTheme="majorHAnsi" w:eastAsia="Times New Roman" w:hAnsiTheme="majorHAnsi" w:cstheme="majorHAnsi"/>
                  <w:b/>
                  <w:bCs/>
                  <w:color w:val="000000"/>
                  <w:szCs w:val="20"/>
                </w:rPr>
                <w:delText xml:space="preserve">B. Use of central bank monetary operations instruments  </w:delText>
              </w:r>
            </w:del>
          </w:p>
        </w:tc>
      </w:tr>
      <w:tr w:rsidR="00065FB3" w:rsidRPr="00065FB3" w:rsidDel="00CE24DF" w14:paraId="33223B0E" w14:textId="12426AC1" w:rsidTr="00065FB3">
        <w:trPr>
          <w:trHeight w:val="291"/>
          <w:del w:id="6474" w:author="King, Darryl" w:date="2021-09-23T10:37:00Z"/>
        </w:trPr>
        <w:tc>
          <w:tcPr>
            <w:tcW w:w="5000" w:type="pct"/>
            <w:gridSpan w:val="2"/>
            <w:shd w:val="clear" w:color="auto" w:fill="auto"/>
            <w:noWrap/>
          </w:tcPr>
          <w:p w14:paraId="464729FA" w14:textId="29E35BB8" w:rsidR="00065FB3" w:rsidRPr="00065FB3" w:rsidDel="00CE24DF" w:rsidRDefault="00065FB3">
            <w:pPr>
              <w:pStyle w:val="ListBullet"/>
              <w:numPr>
                <w:ilvl w:val="0"/>
                <w:numId w:val="0"/>
              </w:numPr>
              <w:ind w:left="216" w:hanging="216"/>
              <w:rPr>
                <w:del w:id="6475" w:author="King, Darryl" w:date="2021-09-23T10:37:00Z"/>
                <w:rFonts w:asciiTheme="majorHAnsi" w:eastAsia="Times New Roman" w:hAnsiTheme="majorHAnsi" w:cstheme="majorHAnsi"/>
                <w:color w:val="000000"/>
                <w:szCs w:val="20"/>
              </w:rPr>
              <w:pPrChange w:id="6476" w:author="King, Darryl" w:date="2021-09-23T10:38:00Z">
                <w:pPr>
                  <w:pStyle w:val="ListParagraph"/>
                  <w:numPr>
                    <w:numId w:val="27"/>
                  </w:numPr>
                  <w:spacing w:after="0" w:line="240" w:lineRule="auto"/>
                  <w:ind w:hanging="360"/>
                </w:pPr>
              </w:pPrChange>
            </w:pPr>
            <w:del w:id="6477" w:author="King, Darryl" w:date="2021-09-23T10:37:00Z">
              <w:r w:rsidRPr="00065FB3" w:rsidDel="00CE24DF">
                <w:rPr>
                  <w:rFonts w:asciiTheme="majorHAnsi" w:eastAsia="Times New Roman" w:hAnsiTheme="majorHAnsi" w:cstheme="majorHAnsi"/>
                  <w:color w:val="000000"/>
                  <w:szCs w:val="20"/>
                </w:rPr>
                <w:delText xml:space="preserve">Are you a regular participant in central bank sterilization/liquidity providing operations? </w:delText>
              </w:r>
            </w:del>
          </w:p>
        </w:tc>
      </w:tr>
      <w:tr w:rsidR="00065FB3" w:rsidRPr="00065FB3" w:rsidDel="00CE24DF" w14:paraId="2385DE81" w14:textId="23C0902E" w:rsidTr="00065FB3">
        <w:trPr>
          <w:trHeight w:val="291"/>
          <w:del w:id="6478" w:author="King, Darryl" w:date="2021-09-23T10:37:00Z"/>
        </w:trPr>
        <w:tc>
          <w:tcPr>
            <w:tcW w:w="5000" w:type="pct"/>
            <w:gridSpan w:val="2"/>
            <w:shd w:val="clear" w:color="auto" w:fill="auto"/>
            <w:noWrap/>
          </w:tcPr>
          <w:p w14:paraId="43405CC1" w14:textId="19BF60FD" w:rsidR="00065FB3" w:rsidRPr="00065FB3" w:rsidDel="00CE24DF" w:rsidRDefault="00065FB3">
            <w:pPr>
              <w:pStyle w:val="ListBullet"/>
              <w:numPr>
                <w:ilvl w:val="0"/>
                <w:numId w:val="0"/>
              </w:numPr>
              <w:ind w:left="216" w:hanging="216"/>
              <w:rPr>
                <w:del w:id="6479" w:author="King, Darryl" w:date="2021-09-23T10:37:00Z"/>
                <w:rFonts w:asciiTheme="majorHAnsi" w:eastAsia="Times New Roman" w:hAnsiTheme="majorHAnsi" w:cstheme="majorHAnsi"/>
                <w:color w:val="000000"/>
                <w:szCs w:val="20"/>
              </w:rPr>
              <w:pPrChange w:id="6480" w:author="King, Darryl" w:date="2021-09-23T10:38:00Z">
                <w:pPr>
                  <w:pStyle w:val="ListParagraph"/>
                  <w:spacing w:after="0" w:line="240" w:lineRule="auto"/>
                </w:pPr>
              </w:pPrChange>
            </w:pPr>
            <w:del w:id="6481" w:author="King, Darryl" w:date="2021-09-23T10:37:00Z">
              <w:r w:rsidRPr="00065FB3" w:rsidDel="00CE24DF">
                <w:rPr>
                  <w:rFonts w:asciiTheme="majorHAnsi" w:eastAsia="Times New Roman" w:hAnsiTheme="majorHAnsi" w:cstheme="majorHAnsi"/>
                  <w:color w:val="000000"/>
                  <w:szCs w:val="20"/>
                </w:rPr>
                <w:delText xml:space="preserve">1b. If answer to previous question is ‘No’, what are main reasons? </w:delText>
              </w:r>
            </w:del>
          </w:p>
          <w:p w14:paraId="17333BB2" w14:textId="5DF89031" w:rsidR="00065FB3" w:rsidRPr="00065FB3" w:rsidDel="00CE24DF" w:rsidRDefault="00065FB3">
            <w:pPr>
              <w:pStyle w:val="ListBullet"/>
              <w:numPr>
                <w:ilvl w:val="0"/>
                <w:numId w:val="0"/>
              </w:numPr>
              <w:ind w:left="216" w:hanging="216"/>
              <w:rPr>
                <w:del w:id="6482" w:author="King, Darryl" w:date="2021-09-23T10:37:00Z"/>
                <w:rFonts w:asciiTheme="majorHAnsi" w:eastAsia="Times New Roman" w:hAnsiTheme="majorHAnsi" w:cstheme="majorHAnsi"/>
                <w:color w:val="000000"/>
                <w:szCs w:val="20"/>
              </w:rPr>
              <w:pPrChange w:id="6483" w:author="King, Darryl" w:date="2021-09-23T10:38:00Z">
                <w:pPr>
                  <w:pStyle w:val="ListParagraph"/>
                  <w:spacing w:after="0" w:line="240" w:lineRule="auto"/>
                </w:pPr>
              </w:pPrChange>
            </w:pPr>
          </w:p>
        </w:tc>
      </w:tr>
      <w:tr w:rsidR="00065FB3" w:rsidRPr="00065FB3" w:rsidDel="00CE24DF" w14:paraId="12108FBB" w14:textId="74BF1DC1" w:rsidTr="00065FB3">
        <w:trPr>
          <w:trHeight w:val="698"/>
          <w:del w:id="6484" w:author="King, Darryl" w:date="2021-09-23T10:37:00Z"/>
        </w:trPr>
        <w:tc>
          <w:tcPr>
            <w:tcW w:w="5000" w:type="pct"/>
            <w:gridSpan w:val="2"/>
            <w:shd w:val="clear" w:color="auto" w:fill="auto"/>
          </w:tcPr>
          <w:p w14:paraId="61B5AF3D" w14:textId="310A572D" w:rsidR="00065FB3" w:rsidRPr="00065FB3" w:rsidDel="00CE24DF" w:rsidRDefault="00065FB3">
            <w:pPr>
              <w:pStyle w:val="ListBullet"/>
              <w:numPr>
                <w:ilvl w:val="0"/>
                <w:numId w:val="0"/>
              </w:numPr>
              <w:ind w:left="216" w:hanging="216"/>
              <w:rPr>
                <w:del w:id="6485" w:author="King, Darryl" w:date="2021-09-23T10:37:00Z"/>
                <w:rFonts w:asciiTheme="majorHAnsi" w:eastAsia="Times New Roman" w:hAnsiTheme="majorHAnsi" w:cstheme="majorHAnsi"/>
                <w:color w:val="000000"/>
                <w:szCs w:val="20"/>
              </w:rPr>
              <w:pPrChange w:id="6486" w:author="King, Darryl" w:date="2021-09-23T10:38:00Z">
                <w:pPr>
                  <w:pStyle w:val="ListParagraph"/>
                  <w:numPr>
                    <w:numId w:val="27"/>
                  </w:numPr>
                  <w:spacing w:after="0" w:line="240" w:lineRule="auto"/>
                  <w:ind w:hanging="360"/>
                </w:pPr>
              </w:pPrChange>
            </w:pPr>
            <w:del w:id="6487" w:author="King, Darryl" w:date="2021-09-23T10:37:00Z">
              <w:r w:rsidRPr="00065FB3" w:rsidDel="00CE24DF">
                <w:rPr>
                  <w:rFonts w:asciiTheme="majorHAnsi" w:eastAsia="Times New Roman" w:hAnsiTheme="majorHAnsi" w:cstheme="majorHAnsi"/>
                  <w:color w:val="000000"/>
                  <w:szCs w:val="20"/>
                </w:rPr>
                <w:delText xml:space="preserve">Do you use central bank instruments as a part of regular liquidity management operations in treasury activities? If ‘No’, what are the main liquidity management instruments used?  </w:delText>
              </w:r>
            </w:del>
          </w:p>
        </w:tc>
      </w:tr>
      <w:tr w:rsidR="00065FB3" w:rsidRPr="00065FB3" w:rsidDel="00CE24DF" w14:paraId="6CB6BD27" w14:textId="7454CD5A" w:rsidTr="00065FB3">
        <w:trPr>
          <w:trHeight w:val="291"/>
          <w:del w:id="6488" w:author="King, Darryl" w:date="2021-09-23T10:37:00Z"/>
        </w:trPr>
        <w:tc>
          <w:tcPr>
            <w:tcW w:w="5000" w:type="pct"/>
            <w:gridSpan w:val="2"/>
            <w:shd w:val="clear" w:color="auto" w:fill="auto"/>
            <w:noWrap/>
          </w:tcPr>
          <w:p w14:paraId="2066A0DF" w14:textId="16E3E0D6" w:rsidR="00065FB3" w:rsidRPr="00065FB3" w:rsidDel="00CE24DF" w:rsidRDefault="00065FB3">
            <w:pPr>
              <w:pStyle w:val="ListBullet"/>
              <w:numPr>
                <w:ilvl w:val="0"/>
                <w:numId w:val="0"/>
              </w:numPr>
              <w:ind w:left="216" w:hanging="216"/>
              <w:rPr>
                <w:del w:id="6489" w:author="King, Darryl" w:date="2021-09-23T10:37:00Z"/>
                <w:rFonts w:asciiTheme="majorHAnsi" w:eastAsia="Times New Roman" w:hAnsiTheme="majorHAnsi" w:cstheme="majorHAnsi"/>
                <w:color w:val="000000"/>
                <w:szCs w:val="20"/>
              </w:rPr>
              <w:pPrChange w:id="6490" w:author="King, Darryl" w:date="2021-09-23T10:38:00Z">
                <w:pPr>
                  <w:pStyle w:val="ListParagraph"/>
                  <w:numPr>
                    <w:numId w:val="27"/>
                  </w:numPr>
                  <w:spacing w:after="0" w:line="240" w:lineRule="auto"/>
                  <w:ind w:hanging="360"/>
                </w:pPr>
              </w:pPrChange>
            </w:pPr>
            <w:del w:id="6491" w:author="King, Darryl" w:date="2021-09-23T10:37:00Z">
              <w:r w:rsidRPr="00065FB3" w:rsidDel="00CE24DF">
                <w:rPr>
                  <w:rFonts w:asciiTheme="majorHAnsi" w:eastAsia="Times New Roman" w:hAnsiTheme="majorHAnsi" w:cstheme="majorHAnsi"/>
                  <w:color w:val="000000"/>
                  <w:szCs w:val="20"/>
                </w:rPr>
                <w:delText xml:space="preserve">Indicate your average holdings of assets or /liabilities held with the central bank for the last 12 months?  </w:delText>
              </w:r>
            </w:del>
          </w:p>
          <w:p w14:paraId="1C365DBC" w14:textId="3F35218C" w:rsidR="00065FB3" w:rsidRPr="00065FB3" w:rsidDel="00CE24DF" w:rsidRDefault="00065FB3">
            <w:pPr>
              <w:pStyle w:val="ListBullet"/>
              <w:numPr>
                <w:ilvl w:val="0"/>
                <w:numId w:val="0"/>
              </w:numPr>
              <w:ind w:left="216" w:hanging="216"/>
              <w:rPr>
                <w:del w:id="6492" w:author="King, Darryl" w:date="2021-09-23T10:37:00Z"/>
                <w:rFonts w:asciiTheme="majorHAnsi" w:eastAsia="Times New Roman" w:hAnsiTheme="majorHAnsi" w:cstheme="majorHAnsi"/>
                <w:color w:val="000000"/>
                <w:szCs w:val="20"/>
              </w:rPr>
              <w:pPrChange w:id="6493" w:author="King, Darryl" w:date="2021-09-23T10:38:00Z">
                <w:pPr>
                  <w:pStyle w:val="ListParagraph"/>
                  <w:spacing w:after="0" w:line="240" w:lineRule="auto"/>
                </w:pPr>
              </w:pPrChange>
            </w:pPr>
          </w:p>
        </w:tc>
      </w:tr>
      <w:tr w:rsidR="00065FB3" w:rsidRPr="00065FB3" w:rsidDel="00CE24DF" w14:paraId="0DE62E5D" w14:textId="2914B9F9" w:rsidTr="00065FB3">
        <w:trPr>
          <w:trHeight w:val="291"/>
          <w:del w:id="6494" w:author="King, Darryl" w:date="2021-09-23T10:37:00Z"/>
        </w:trPr>
        <w:tc>
          <w:tcPr>
            <w:tcW w:w="5000" w:type="pct"/>
            <w:gridSpan w:val="2"/>
            <w:shd w:val="clear" w:color="auto" w:fill="auto"/>
            <w:noWrap/>
          </w:tcPr>
          <w:p w14:paraId="3983626D" w14:textId="11649B4E" w:rsidR="00065FB3" w:rsidRPr="00065FB3" w:rsidDel="00CE24DF" w:rsidRDefault="00065FB3">
            <w:pPr>
              <w:pStyle w:val="ListBullet"/>
              <w:numPr>
                <w:ilvl w:val="0"/>
                <w:numId w:val="0"/>
              </w:numPr>
              <w:ind w:left="216" w:hanging="216"/>
              <w:rPr>
                <w:del w:id="6495" w:author="King, Darryl" w:date="2021-09-23T10:37:00Z"/>
                <w:rFonts w:asciiTheme="majorHAnsi" w:eastAsia="Times New Roman" w:hAnsiTheme="majorHAnsi" w:cstheme="majorHAnsi"/>
                <w:bCs/>
                <w:color w:val="000000"/>
                <w:szCs w:val="20"/>
              </w:rPr>
              <w:pPrChange w:id="6496" w:author="King, Darryl" w:date="2021-09-23T10:38:00Z">
                <w:pPr>
                  <w:pStyle w:val="ListParagraph"/>
                  <w:numPr>
                    <w:numId w:val="27"/>
                  </w:numPr>
                  <w:spacing w:after="0" w:line="240" w:lineRule="auto"/>
                  <w:ind w:hanging="360"/>
                </w:pPr>
              </w:pPrChange>
            </w:pPr>
            <w:del w:id="6497" w:author="King, Darryl" w:date="2021-09-23T10:37:00Z">
              <w:r w:rsidRPr="00065FB3" w:rsidDel="00CE24DF">
                <w:rPr>
                  <w:rFonts w:asciiTheme="majorHAnsi" w:eastAsia="Times New Roman" w:hAnsiTheme="majorHAnsi" w:cstheme="majorHAnsi"/>
                  <w:bCs/>
                  <w:color w:val="000000"/>
                  <w:szCs w:val="20"/>
                </w:rPr>
                <w:delText xml:space="preserve">The central bank has a standing liquidity facility in place.  Is this information factored into your decisions to lend excess liquidity or borrow liquidity, and used readily in managing your liquidity position? </w:delText>
              </w:r>
            </w:del>
          </w:p>
          <w:p w14:paraId="0063C0C0" w14:textId="5BA6CD09" w:rsidR="00065FB3" w:rsidRPr="00065FB3" w:rsidDel="00CE24DF" w:rsidRDefault="00065FB3">
            <w:pPr>
              <w:pStyle w:val="ListBullet"/>
              <w:numPr>
                <w:ilvl w:val="0"/>
                <w:numId w:val="0"/>
              </w:numPr>
              <w:ind w:left="216" w:hanging="216"/>
              <w:rPr>
                <w:del w:id="6498" w:author="King, Darryl" w:date="2021-09-23T10:37:00Z"/>
                <w:rFonts w:asciiTheme="majorHAnsi" w:eastAsia="Times New Roman" w:hAnsiTheme="majorHAnsi" w:cstheme="majorHAnsi"/>
                <w:bCs/>
                <w:color w:val="000000"/>
                <w:szCs w:val="20"/>
              </w:rPr>
              <w:pPrChange w:id="6499" w:author="King, Darryl" w:date="2021-09-23T10:38:00Z">
                <w:pPr>
                  <w:pStyle w:val="ListParagraph"/>
                  <w:spacing w:after="0" w:line="240" w:lineRule="auto"/>
                </w:pPr>
              </w:pPrChange>
            </w:pPr>
          </w:p>
        </w:tc>
      </w:tr>
      <w:tr w:rsidR="00065FB3" w:rsidRPr="00065FB3" w:rsidDel="00CE24DF" w14:paraId="7F1D6B8C" w14:textId="772FB8E5" w:rsidTr="00065FB3">
        <w:trPr>
          <w:trHeight w:val="291"/>
          <w:del w:id="6500" w:author="King, Darryl" w:date="2021-09-23T10:37:00Z"/>
        </w:trPr>
        <w:tc>
          <w:tcPr>
            <w:tcW w:w="5000" w:type="pct"/>
            <w:gridSpan w:val="2"/>
            <w:shd w:val="clear" w:color="auto" w:fill="auto"/>
            <w:noWrap/>
          </w:tcPr>
          <w:p w14:paraId="528D6A7F" w14:textId="7FE6E0A1" w:rsidR="00065FB3" w:rsidRPr="00065FB3" w:rsidDel="00CE24DF" w:rsidRDefault="00065FB3">
            <w:pPr>
              <w:pStyle w:val="ListBullet"/>
              <w:numPr>
                <w:ilvl w:val="0"/>
                <w:numId w:val="0"/>
              </w:numPr>
              <w:ind w:left="216" w:hanging="216"/>
              <w:rPr>
                <w:del w:id="6501" w:author="King, Darryl" w:date="2021-09-23T10:37:00Z"/>
                <w:rFonts w:asciiTheme="majorHAnsi" w:eastAsia="Times New Roman" w:hAnsiTheme="majorHAnsi" w:cstheme="majorHAnsi"/>
                <w:bCs/>
                <w:color w:val="000000"/>
                <w:szCs w:val="20"/>
              </w:rPr>
              <w:pPrChange w:id="6502" w:author="King, Darryl" w:date="2021-09-23T10:38:00Z">
                <w:pPr>
                  <w:pStyle w:val="ListParagraph"/>
                  <w:numPr>
                    <w:numId w:val="27"/>
                  </w:numPr>
                  <w:spacing w:after="0" w:line="240" w:lineRule="auto"/>
                  <w:ind w:hanging="360"/>
                </w:pPr>
              </w:pPrChange>
            </w:pPr>
            <w:del w:id="6503" w:author="King, Darryl" w:date="2021-09-23T10:37:00Z">
              <w:r w:rsidRPr="00065FB3" w:rsidDel="00CE24DF">
                <w:rPr>
                  <w:rFonts w:asciiTheme="majorHAnsi" w:eastAsia="Times New Roman" w:hAnsiTheme="majorHAnsi" w:cstheme="majorHAnsi"/>
                  <w:bCs/>
                  <w:color w:val="000000"/>
                  <w:szCs w:val="20"/>
                </w:rPr>
                <w:delText xml:space="preserve">Are you aware of the terms and process for using the standing facilities? </w:delText>
              </w:r>
            </w:del>
          </w:p>
          <w:p w14:paraId="163B61A3" w14:textId="57446DA8" w:rsidR="00065FB3" w:rsidRPr="00065FB3" w:rsidDel="00CE24DF" w:rsidRDefault="00065FB3">
            <w:pPr>
              <w:pStyle w:val="ListBullet"/>
              <w:numPr>
                <w:ilvl w:val="0"/>
                <w:numId w:val="0"/>
              </w:numPr>
              <w:ind w:left="216" w:hanging="216"/>
              <w:rPr>
                <w:del w:id="6504" w:author="King, Darryl" w:date="2021-09-23T10:37:00Z"/>
                <w:rFonts w:asciiTheme="majorHAnsi" w:eastAsia="Times New Roman" w:hAnsiTheme="majorHAnsi" w:cstheme="majorHAnsi"/>
                <w:bCs/>
                <w:color w:val="000000"/>
                <w:szCs w:val="20"/>
              </w:rPr>
              <w:pPrChange w:id="6505" w:author="King, Darryl" w:date="2021-09-23T10:38:00Z">
                <w:pPr>
                  <w:pStyle w:val="ListParagraph"/>
                  <w:spacing w:after="0" w:line="240" w:lineRule="auto"/>
                </w:pPr>
              </w:pPrChange>
            </w:pPr>
          </w:p>
        </w:tc>
      </w:tr>
      <w:tr w:rsidR="00065FB3" w:rsidRPr="00065FB3" w:rsidDel="00CE24DF" w14:paraId="5F004FB1" w14:textId="10C469E0" w:rsidTr="00065FB3">
        <w:trPr>
          <w:trHeight w:val="291"/>
          <w:del w:id="6506" w:author="King, Darryl" w:date="2021-09-23T10:37:00Z"/>
        </w:trPr>
        <w:tc>
          <w:tcPr>
            <w:tcW w:w="5000" w:type="pct"/>
            <w:gridSpan w:val="2"/>
            <w:shd w:val="clear" w:color="auto" w:fill="auto"/>
            <w:noWrap/>
          </w:tcPr>
          <w:p w14:paraId="26B3E90D" w14:textId="655F36C1" w:rsidR="00065FB3" w:rsidRPr="00065FB3" w:rsidDel="00CE24DF" w:rsidRDefault="00065FB3">
            <w:pPr>
              <w:pStyle w:val="ListBullet"/>
              <w:numPr>
                <w:ilvl w:val="0"/>
                <w:numId w:val="0"/>
              </w:numPr>
              <w:ind w:left="216" w:hanging="216"/>
              <w:rPr>
                <w:del w:id="6507" w:author="King, Darryl" w:date="2021-09-23T10:37:00Z"/>
                <w:rFonts w:asciiTheme="majorHAnsi" w:eastAsia="Times New Roman" w:hAnsiTheme="majorHAnsi" w:cstheme="majorHAnsi"/>
                <w:bCs/>
                <w:color w:val="000000"/>
                <w:szCs w:val="20"/>
              </w:rPr>
              <w:pPrChange w:id="6508" w:author="King, Darryl" w:date="2021-09-23T10:38:00Z">
                <w:pPr>
                  <w:pStyle w:val="ListParagraph"/>
                  <w:numPr>
                    <w:numId w:val="27"/>
                  </w:numPr>
                  <w:spacing w:after="0" w:line="240" w:lineRule="auto"/>
                  <w:ind w:hanging="360"/>
                </w:pPr>
              </w:pPrChange>
            </w:pPr>
            <w:del w:id="6509" w:author="King, Darryl" w:date="2021-09-23T10:37:00Z">
              <w:r w:rsidRPr="00065FB3" w:rsidDel="00CE24DF">
                <w:rPr>
                  <w:rFonts w:asciiTheme="majorHAnsi" w:eastAsia="Times New Roman" w:hAnsiTheme="majorHAnsi" w:cstheme="majorHAnsi"/>
                  <w:bCs/>
                  <w:color w:val="000000"/>
                  <w:szCs w:val="20"/>
                </w:rPr>
                <w:delText xml:space="preserve">In the last 6 months, indicate the average number of times that your institution used standing facilities? </w:delText>
              </w:r>
            </w:del>
          </w:p>
        </w:tc>
      </w:tr>
      <w:tr w:rsidR="00065FB3" w:rsidRPr="00065FB3" w:rsidDel="00CE24DF" w14:paraId="1722105C" w14:textId="39038B0D" w:rsidTr="00065FB3">
        <w:trPr>
          <w:trHeight w:val="291"/>
          <w:del w:id="6510" w:author="King, Darryl" w:date="2021-09-23T10:37:00Z"/>
        </w:trPr>
        <w:tc>
          <w:tcPr>
            <w:tcW w:w="5000" w:type="pct"/>
            <w:gridSpan w:val="2"/>
            <w:shd w:val="clear" w:color="auto" w:fill="auto"/>
            <w:noWrap/>
          </w:tcPr>
          <w:p w14:paraId="29FE2D71" w14:textId="6EC28F62" w:rsidR="00065FB3" w:rsidRPr="00065FB3" w:rsidDel="00CE24DF" w:rsidRDefault="00065FB3">
            <w:pPr>
              <w:pStyle w:val="ListBullet"/>
              <w:numPr>
                <w:ilvl w:val="0"/>
                <w:numId w:val="0"/>
              </w:numPr>
              <w:ind w:left="216" w:hanging="216"/>
              <w:rPr>
                <w:del w:id="6511" w:author="King, Darryl" w:date="2021-09-23T10:37:00Z"/>
                <w:rFonts w:asciiTheme="majorHAnsi" w:eastAsia="Times New Roman" w:hAnsiTheme="majorHAnsi" w:cstheme="majorHAnsi"/>
                <w:bCs/>
                <w:color w:val="000000"/>
                <w:szCs w:val="20"/>
              </w:rPr>
              <w:pPrChange w:id="6512" w:author="King, Darryl" w:date="2021-09-23T10:38:00Z">
                <w:pPr>
                  <w:pStyle w:val="ListParagraph"/>
                  <w:spacing w:after="0" w:line="240" w:lineRule="auto"/>
                </w:pPr>
              </w:pPrChange>
            </w:pPr>
            <w:del w:id="6513" w:author="King, Darryl" w:date="2021-09-23T10:37:00Z">
              <w:r w:rsidRPr="00065FB3" w:rsidDel="00CE24DF">
                <w:rPr>
                  <w:rFonts w:asciiTheme="majorHAnsi" w:eastAsia="Times New Roman" w:hAnsiTheme="majorHAnsi" w:cstheme="majorHAnsi"/>
                  <w:bCs/>
                  <w:color w:val="000000"/>
                  <w:szCs w:val="20"/>
                </w:rPr>
                <w:delText xml:space="preserve">6b. Indicate the average amount of deposit for the standing facility, indicate the average amount of liquidity refinancing through the standing credit facility. </w:delText>
              </w:r>
            </w:del>
          </w:p>
        </w:tc>
      </w:tr>
      <w:tr w:rsidR="00065FB3" w:rsidRPr="00065FB3" w:rsidDel="00CE24DF" w14:paraId="2365B27A" w14:textId="6947DD20" w:rsidTr="00065FB3">
        <w:trPr>
          <w:trHeight w:val="291"/>
          <w:del w:id="6514" w:author="King, Darryl" w:date="2021-09-23T10:37:00Z"/>
        </w:trPr>
        <w:tc>
          <w:tcPr>
            <w:tcW w:w="5000" w:type="pct"/>
            <w:gridSpan w:val="2"/>
            <w:shd w:val="clear" w:color="auto" w:fill="auto"/>
            <w:noWrap/>
          </w:tcPr>
          <w:p w14:paraId="10DA57C4" w14:textId="39681705" w:rsidR="00065FB3" w:rsidRPr="00065FB3" w:rsidDel="00CE24DF" w:rsidRDefault="00065FB3">
            <w:pPr>
              <w:pStyle w:val="ListBullet"/>
              <w:numPr>
                <w:ilvl w:val="0"/>
                <w:numId w:val="0"/>
              </w:numPr>
              <w:ind w:left="216" w:hanging="216"/>
              <w:rPr>
                <w:del w:id="6515" w:author="King, Darryl" w:date="2021-09-23T10:37:00Z"/>
                <w:rFonts w:asciiTheme="majorHAnsi" w:eastAsia="Times New Roman" w:hAnsiTheme="majorHAnsi" w:cstheme="majorHAnsi"/>
                <w:b/>
                <w:bCs/>
                <w:color w:val="000000"/>
                <w:szCs w:val="20"/>
              </w:rPr>
              <w:pPrChange w:id="6516" w:author="King, Darryl" w:date="2021-09-23T10:38:00Z">
                <w:pPr>
                  <w:spacing w:before="120" w:after="120" w:line="240" w:lineRule="auto"/>
                </w:pPr>
              </w:pPrChange>
            </w:pPr>
            <w:del w:id="6517" w:author="King, Darryl" w:date="2021-09-23T10:37:00Z">
              <w:r w:rsidRPr="00065FB3" w:rsidDel="00CE24DF">
                <w:rPr>
                  <w:rFonts w:asciiTheme="majorHAnsi" w:eastAsia="Times New Roman" w:hAnsiTheme="majorHAnsi" w:cstheme="majorHAnsi"/>
                  <w:b/>
                  <w:bCs/>
                  <w:color w:val="000000"/>
                  <w:szCs w:val="20"/>
                </w:rPr>
                <w:delText xml:space="preserve">C. Counterparties </w:delText>
              </w:r>
            </w:del>
          </w:p>
        </w:tc>
      </w:tr>
      <w:tr w:rsidR="00065FB3" w:rsidRPr="00065FB3" w:rsidDel="00CE24DF" w14:paraId="3E4FD97E" w14:textId="0F3A79FE" w:rsidTr="00065FB3">
        <w:trPr>
          <w:trHeight w:val="342"/>
          <w:del w:id="6518" w:author="King, Darryl" w:date="2021-09-23T10:37:00Z"/>
        </w:trPr>
        <w:tc>
          <w:tcPr>
            <w:tcW w:w="5000" w:type="pct"/>
            <w:gridSpan w:val="2"/>
            <w:shd w:val="clear" w:color="auto" w:fill="auto"/>
            <w:noWrap/>
          </w:tcPr>
          <w:p w14:paraId="0F7CB59C" w14:textId="1695E337" w:rsidR="00065FB3" w:rsidRPr="00065FB3" w:rsidDel="00CE24DF" w:rsidRDefault="00065FB3">
            <w:pPr>
              <w:pStyle w:val="ListBullet"/>
              <w:numPr>
                <w:ilvl w:val="0"/>
                <w:numId w:val="0"/>
              </w:numPr>
              <w:ind w:left="216" w:hanging="216"/>
              <w:rPr>
                <w:del w:id="6519" w:author="King, Darryl" w:date="2021-09-23T10:37:00Z"/>
                <w:rFonts w:asciiTheme="majorHAnsi" w:eastAsia="Times New Roman" w:hAnsiTheme="majorHAnsi" w:cstheme="majorHAnsi"/>
                <w:color w:val="000000"/>
                <w:szCs w:val="20"/>
              </w:rPr>
              <w:pPrChange w:id="6520" w:author="King, Darryl" w:date="2021-09-23T10:38:00Z">
                <w:pPr>
                  <w:pStyle w:val="ListParagraph"/>
                  <w:numPr>
                    <w:numId w:val="27"/>
                  </w:numPr>
                  <w:spacing w:after="0" w:line="240" w:lineRule="auto"/>
                  <w:ind w:hanging="360"/>
                  <w:contextualSpacing w:val="0"/>
                </w:pPr>
              </w:pPrChange>
            </w:pPr>
            <w:del w:id="6521" w:author="King, Darryl" w:date="2021-09-23T10:37:00Z">
              <w:r w:rsidRPr="00065FB3" w:rsidDel="00CE24DF">
                <w:rPr>
                  <w:rFonts w:asciiTheme="majorHAnsi" w:eastAsia="Times New Roman" w:hAnsiTheme="majorHAnsi" w:cstheme="majorHAnsi"/>
                  <w:color w:val="000000"/>
                  <w:szCs w:val="20"/>
                </w:rPr>
                <w:delText>How many counterparties do you have in the domestic interbank market?</w:delText>
              </w:r>
            </w:del>
          </w:p>
        </w:tc>
      </w:tr>
      <w:tr w:rsidR="00065FB3" w:rsidRPr="00065FB3" w:rsidDel="00CE24DF" w14:paraId="742DF35E" w14:textId="5C1CFD55" w:rsidTr="00065FB3">
        <w:trPr>
          <w:trHeight w:val="432"/>
          <w:del w:id="6522" w:author="King, Darryl" w:date="2021-09-23T10:37:00Z"/>
        </w:trPr>
        <w:tc>
          <w:tcPr>
            <w:tcW w:w="5000" w:type="pct"/>
            <w:gridSpan w:val="2"/>
            <w:shd w:val="clear" w:color="auto" w:fill="auto"/>
            <w:noWrap/>
          </w:tcPr>
          <w:p w14:paraId="18579CFA" w14:textId="6E76BC26" w:rsidR="00065FB3" w:rsidRPr="00065FB3" w:rsidDel="00CE24DF" w:rsidRDefault="00065FB3">
            <w:pPr>
              <w:pStyle w:val="ListBullet"/>
              <w:numPr>
                <w:ilvl w:val="0"/>
                <w:numId w:val="0"/>
              </w:numPr>
              <w:ind w:left="216" w:hanging="216"/>
              <w:rPr>
                <w:del w:id="6523" w:author="King, Darryl" w:date="2021-09-23T10:37:00Z"/>
                <w:rFonts w:asciiTheme="majorHAnsi" w:eastAsia="Times New Roman" w:hAnsiTheme="majorHAnsi" w:cstheme="majorHAnsi"/>
                <w:color w:val="000000"/>
                <w:szCs w:val="20"/>
              </w:rPr>
              <w:pPrChange w:id="6524" w:author="King, Darryl" w:date="2021-09-23T10:38:00Z">
                <w:pPr>
                  <w:pStyle w:val="ListParagraph"/>
                  <w:numPr>
                    <w:numId w:val="27"/>
                  </w:numPr>
                  <w:spacing w:after="0" w:line="240" w:lineRule="auto"/>
                  <w:ind w:hanging="360"/>
                  <w:contextualSpacing w:val="0"/>
                </w:pPr>
              </w:pPrChange>
            </w:pPr>
            <w:del w:id="6525" w:author="King, Darryl" w:date="2021-09-23T10:37:00Z">
              <w:r w:rsidRPr="00065FB3" w:rsidDel="00CE24DF">
                <w:rPr>
                  <w:rFonts w:asciiTheme="majorHAnsi" w:eastAsia="Times New Roman" w:hAnsiTheme="majorHAnsi" w:cstheme="majorHAnsi"/>
                  <w:color w:val="000000"/>
                  <w:szCs w:val="20"/>
                </w:rPr>
                <w:delText>Indicate your largest counterparty limit.</w:delText>
              </w:r>
            </w:del>
          </w:p>
        </w:tc>
      </w:tr>
      <w:tr w:rsidR="00065FB3" w:rsidRPr="00065FB3" w:rsidDel="00CE24DF" w14:paraId="1AD11980" w14:textId="3A638A6A" w:rsidTr="00065FB3">
        <w:trPr>
          <w:trHeight w:val="297"/>
          <w:del w:id="6526" w:author="King, Darryl" w:date="2021-09-23T10:37:00Z"/>
        </w:trPr>
        <w:tc>
          <w:tcPr>
            <w:tcW w:w="5000" w:type="pct"/>
            <w:gridSpan w:val="2"/>
            <w:shd w:val="clear" w:color="auto" w:fill="auto"/>
            <w:noWrap/>
          </w:tcPr>
          <w:p w14:paraId="21DE411B" w14:textId="3D297D2C" w:rsidR="00065FB3" w:rsidRPr="00065FB3" w:rsidDel="00CE24DF" w:rsidRDefault="00065FB3">
            <w:pPr>
              <w:pStyle w:val="ListBullet"/>
              <w:numPr>
                <w:ilvl w:val="0"/>
                <w:numId w:val="0"/>
              </w:numPr>
              <w:ind w:left="216" w:hanging="216"/>
              <w:rPr>
                <w:del w:id="6527" w:author="King, Darryl" w:date="2021-09-23T10:37:00Z"/>
                <w:rFonts w:asciiTheme="majorHAnsi" w:eastAsia="Times New Roman" w:hAnsiTheme="majorHAnsi" w:cstheme="majorHAnsi"/>
                <w:color w:val="000000"/>
                <w:szCs w:val="20"/>
              </w:rPr>
              <w:pPrChange w:id="6528" w:author="King, Darryl" w:date="2021-09-23T10:38:00Z">
                <w:pPr>
                  <w:pStyle w:val="ListParagraph"/>
                  <w:numPr>
                    <w:numId w:val="27"/>
                  </w:numPr>
                  <w:spacing w:after="0" w:line="240" w:lineRule="auto"/>
                  <w:ind w:hanging="360"/>
                  <w:contextualSpacing w:val="0"/>
                </w:pPr>
              </w:pPrChange>
            </w:pPr>
            <w:del w:id="6529" w:author="King, Darryl" w:date="2021-09-23T10:37:00Z">
              <w:r w:rsidRPr="00065FB3" w:rsidDel="00CE24DF">
                <w:rPr>
                  <w:rFonts w:asciiTheme="majorHAnsi" w:eastAsia="Times New Roman" w:hAnsiTheme="majorHAnsi" w:cstheme="majorHAnsi"/>
                  <w:color w:val="000000"/>
                  <w:szCs w:val="20"/>
                </w:rPr>
                <w:delText>Indicate your smallest counterparty limit.</w:delText>
              </w:r>
            </w:del>
          </w:p>
          <w:p w14:paraId="66746845" w14:textId="7BB3C398" w:rsidR="00065FB3" w:rsidRPr="00065FB3" w:rsidDel="00CE24DF" w:rsidRDefault="00065FB3">
            <w:pPr>
              <w:pStyle w:val="ListBullet"/>
              <w:numPr>
                <w:ilvl w:val="0"/>
                <w:numId w:val="0"/>
              </w:numPr>
              <w:ind w:left="216" w:hanging="216"/>
              <w:rPr>
                <w:del w:id="6530" w:author="King, Darryl" w:date="2021-09-23T10:37:00Z"/>
                <w:rFonts w:asciiTheme="majorHAnsi" w:eastAsia="Times New Roman" w:hAnsiTheme="majorHAnsi" w:cstheme="majorHAnsi"/>
                <w:color w:val="000000"/>
                <w:szCs w:val="20"/>
              </w:rPr>
              <w:pPrChange w:id="6531" w:author="King, Darryl" w:date="2021-09-23T10:38:00Z">
                <w:pPr>
                  <w:pStyle w:val="ListParagraph"/>
                  <w:spacing w:after="0" w:line="240" w:lineRule="auto"/>
                  <w:contextualSpacing w:val="0"/>
                </w:pPr>
              </w:pPrChange>
            </w:pPr>
          </w:p>
        </w:tc>
      </w:tr>
      <w:tr w:rsidR="00065FB3" w:rsidRPr="00065FB3" w:rsidDel="00CE24DF" w14:paraId="4A693178" w14:textId="1A25795A" w:rsidTr="00065FB3">
        <w:trPr>
          <w:trHeight w:val="360"/>
          <w:del w:id="6532" w:author="King, Darryl" w:date="2021-09-23T10:37:00Z"/>
        </w:trPr>
        <w:tc>
          <w:tcPr>
            <w:tcW w:w="5000" w:type="pct"/>
            <w:gridSpan w:val="2"/>
            <w:shd w:val="clear" w:color="auto" w:fill="auto"/>
            <w:noWrap/>
          </w:tcPr>
          <w:p w14:paraId="62CC15B2" w14:textId="00500D93" w:rsidR="00065FB3" w:rsidRPr="00065FB3" w:rsidDel="00CE24DF" w:rsidRDefault="00065FB3">
            <w:pPr>
              <w:pStyle w:val="ListBullet"/>
              <w:numPr>
                <w:ilvl w:val="0"/>
                <w:numId w:val="0"/>
              </w:numPr>
              <w:ind w:left="216" w:hanging="216"/>
              <w:rPr>
                <w:del w:id="6533" w:author="King, Darryl" w:date="2021-09-23T10:37:00Z"/>
                <w:rFonts w:asciiTheme="majorHAnsi" w:eastAsia="Times New Roman" w:hAnsiTheme="majorHAnsi" w:cstheme="majorHAnsi"/>
                <w:color w:val="000000"/>
                <w:szCs w:val="20"/>
              </w:rPr>
              <w:pPrChange w:id="6534" w:author="King, Darryl" w:date="2021-09-23T10:38:00Z">
                <w:pPr>
                  <w:pStyle w:val="ListParagraph"/>
                  <w:numPr>
                    <w:numId w:val="27"/>
                  </w:numPr>
                  <w:spacing w:after="0" w:line="240" w:lineRule="auto"/>
                  <w:ind w:hanging="360"/>
                  <w:contextualSpacing w:val="0"/>
                </w:pPr>
              </w:pPrChange>
            </w:pPr>
            <w:del w:id="6535" w:author="King, Darryl" w:date="2021-09-23T10:37:00Z">
              <w:r w:rsidRPr="00065FB3" w:rsidDel="00CE24DF">
                <w:rPr>
                  <w:rFonts w:asciiTheme="majorHAnsi" w:eastAsia="Times New Roman" w:hAnsiTheme="majorHAnsi" w:cstheme="majorHAnsi"/>
                  <w:color w:val="000000"/>
                  <w:szCs w:val="20"/>
                </w:rPr>
                <w:delText>Do you plan to increase or decrease any of these limits in the next 12 months?</w:delText>
              </w:r>
            </w:del>
          </w:p>
        </w:tc>
      </w:tr>
      <w:tr w:rsidR="00065FB3" w:rsidRPr="00065FB3" w:rsidDel="00CE24DF" w14:paraId="43107416" w14:textId="103339D5" w:rsidTr="00065FB3">
        <w:trPr>
          <w:gridAfter w:val="1"/>
          <w:wAfter w:w="12" w:type="pct"/>
          <w:trHeight w:val="360"/>
          <w:del w:id="6536" w:author="King, Darryl" w:date="2021-09-23T10:37:00Z"/>
        </w:trPr>
        <w:tc>
          <w:tcPr>
            <w:tcW w:w="4988" w:type="pct"/>
            <w:shd w:val="clear" w:color="auto" w:fill="auto"/>
            <w:noWrap/>
          </w:tcPr>
          <w:p w14:paraId="409BA056" w14:textId="1CCD5505" w:rsidR="00065FB3" w:rsidRPr="00065FB3" w:rsidDel="00CE24DF" w:rsidRDefault="00065FB3">
            <w:pPr>
              <w:pStyle w:val="ListBullet"/>
              <w:numPr>
                <w:ilvl w:val="0"/>
                <w:numId w:val="0"/>
              </w:numPr>
              <w:ind w:left="216" w:hanging="216"/>
              <w:rPr>
                <w:del w:id="6537" w:author="King, Darryl" w:date="2021-09-23T10:37:00Z"/>
                <w:rFonts w:asciiTheme="majorHAnsi" w:eastAsia="Times New Roman" w:hAnsiTheme="majorHAnsi" w:cstheme="majorHAnsi"/>
                <w:color w:val="000000"/>
                <w:szCs w:val="20"/>
              </w:rPr>
              <w:pPrChange w:id="6538" w:author="King, Darryl" w:date="2021-09-23T10:38:00Z">
                <w:pPr>
                  <w:pStyle w:val="ListParagraph"/>
                  <w:numPr>
                    <w:numId w:val="27"/>
                  </w:numPr>
                  <w:spacing w:after="0" w:line="240" w:lineRule="auto"/>
                  <w:ind w:hanging="360"/>
                  <w:contextualSpacing w:val="0"/>
                </w:pPr>
              </w:pPrChange>
            </w:pPr>
            <w:del w:id="6539" w:author="King, Darryl" w:date="2021-09-23T10:37:00Z">
              <w:r w:rsidRPr="00065FB3" w:rsidDel="00CE24DF">
                <w:rPr>
                  <w:rFonts w:asciiTheme="majorHAnsi" w:eastAsia="Times New Roman" w:hAnsiTheme="majorHAnsi" w:cstheme="majorHAnsi"/>
                  <w:color w:val="000000"/>
                  <w:szCs w:val="20"/>
                </w:rPr>
                <w:delText>What factors are used to determine counterparty limits?</w:delText>
              </w:r>
            </w:del>
          </w:p>
          <w:p w14:paraId="2D62D19E" w14:textId="0C4362D5" w:rsidR="00065FB3" w:rsidRPr="00065FB3" w:rsidDel="00CE24DF" w:rsidRDefault="00065FB3">
            <w:pPr>
              <w:pStyle w:val="ListBullet"/>
              <w:numPr>
                <w:ilvl w:val="0"/>
                <w:numId w:val="0"/>
              </w:numPr>
              <w:ind w:left="216" w:hanging="216"/>
              <w:rPr>
                <w:del w:id="6540" w:author="King, Darryl" w:date="2021-09-23T10:37:00Z"/>
                <w:rFonts w:asciiTheme="majorHAnsi" w:eastAsia="Times New Roman" w:hAnsiTheme="majorHAnsi" w:cstheme="majorHAnsi"/>
                <w:color w:val="000000"/>
                <w:szCs w:val="20"/>
              </w:rPr>
              <w:pPrChange w:id="6541" w:author="King, Darryl" w:date="2021-09-23T10:38:00Z">
                <w:pPr>
                  <w:pStyle w:val="ListParagraph"/>
                  <w:spacing w:after="0" w:line="240" w:lineRule="auto"/>
                  <w:contextualSpacing w:val="0"/>
                </w:pPr>
              </w:pPrChange>
            </w:pPr>
          </w:p>
        </w:tc>
      </w:tr>
      <w:tr w:rsidR="00065FB3" w:rsidRPr="00065FB3" w:rsidDel="00CE24DF" w14:paraId="318705FD" w14:textId="76F98283" w:rsidTr="00065FB3">
        <w:trPr>
          <w:gridAfter w:val="1"/>
          <w:wAfter w:w="12" w:type="pct"/>
          <w:trHeight w:val="360"/>
          <w:del w:id="6542" w:author="King, Darryl" w:date="2021-09-23T10:37:00Z"/>
        </w:trPr>
        <w:tc>
          <w:tcPr>
            <w:tcW w:w="4988" w:type="pct"/>
            <w:shd w:val="clear" w:color="auto" w:fill="auto"/>
          </w:tcPr>
          <w:p w14:paraId="69425A17" w14:textId="2AFE4067" w:rsidR="00065FB3" w:rsidRPr="00065FB3" w:rsidDel="00CE24DF" w:rsidRDefault="00065FB3">
            <w:pPr>
              <w:pStyle w:val="ListBullet"/>
              <w:numPr>
                <w:ilvl w:val="0"/>
                <w:numId w:val="0"/>
              </w:numPr>
              <w:ind w:left="216" w:hanging="216"/>
              <w:rPr>
                <w:del w:id="6543" w:author="King, Darryl" w:date="2021-09-23T10:37:00Z"/>
                <w:rFonts w:asciiTheme="majorHAnsi" w:eastAsia="Times New Roman" w:hAnsiTheme="majorHAnsi" w:cstheme="majorHAnsi"/>
                <w:color w:val="000000"/>
                <w:szCs w:val="20"/>
              </w:rPr>
              <w:pPrChange w:id="6544" w:author="King, Darryl" w:date="2021-09-23T10:38:00Z">
                <w:pPr>
                  <w:pStyle w:val="ListParagraph"/>
                  <w:numPr>
                    <w:numId w:val="27"/>
                  </w:numPr>
                  <w:spacing w:after="0" w:line="240" w:lineRule="auto"/>
                  <w:ind w:hanging="360"/>
                  <w:contextualSpacing w:val="0"/>
                </w:pPr>
              </w:pPrChange>
            </w:pPr>
            <w:del w:id="6545" w:author="King, Darryl" w:date="2021-09-23T10:37:00Z">
              <w:r w:rsidRPr="00065FB3" w:rsidDel="00CE24DF">
                <w:rPr>
                  <w:rFonts w:asciiTheme="majorHAnsi" w:eastAsia="Times New Roman" w:hAnsiTheme="majorHAnsi" w:cstheme="majorHAnsi"/>
                  <w:color w:val="000000"/>
                  <w:szCs w:val="20"/>
                </w:rPr>
                <w:delText>What are the main reasons to increase/decrease a credit limit that you have with a counterparty?</w:delText>
              </w:r>
            </w:del>
          </w:p>
        </w:tc>
      </w:tr>
      <w:tr w:rsidR="00065FB3" w:rsidRPr="00065FB3" w:rsidDel="00CE24DF" w14:paraId="506610C3" w14:textId="2CDA47A4" w:rsidTr="00065FB3">
        <w:trPr>
          <w:gridAfter w:val="1"/>
          <w:wAfter w:w="12" w:type="pct"/>
          <w:trHeight w:val="277"/>
          <w:del w:id="6546" w:author="King, Darryl" w:date="2021-09-23T10:37:00Z"/>
        </w:trPr>
        <w:tc>
          <w:tcPr>
            <w:tcW w:w="4988" w:type="pct"/>
            <w:shd w:val="clear" w:color="auto" w:fill="auto"/>
            <w:noWrap/>
          </w:tcPr>
          <w:p w14:paraId="23FD8863" w14:textId="6793D188" w:rsidR="00065FB3" w:rsidRPr="00065FB3" w:rsidDel="00CE24DF" w:rsidRDefault="00065FB3">
            <w:pPr>
              <w:pStyle w:val="ListBullet"/>
              <w:numPr>
                <w:ilvl w:val="0"/>
                <w:numId w:val="0"/>
              </w:numPr>
              <w:ind w:left="216" w:hanging="216"/>
              <w:rPr>
                <w:del w:id="6547" w:author="King, Darryl" w:date="2021-09-23T10:37:00Z"/>
                <w:rFonts w:asciiTheme="majorHAnsi" w:eastAsia="Times New Roman" w:hAnsiTheme="majorHAnsi" w:cstheme="majorHAnsi"/>
                <w:b/>
                <w:bCs/>
                <w:color w:val="000000"/>
                <w:szCs w:val="20"/>
              </w:rPr>
              <w:pPrChange w:id="6548" w:author="King, Darryl" w:date="2021-09-23T10:38:00Z">
                <w:pPr>
                  <w:spacing w:before="120" w:after="120" w:line="240" w:lineRule="auto"/>
                </w:pPr>
              </w:pPrChange>
            </w:pPr>
            <w:del w:id="6549" w:author="King, Darryl" w:date="2021-09-23T10:37:00Z">
              <w:r w:rsidRPr="00065FB3" w:rsidDel="00CE24DF">
                <w:rPr>
                  <w:rFonts w:asciiTheme="majorHAnsi" w:eastAsia="Times New Roman" w:hAnsiTheme="majorHAnsi" w:cstheme="majorHAnsi"/>
                  <w:b/>
                  <w:bCs/>
                  <w:color w:val="000000"/>
                  <w:szCs w:val="20"/>
                </w:rPr>
                <w:delText>D. Maturities of interbank transactions</w:delText>
              </w:r>
            </w:del>
          </w:p>
        </w:tc>
      </w:tr>
      <w:tr w:rsidR="00065FB3" w:rsidRPr="00065FB3" w:rsidDel="00CE24DF" w14:paraId="4F880BE7" w14:textId="1F6340F3" w:rsidTr="00065FB3">
        <w:trPr>
          <w:gridAfter w:val="1"/>
          <w:wAfter w:w="12" w:type="pct"/>
          <w:trHeight w:val="342"/>
          <w:del w:id="6550" w:author="King, Darryl" w:date="2021-09-23T10:37:00Z"/>
        </w:trPr>
        <w:tc>
          <w:tcPr>
            <w:tcW w:w="4988" w:type="pct"/>
            <w:shd w:val="clear" w:color="auto" w:fill="auto"/>
            <w:noWrap/>
          </w:tcPr>
          <w:p w14:paraId="769DD7A9" w14:textId="6D4102BD" w:rsidR="00065FB3" w:rsidRPr="00065FB3" w:rsidDel="00CE24DF" w:rsidRDefault="00065FB3">
            <w:pPr>
              <w:pStyle w:val="ListBullet"/>
              <w:numPr>
                <w:ilvl w:val="0"/>
                <w:numId w:val="0"/>
              </w:numPr>
              <w:ind w:left="216" w:hanging="216"/>
              <w:rPr>
                <w:del w:id="6551" w:author="King, Darryl" w:date="2021-09-23T10:37:00Z"/>
                <w:rFonts w:asciiTheme="majorHAnsi" w:eastAsia="Times New Roman" w:hAnsiTheme="majorHAnsi" w:cstheme="majorHAnsi"/>
                <w:color w:val="000000"/>
                <w:szCs w:val="20"/>
              </w:rPr>
              <w:pPrChange w:id="6552" w:author="King, Darryl" w:date="2021-09-23T10:38:00Z">
                <w:pPr>
                  <w:pStyle w:val="ListParagraph"/>
                  <w:numPr>
                    <w:numId w:val="27"/>
                  </w:numPr>
                  <w:spacing w:after="0" w:line="240" w:lineRule="auto"/>
                  <w:ind w:hanging="360"/>
                </w:pPr>
              </w:pPrChange>
            </w:pPr>
            <w:del w:id="6553" w:author="King, Darryl" w:date="2021-09-23T10:37:00Z">
              <w:r w:rsidRPr="00065FB3" w:rsidDel="00CE24DF">
                <w:rPr>
                  <w:rFonts w:asciiTheme="majorHAnsi" w:eastAsia="Times New Roman" w:hAnsiTheme="majorHAnsi" w:cstheme="majorHAnsi"/>
                  <w:color w:val="000000"/>
                  <w:szCs w:val="20"/>
                </w:rPr>
                <w:delText>On which maturity, would you normally lend to other domestic financial institutions?</w:delText>
              </w:r>
            </w:del>
          </w:p>
          <w:p w14:paraId="206771E5" w14:textId="79B3C52A" w:rsidR="00065FB3" w:rsidRPr="00065FB3" w:rsidDel="00CE24DF" w:rsidRDefault="00065FB3">
            <w:pPr>
              <w:pStyle w:val="ListBullet"/>
              <w:numPr>
                <w:ilvl w:val="0"/>
                <w:numId w:val="0"/>
              </w:numPr>
              <w:ind w:left="216" w:hanging="216"/>
              <w:rPr>
                <w:del w:id="6554" w:author="King, Darryl" w:date="2021-09-23T10:37:00Z"/>
                <w:rFonts w:asciiTheme="majorHAnsi" w:eastAsia="Times New Roman" w:hAnsiTheme="majorHAnsi" w:cstheme="majorHAnsi"/>
                <w:color w:val="000000"/>
                <w:szCs w:val="20"/>
              </w:rPr>
              <w:pPrChange w:id="6555" w:author="King, Darryl" w:date="2021-09-23T10:38:00Z">
                <w:pPr>
                  <w:spacing w:after="0" w:line="240" w:lineRule="auto"/>
                </w:pPr>
              </w:pPrChange>
            </w:pPr>
            <w:del w:id="6556" w:author="King, Darryl" w:date="2021-09-23T10:37:00Z">
              <w:r w:rsidRPr="00065FB3" w:rsidDel="00CE24DF">
                <w:rPr>
                  <w:rFonts w:asciiTheme="majorHAnsi" w:eastAsia="Times New Roman" w:hAnsiTheme="majorHAnsi" w:cstheme="majorHAnsi"/>
                  <w:i/>
                  <w:noProof/>
                  <w:color w:val="000000"/>
                  <w:szCs w:val="20"/>
                </w:rPr>
                <mc:AlternateContent>
                  <mc:Choice Requires="wps">
                    <w:drawing>
                      <wp:anchor distT="0" distB="0" distL="114300" distR="114300" simplePos="0" relativeHeight="251687936" behindDoc="0" locked="0" layoutInCell="1" allowOverlap="1" wp14:anchorId="21E4EA32" wp14:editId="65F9543B">
                        <wp:simplePos x="0" y="0"/>
                        <wp:positionH relativeFrom="column">
                          <wp:posOffset>8890</wp:posOffset>
                        </wp:positionH>
                        <wp:positionV relativeFrom="paragraph">
                          <wp:posOffset>43180</wp:posOffset>
                        </wp:positionV>
                        <wp:extent cx="172720" cy="111760"/>
                        <wp:effectExtent l="0" t="0" r="17780" b="21590"/>
                        <wp:wrapNone/>
                        <wp:docPr id="244" name="Rectangle: Rounded Corners 244"/>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FADC43E" id="Rectangle: Rounded Corners 244" o:spid="_x0000_s1026" style="position:absolute;margin-left:.7pt;margin-top:3.4pt;width:13.6pt;height:8.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Overnight</w:delText>
              </w:r>
            </w:del>
          </w:p>
          <w:p w14:paraId="3B892FA4" w14:textId="51C31CCD" w:rsidR="00065FB3" w:rsidRPr="00065FB3" w:rsidDel="00CE24DF" w:rsidRDefault="00065FB3">
            <w:pPr>
              <w:pStyle w:val="ListBullet"/>
              <w:numPr>
                <w:ilvl w:val="0"/>
                <w:numId w:val="0"/>
              </w:numPr>
              <w:ind w:left="216" w:hanging="216"/>
              <w:rPr>
                <w:del w:id="6557" w:author="King, Darryl" w:date="2021-09-23T10:37:00Z"/>
                <w:rFonts w:asciiTheme="majorHAnsi" w:eastAsia="Times New Roman" w:hAnsiTheme="majorHAnsi" w:cstheme="majorHAnsi"/>
                <w:color w:val="000000"/>
                <w:szCs w:val="20"/>
              </w:rPr>
              <w:pPrChange w:id="6558" w:author="King, Darryl" w:date="2021-09-23T10:38:00Z">
                <w:pPr>
                  <w:spacing w:after="0" w:line="240" w:lineRule="auto"/>
                </w:pPr>
              </w:pPrChange>
            </w:pPr>
            <w:del w:id="6559" w:author="King, Darryl" w:date="2021-09-23T10:37:00Z">
              <w:r w:rsidRPr="00065FB3" w:rsidDel="00CE24DF">
                <w:rPr>
                  <w:rFonts w:asciiTheme="majorHAnsi" w:eastAsia="Times New Roman" w:hAnsiTheme="majorHAnsi" w:cstheme="majorHAnsi"/>
                  <w:i/>
                  <w:noProof/>
                  <w:color w:val="000000"/>
                  <w:szCs w:val="20"/>
                </w:rPr>
                <mc:AlternateContent>
                  <mc:Choice Requires="wps">
                    <w:drawing>
                      <wp:anchor distT="0" distB="0" distL="114300" distR="114300" simplePos="0" relativeHeight="251691008" behindDoc="0" locked="0" layoutInCell="1" allowOverlap="1" wp14:anchorId="292153FF" wp14:editId="7EA01B13">
                        <wp:simplePos x="0" y="0"/>
                        <wp:positionH relativeFrom="column">
                          <wp:posOffset>4445</wp:posOffset>
                        </wp:positionH>
                        <wp:positionV relativeFrom="paragraph">
                          <wp:posOffset>38100</wp:posOffset>
                        </wp:positionV>
                        <wp:extent cx="172720" cy="111760"/>
                        <wp:effectExtent l="0" t="0" r="17780" b="21590"/>
                        <wp:wrapNone/>
                        <wp:docPr id="245" name="Rectangle: Rounded Corners 245"/>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6E71162" id="Rectangle: Rounded Corners 245" o:spid="_x0000_s1026" style="position:absolute;margin-left:.35pt;margin-top:3pt;width:13.6pt;height:8.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1 week</w:delText>
              </w:r>
            </w:del>
          </w:p>
          <w:p w14:paraId="18F56B11" w14:textId="195E1E41" w:rsidR="00065FB3" w:rsidRPr="00065FB3" w:rsidDel="00CE24DF" w:rsidRDefault="00065FB3">
            <w:pPr>
              <w:pStyle w:val="ListBullet"/>
              <w:numPr>
                <w:ilvl w:val="0"/>
                <w:numId w:val="0"/>
              </w:numPr>
              <w:ind w:left="216" w:hanging="216"/>
              <w:rPr>
                <w:del w:id="6560" w:author="King, Darryl" w:date="2021-09-23T10:37:00Z"/>
                <w:rFonts w:asciiTheme="majorHAnsi" w:eastAsia="Times New Roman" w:hAnsiTheme="majorHAnsi" w:cstheme="majorHAnsi"/>
                <w:color w:val="000000"/>
                <w:szCs w:val="20"/>
              </w:rPr>
              <w:pPrChange w:id="6561" w:author="King, Darryl" w:date="2021-09-23T10:38:00Z">
                <w:pPr>
                  <w:spacing w:after="0" w:line="240" w:lineRule="auto"/>
                </w:pPr>
              </w:pPrChange>
            </w:pPr>
            <w:del w:id="6562" w:author="King, Darryl" w:date="2021-09-23T10:37:00Z">
              <w:r w:rsidRPr="00065FB3" w:rsidDel="00CE24DF">
                <w:rPr>
                  <w:rFonts w:asciiTheme="majorHAnsi" w:eastAsia="Times New Roman" w:hAnsiTheme="majorHAnsi" w:cstheme="majorHAnsi"/>
                  <w:i/>
                  <w:noProof/>
                  <w:color w:val="000000"/>
                  <w:szCs w:val="20"/>
                </w:rPr>
                <mc:AlternateContent>
                  <mc:Choice Requires="wps">
                    <w:drawing>
                      <wp:anchor distT="0" distB="0" distL="114300" distR="114300" simplePos="0" relativeHeight="251689984" behindDoc="0" locked="0" layoutInCell="1" allowOverlap="1" wp14:anchorId="5F3BA601" wp14:editId="0E5C692E">
                        <wp:simplePos x="0" y="0"/>
                        <wp:positionH relativeFrom="column">
                          <wp:posOffset>635</wp:posOffset>
                        </wp:positionH>
                        <wp:positionV relativeFrom="paragraph">
                          <wp:posOffset>33655</wp:posOffset>
                        </wp:positionV>
                        <wp:extent cx="172720" cy="111760"/>
                        <wp:effectExtent l="0" t="0" r="17780" b="21590"/>
                        <wp:wrapNone/>
                        <wp:docPr id="246" name="Rectangle: Rounded Corners 246"/>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28BFFD0" id="Rectangle: Rounded Corners 246" o:spid="_x0000_s1026" style="position:absolute;margin-left:.05pt;margin-top:2.65pt;width:13.6pt;height:8.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1 month</w:delText>
              </w:r>
            </w:del>
          </w:p>
          <w:p w14:paraId="1A191F67" w14:textId="5F636097" w:rsidR="00065FB3" w:rsidRPr="00065FB3" w:rsidDel="00CE24DF" w:rsidRDefault="00065FB3">
            <w:pPr>
              <w:pStyle w:val="ListBullet"/>
              <w:numPr>
                <w:ilvl w:val="0"/>
                <w:numId w:val="0"/>
              </w:numPr>
              <w:ind w:left="216" w:hanging="216"/>
              <w:rPr>
                <w:del w:id="6563" w:author="King, Darryl" w:date="2021-09-23T10:37:00Z"/>
                <w:rFonts w:asciiTheme="majorHAnsi" w:eastAsia="Times New Roman" w:hAnsiTheme="majorHAnsi" w:cstheme="majorHAnsi"/>
                <w:color w:val="000000"/>
                <w:szCs w:val="20"/>
              </w:rPr>
              <w:pPrChange w:id="6564" w:author="King, Darryl" w:date="2021-09-23T10:38:00Z">
                <w:pPr>
                  <w:spacing w:after="0" w:line="240" w:lineRule="auto"/>
                </w:pPr>
              </w:pPrChange>
            </w:pPr>
            <w:del w:id="6565" w:author="King, Darryl" w:date="2021-09-23T10:37:00Z">
              <w:r w:rsidRPr="00065FB3" w:rsidDel="00CE24DF">
                <w:rPr>
                  <w:rFonts w:asciiTheme="majorHAnsi" w:hAnsiTheme="majorHAnsi" w:cstheme="majorHAnsi"/>
                  <w:i/>
                  <w:noProof/>
                  <w:szCs w:val="20"/>
                </w:rPr>
                <mc:AlternateContent>
                  <mc:Choice Requires="wps">
                    <w:drawing>
                      <wp:anchor distT="0" distB="0" distL="114300" distR="114300" simplePos="0" relativeHeight="251688960" behindDoc="0" locked="0" layoutInCell="1" allowOverlap="1" wp14:anchorId="0A3BC402" wp14:editId="31DB4058">
                        <wp:simplePos x="0" y="0"/>
                        <wp:positionH relativeFrom="column">
                          <wp:posOffset>7620</wp:posOffset>
                        </wp:positionH>
                        <wp:positionV relativeFrom="paragraph">
                          <wp:posOffset>22225</wp:posOffset>
                        </wp:positionV>
                        <wp:extent cx="172720" cy="111760"/>
                        <wp:effectExtent l="0" t="0" r="17780" b="21590"/>
                        <wp:wrapNone/>
                        <wp:docPr id="247" name="Rectangle: Rounded Corners 247"/>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02527AC" id="Rectangle: Rounded Corners 247" o:spid="_x0000_s1026" style="position:absolute;margin-left:.6pt;margin-top:1.75pt;width:13.6pt;height:8.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Over 1 month</w:delText>
              </w:r>
            </w:del>
          </w:p>
          <w:p w14:paraId="50D67D0C" w14:textId="027D639D" w:rsidR="00065FB3" w:rsidRPr="00065FB3" w:rsidDel="00CE24DF" w:rsidRDefault="00065FB3">
            <w:pPr>
              <w:pStyle w:val="ListBullet"/>
              <w:numPr>
                <w:ilvl w:val="0"/>
                <w:numId w:val="0"/>
              </w:numPr>
              <w:ind w:left="216" w:hanging="216"/>
              <w:rPr>
                <w:del w:id="6566" w:author="King, Darryl" w:date="2021-09-23T10:37:00Z"/>
                <w:rFonts w:asciiTheme="majorHAnsi" w:eastAsia="Times New Roman" w:hAnsiTheme="majorHAnsi" w:cstheme="majorHAnsi"/>
                <w:color w:val="000000"/>
                <w:szCs w:val="20"/>
              </w:rPr>
              <w:pPrChange w:id="6567" w:author="King, Darryl" w:date="2021-09-23T10:38:00Z">
                <w:pPr>
                  <w:spacing w:after="0" w:line="240" w:lineRule="auto"/>
                </w:pPr>
              </w:pPrChange>
            </w:pPr>
          </w:p>
        </w:tc>
      </w:tr>
      <w:tr w:rsidR="00065FB3" w:rsidRPr="00065FB3" w:rsidDel="00CE24DF" w14:paraId="3A9E30B7" w14:textId="61FCC2F1" w:rsidTr="00065FB3">
        <w:trPr>
          <w:gridAfter w:val="1"/>
          <w:wAfter w:w="12" w:type="pct"/>
          <w:trHeight w:val="450"/>
          <w:del w:id="6568" w:author="King, Darryl" w:date="2021-09-23T10:37:00Z"/>
        </w:trPr>
        <w:tc>
          <w:tcPr>
            <w:tcW w:w="4988" w:type="pct"/>
            <w:shd w:val="clear" w:color="auto" w:fill="auto"/>
          </w:tcPr>
          <w:p w14:paraId="313D6EE4" w14:textId="72AA7035" w:rsidR="00065FB3" w:rsidRPr="00065FB3" w:rsidDel="00CE24DF" w:rsidRDefault="00065FB3">
            <w:pPr>
              <w:pStyle w:val="ListBullet"/>
              <w:numPr>
                <w:ilvl w:val="0"/>
                <w:numId w:val="0"/>
              </w:numPr>
              <w:ind w:left="216" w:hanging="216"/>
              <w:rPr>
                <w:del w:id="6569" w:author="King, Darryl" w:date="2021-09-23T10:37:00Z"/>
                <w:rFonts w:asciiTheme="majorHAnsi" w:eastAsia="Times New Roman" w:hAnsiTheme="majorHAnsi" w:cstheme="majorHAnsi"/>
                <w:color w:val="000000"/>
                <w:szCs w:val="20"/>
              </w:rPr>
              <w:pPrChange w:id="6570" w:author="King, Darryl" w:date="2021-09-23T10:38:00Z">
                <w:pPr>
                  <w:pStyle w:val="ListParagraph"/>
                  <w:numPr>
                    <w:numId w:val="27"/>
                  </w:numPr>
                  <w:spacing w:after="0" w:line="240" w:lineRule="auto"/>
                  <w:ind w:hanging="360"/>
                </w:pPr>
              </w:pPrChange>
            </w:pPr>
            <w:del w:id="6571" w:author="King, Darryl" w:date="2021-09-23T10:37:00Z">
              <w:r w:rsidRPr="00065FB3" w:rsidDel="00CE24DF">
                <w:rPr>
                  <w:rFonts w:asciiTheme="majorHAnsi" w:eastAsia="Times New Roman" w:hAnsiTheme="majorHAnsi" w:cstheme="majorHAnsi"/>
                  <w:color w:val="000000"/>
                  <w:szCs w:val="20"/>
                </w:rPr>
                <w:delText>On which maturity, would you normally borrow from other domestic financial institutions?</w:delText>
              </w:r>
            </w:del>
          </w:p>
          <w:p w14:paraId="1CD3EFBB" w14:textId="16231520" w:rsidR="00065FB3" w:rsidRPr="00065FB3" w:rsidDel="00CE24DF" w:rsidRDefault="00065FB3">
            <w:pPr>
              <w:pStyle w:val="ListBullet"/>
              <w:numPr>
                <w:ilvl w:val="0"/>
                <w:numId w:val="0"/>
              </w:numPr>
              <w:ind w:left="216" w:hanging="216"/>
              <w:rPr>
                <w:del w:id="6572" w:author="King, Darryl" w:date="2021-09-23T10:37:00Z"/>
                <w:rFonts w:asciiTheme="majorHAnsi" w:eastAsia="Times New Roman" w:hAnsiTheme="majorHAnsi" w:cstheme="majorHAnsi"/>
                <w:color w:val="000000"/>
                <w:szCs w:val="20"/>
              </w:rPr>
              <w:pPrChange w:id="6573" w:author="King, Darryl" w:date="2021-09-23T10:38:00Z">
                <w:pPr>
                  <w:spacing w:after="0" w:line="240" w:lineRule="auto"/>
                </w:pPr>
              </w:pPrChange>
            </w:pPr>
            <w:del w:id="6574" w:author="King, Darryl" w:date="2021-09-23T10:37:00Z">
              <w:r w:rsidRPr="00065FB3" w:rsidDel="00CE24DF">
                <w:rPr>
                  <w:rFonts w:asciiTheme="majorHAnsi" w:eastAsia="Times New Roman" w:hAnsiTheme="majorHAnsi" w:cstheme="majorHAnsi"/>
                  <w:i/>
                  <w:noProof/>
                  <w:color w:val="000000"/>
                  <w:szCs w:val="20"/>
                </w:rPr>
                <mc:AlternateContent>
                  <mc:Choice Requires="wps">
                    <w:drawing>
                      <wp:anchor distT="0" distB="0" distL="114300" distR="114300" simplePos="0" relativeHeight="251692032" behindDoc="0" locked="0" layoutInCell="1" allowOverlap="1" wp14:anchorId="43402B9D" wp14:editId="0FD5EFFE">
                        <wp:simplePos x="0" y="0"/>
                        <wp:positionH relativeFrom="column">
                          <wp:posOffset>8890</wp:posOffset>
                        </wp:positionH>
                        <wp:positionV relativeFrom="paragraph">
                          <wp:posOffset>43180</wp:posOffset>
                        </wp:positionV>
                        <wp:extent cx="172720" cy="111760"/>
                        <wp:effectExtent l="0" t="0" r="17780" b="21590"/>
                        <wp:wrapNone/>
                        <wp:docPr id="248" name="Rectangle: Rounded Corners 248"/>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4FE094" id="Rectangle: Rounded Corners 248" o:spid="_x0000_s1026" style="position:absolute;margin-left:.7pt;margin-top:3.4pt;width:13.6pt;height:8.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Overnight</w:delText>
              </w:r>
            </w:del>
          </w:p>
          <w:p w14:paraId="09A096AE" w14:textId="5EBA77D0" w:rsidR="00065FB3" w:rsidRPr="00065FB3" w:rsidDel="00CE24DF" w:rsidRDefault="00065FB3">
            <w:pPr>
              <w:pStyle w:val="ListBullet"/>
              <w:numPr>
                <w:ilvl w:val="0"/>
                <w:numId w:val="0"/>
              </w:numPr>
              <w:ind w:left="216" w:hanging="216"/>
              <w:rPr>
                <w:del w:id="6575" w:author="King, Darryl" w:date="2021-09-23T10:37:00Z"/>
                <w:rFonts w:asciiTheme="majorHAnsi" w:eastAsia="Times New Roman" w:hAnsiTheme="majorHAnsi" w:cstheme="majorHAnsi"/>
                <w:color w:val="000000"/>
                <w:szCs w:val="20"/>
              </w:rPr>
              <w:pPrChange w:id="6576" w:author="King, Darryl" w:date="2021-09-23T10:38:00Z">
                <w:pPr>
                  <w:spacing w:after="0" w:line="240" w:lineRule="auto"/>
                </w:pPr>
              </w:pPrChange>
            </w:pPr>
            <w:del w:id="6577" w:author="King, Darryl" w:date="2021-09-23T10:37:00Z">
              <w:r w:rsidRPr="00065FB3" w:rsidDel="00CE24DF">
                <w:rPr>
                  <w:rFonts w:asciiTheme="majorHAnsi" w:eastAsia="Times New Roman" w:hAnsiTheme="majorHAnsi" w:cstheme="majorHAnsi"/>
                  <w:i/>
                  <w:noProof/>
                  <w:color w:val="000000"/>
                  <w:szCs w:val="20"/>
                </w:rPr>
                <mc:AlternateContent>
                  <mc:Choice Requires="wps">
                    <w:drawing>
                      <wp:anchor distT="0" distB="0" distL="114300" distR="114300" simplePos="0" relativeHeight="251695104" behindDoc="0" locked="0" layoutInCell="1" allowOverlap="1" wp14:anchorId="1D64A177" wp14:editId="389322EE">
                        <wp:simplePos x="0" y="0"/>
                        <wp:positionH relativeFrom="column">
                          <wp:posOffset>4445</wp:posOffset>
                        </wp:positionH>
                        <wp:positionV relativeFrom="paragraph">
                          <wp:posOffset>38100</wp:posOffset>
                        </wp:positionV>
                        <wp:extent cx="172720" cy="111760"/>
                        <wp:effectExtent l="0" t="0" r="17780" b="21590"/>
                        <wp:wrapNone/>
                        <wp:docPr id="249" name="Rectangle: Rounded Corners 249"/>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B91AF99" id="Rectangle: Rounded Corners 249" o:spid="_x0000_s1026" style="position:absolute;margin-left:.35pt;margin-top:3pt;width:13.6pt;height:8.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1 week</w:delText>
              </w:r>
            </w:del>
          </w:p>
          <w:p w14:paraId="70C13819" w14:textId="04CD517A" w:rsidR="00065FB3" w:rsidRPr="00065FB3" w:rsidDel="00CE24DF" w:rsidRDefault="00065FB3">
            <w:pPr>
              <w:pStyle w:val="ListBullet"/>
              <w:numPr>
                <w:ilvl w:val="0"/>
                <w:numId w:val="0"/>
              </w:numPr>
              <w:ind w:left="216" w:hanging="216"/>
              <w:rPr>
                <w:del w:id="6578" w:author="King, Darryl" w:date="2021-09-23T10:37:00Z"/>
                <w:rFonts w:asciiTheme="majorHAnsi" w:eastAsia="Times New Roman" w:hAnsiTheme="majorHAnsi" w:cstheme="majorHAnsi"/>
                <w:color w:val="000000"/>
                <w:szCs w:val="20"/>
              </w:rPr>
              <w:pPrChange w:id="6579" w:author="King, Darryl" w:date="2021-09-23T10:38:00Z">
                <w:pPr>
                  <w:spacing w:after="0" w:line="240" w:lineRule="auto"/>
                </w:pPr>
              </w:pPrChange>
            </w:pPr>
            <w:del w:id="6580" w:author="King, Darryl" w:date="2021-09-23T10:37:00Z">
              <w:r w:rsidRPr="00065FB3" w:rsidDel="00CE24DF">
                <w:rPr>
                  <w:rFonts w:asciiTheme="majorHAnsi" w:eastAsia="Times New Roman" w:hAnsiTheme="majorHAnsi" w:cstheme="majorHAnsi"/>
                  <w:i/>
                  <w:noProof/>
                  <w:color w:val="000000"/>
                  <w:szCs w:val="20"/>
                </w:rPr>
                <mc:AlternateContent>
                  <mc:Choice Requires="wps">
                    <w:drawing>
                      <wp:anchor distT="0" distB="0" distL="114300" distR="114300" simplePos="0" relativeHeight="251694080" behindDoc="0" locked="0" layoutInCell="1" allowOverlap="1" wp14:anchorId="7FAFCFFC" wp14:editId="16CAFA59">
                        <wp:simplePos x="0" y="0"/>
                        <wp:positionH relativeFrom="column">
                          <wp:posOffset>635</wp:posOffset>
                        </wp:positionH>
                        <wp:positionV relativeFrom="paragraph">
                          <wp:posOffset>33655</wp:posOffset>
                        </wp:positionV>
                        <wp:extent cx="172720" cy="111760"/>
                        <wp:effectExtent l="0" t="0" r="17780" b="21590"/>
                        <wp:wrapNone/>
                        <wp:docPr id="250" name="Rectangle: Rounded Corners 250"/>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68E3315" id="Rectangle: Rounded Corners 250" o:spid="_x0000_s1026" style="position:absolute;margin-left:.05pt;margin-top:2.65pt;width:13.6pt;height:8.8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1 month</w:delText>
              </w:r>
            </w:del>
          </w:p>
          <w:p w14:paraId="3F91FB56" w14:textId="63127394" w:rsidR="00065FB3" w:rsidRPr="00065FB3" w:rsidDel="00CE24DF" w:rsidRDefault="00065FB3">
            <w:pPr>
              <w:pStyle w:val="ListBullet"/>
              <w:numPr>
                <w:ilvl w:val="0"/>
                <w:numId w:val="0"/>
              </w:numPr>
              <w:ind w:left="216" w:hanging="216"/>
              <w:rPr>
                <w:del w:id="6581" w:author="King, Darryl" w:date="2021-09-23T10:37:00Z"/>
                <w:rFonts w:asciiTheme="majorHAnsi" w:eastAsia="Times New Roman" w:hAnsiTheme="majorHAnsi" w:cstheme="majorHAnsi"/>
                <w:color w:val="000000"/>
                <w:szCs w:val="20"/>
              </w:rPr>
              <w:pPrChange w:id="6582" w:author="King, Darryl" w:date="2021-09-23T10:38:00Z">
                <w:pPr>
                  <w:spacing w:after="0" w:line="240" w:lineRule="auto"/>
                </w:pPr>
              </w:pPrChange>
            </w:pPr>
            <w:del w:id="6583" w:author="King, Darryl" w:date="2021-09-23T10:37:00Z">
              <w:r w:rsidRPr="00065FB3" w:rsidDel="00CE24DF">
                <w:rPr>
                  <w:rFonts w:asciiTheme="majorHAnsi" w:hAnsiTheme="majorHAnsi" w:cstheme="majorHAnsi"/>
                  <w:i/>
                  <w:noProof/>
                  <w:szCs w:val="20"/>
                </w:rPr>
                <mc:AlternateContent>
                  <mc:Choice Requires="wps">
                    <w:drawing>
                      <wp:anchor distT="0" distB="0" distL="114300" distR="114300" simplePos="0" relativeHeight="251693056" behindDoc="0" locked="0" layoutInCell="1" allowOverlap="1" wp14:anchorId="03F2EF4B" wp14:editId="19D2C440">
                        <wp:simplePos x="0" y="0"/>
                        <wp:positionH relativeFrom="column">
                          <wp:posOffset>7620</wp:posOffset>
                        </wp:positionH>
                        <wp:positionV relativeFrom="paragraph">
                          <wp:posOffset>22225</wp:posOffset>
                        </wp:positionV>
                        <wp:extent cx="172720" cy="111760"/>
                        <wp:effectExtent l="0" t="0" r="17780" b="21590"/>
                        <wp:wrapNone/>
                        <wp:docPr id="251" name="Rectangle: Rounded Corners 251"/>
                        <wp:cNvGraphicFramePr/>
                        <a:graphic xmlns:a="http://schemas.openxmlformats.org/drawingml/2006/main">
                          <a:graphicData uri="http://schemas.microsoft.com/office/word/2010/wordprocessingShape">
                            <wps:wsp>
                              <wps:cNvSpPr/>
                              <wps:spPr>
                                <a:xfrm>
                                  <a:off x="0" y="0"/>
                                  <a:ext cx="172720" cy="111760"/>
                                </a:xfrm>
                                <a:prstGeom prst="round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86CE03" id="Rectangle: Rounded Corners 251" o:spid="_x0000_s1026" style="position:absolute;margin-left:.6pt;margin-top:1.75pt;width:13.6pt;height:8.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" fillcolor="window" strokecolor="windowText" strokeweight="1pt">
                        <v:stroke joinstyle="miter"/>
                      </v:roundrect>
                    </w:pict>
                  </mc:Fallback>
                </mc:AlternateContent>
              </w:r>
              <w:r w:rsidRPr="00065FB3" w:rsidDel="00CE24DF">
                <w:rPr>
                  <w:rFonts w:asciiTheme="majorHAnsi" w:eastAsia="Times New Roman" w:hAnsiTheme="majorHAnsi" w:cstheme="majorHAnsi"/>
                  <w:color w:val="000000"/>
                  <w:szCs w:val="20"/>
                </w:rPr>
                <w:delText xml:space="preserve">       Over 1 month</w:delText>
              </w:r>
            </w:del>
          </w:p>
          <w:p w14:paraId="5E63ED94" w14:textId="55E8E096" w:rsidR="00065FB3" w:rsidRPr="00065FB3" w:rsidDel="00CE24DF" w:rsidRDefault="00065FB3">
            <w:pPr>
              <w:pStyle w:val="ListBullet"/>
              <w:numPr>
                <w:ilvl w:val="0"/>
                <w:numId w:val="0"/>
              </w:numPr>
              <w:ind w:left="216" w:hanging="216"/>
              <w:rPr>
                <w:del w:id="6584" w:author="King, Darryl" w:date="2021-09-23T10:37:00Z"/>
                <w:rFonts w:asciiTheme="majorHAnsi" w:eastAsia="Times New Roman" w:hAnsiTheme="majorHAnsi" w:cstheme="majorHAnsi"/>
                <w:color w:val="000000"/>
                <w:szCs w:val="20"/>
              </w:rPr>
              <w:pPrChange w:id="6585" w:author="King, Darryl" w:date="2021-09-23T10:38:00Z">
                <w:pPr>
                  <w:spacing w:after="0" w:line="240" w:lineRule="auto"/>
                </w:pPr>
              </w:pPrChange>
            </w:pPr>
          </w:p>
        </w:tc>
      </w:tr>
      <w:tr w:rsidR="00065FB3" w:rsidRPr="00065FB3" w:rsidDel="00CE24DF" w14:paraId="11D68412" w14:textId="05D5C80D" w:rsidTr="00065FB3">
        <w:trPr>
          <w:gridAfter w:val="1"/>
          <w:wAfter w:w="12" w:type="pct"/>
          <w:trHeight w:val="277"/>
          <w:del w:id="6586" w:author="King, Darryl" w:date="2021-09-23T10:37:00Z"/>
        </w:trPr>
        <w:tc>
          <w:tcPr>
            <w:tcW w:w="4988" w:type="pct"/>
            <w:shd w:val="clear" w:color="auto" w:fill="auto"/>
            <w:noWrap/>
          </w:tcPr>
          <w:p w14:paraId="61BFB02C" w14:textId="4E2F40CD" w:rsidR="00065FB3" w:rsidRPr="00065FB3" w:rsidDel="00CE24DF" w:rsidRDefault="00065FB3">
            <w:pPr>
              <w:pStyle w:val="ListBullet"/>
              <w:numPr>
                <w:ilvl w:val="0"/>
                <w:numId w:val="0"/>
              </w:numPr>
              <w:ind w:left="216" w:hanging="216"/>
              <w:rPr>
                <w:del w:id="6587" w:author="King, Darryl" w:date="2021-09-23T10:37:00Z"/>
                <w:rFonts w:asciiTheme="majorHAnsi" w:eastAsia="Times New Roman" w:hAnsiTheme="majorHAnsi" w:cstheme="majorHAnsi"/>
                <w:b/>
                <w:bCs/>
                <w:color w:val="000000"/>
                <w:szCs w:val="20"/>
              </w:rPr>
              <w:pPrChange w:id="6588" w:author="King, Darryl" w:date="2021-09-23T10:38:00Z">
                <w:pPr>
                  <w:spacing w:before="120" w:after="120" w:line="240" w:lineRule="auto"/>
                </w:pPr>
              </w:pPrChange>
            </w:pPr>
            <w:del w:id="6589" w:author="King, Darryl" w:date="2021-09-23T10:37:00Z">
              <w:r w:rsidRPr="00065FB3" w:rsidDel="00CE24DF">
                <w:rPr>
                  <w:rFonts w:asciiTheme="majorHAnsi" w:eastAsia="Times New Roman" w:hAnsiTheme="majorHAnsi" w:cstheme="majorHAnsi"/>
                  <w:b/>
                  <w:bCs/>
                  <w:color w:val="000000"/>
                  <w:szCs w:val="20"/>
                </w:rPr>
                <w:delText>E. Pricing of the transactions</w:delText>
              </w:r>
            </w:del>
          </w:p>
        </w:tc>
      </w:tr>
      <w:tr w:rsidR="00065FB3" w:rsidRPr="00065FB3" w:rsidDel="00CE24DF" w14:paraId="13EE298A" w14:textId="1E0ABCE6" w:rsidTr="00065FB3">
        <w:trPr>
          <w:gridAfter w:val="1"/>
          <w:wAfter w:w="12" w:type="pct"/>
          <w:trHeight w:val="489"/>
          <w:del w:id="6590" w:author="King, Darryl" w:date="2021-09-23T10:37:00Z"/>
        </w:trPr>
        <w:tc>
          <w:tcPr>
            <w:tcW w:w="4988" w:type="pct"/>
            <w:shd w:val="clear" w:color="auto" w:fill="auto"/>
            <w:noWrap/>
          </w:tcPr>
          <w:p w14:paraId="6D955238" w14:textId="516FF075" w:rsidR="00065FB3" w:rsidRPr="00065FB3" w:rsidDel="00CE24DF" w:rsidRDefault="00065FB3">
            <w:pPr>
              <w:pStyle w:val="ListBullet"/>
              <w:numPr>
                <w:ilvl w:val="0"/>
                <w:numId w:val="0"/>
              </w:numPr>
              <w:ind w:left="216" w:hanging="216"/>
              <w:rPr>
                <w:del w:id="6591" w:author="King, Darryl" w:date="2021-09-23T10:37:00Z"/>
                <w:rFonts w:asciiTheme="majorHAnsi" w:eastAsia="Times New Roman" w:hAnsiTheme="majorHAnsi" w:cstheme="majorHAnsi"/>
                <w:color w:val="000000"/>
                <w:szCs w:val="20"/>
              </w:rPr>
              <w:pPrChange w:id="6592" w:author="King, Darryl" w:date="2021-09-23T10:38:00Z">
                <w:pPr>
                  <w:pStyle w:val="ListParagraph"/>
                  <w:numPr>
                    <w:numId w:val="27"/>
                  </w:numPr>
                  <w:spacing w:after="0" w:line="240" w:lineRule="auto"/>
                  <w:ind w:hanging="360"/>
                </w:pPr>
              </w:pPrChange>
            </w:pPr>
            <w:del w:id="6593" w:author="King, Darryl" w:date="2021-09-23T10:37:00Z">
              <w:r w:rsidRPr="00065FB3" w:rsidDel="00CE24DF">
                <w:rPr>
                  <w:rFonts w:asciiTheme="majorHAnsi" w:eastAsia="Times New Roman" w:hAnsiTheme="majorHAnsi" w:cstheme="majorHAnsi"/>
                  <w:color w:val="000000"/>
                  <w:szCs w:val="20"/>
                </w:rPr>
                <w:delText>What are the factors used to determine the rate for unsecured loans on the interbank market? (</w:delText>
              </w:r>
              <w:r w:rsidRPr="00065FB3" w:rsidDel="00CE24DF">
                <w:rPr>
                  <w:rFonts w:asciiTheme="majorHAnsi" w:eastAsia="Times New Roman" w:hAnsiTheme="majorHAnsi" w:cstheme="majorHAnsi"/>
                  <w:b/>
                  <w:color w:val="000000"/>
                  <w:szCs w:val="20"/>
                </w:rPr>
                <w:delText>please rank from most significant to the least significant</w:delText>
              </w:r>
              <w:r w:rsidRPr="00065FB3" w:rsidDel="00CE24DF">
                <w:rPr>
                  <w:rFonts w:asciiTheme="majorHAnsi" w:eastAsia="Times New Roman" w:hAnsiTheme="majorHAnsi" w:cstheme="majorHAnsi"/>
                  <w:color w:val="000000"/>
                  <w:szCs w:val="20"/>
                </w:rPr>
                <w:delText>)</w:delText>
              </w:r>
            </w:del>
          </w:p>
          <w:p w14:paraId="14802A94" w14:textId="4E689AE2" w:rsidR="00065FB3" w:rsidRPr="00065FB3" w:rsidDel="00CE24DF" w:rsidRDefault="00065FB3">
            <w:pPr>
              <w:pStyle w:val="ListBullet"/>
              <w:numPr>
                <w:ilvl w:val="0"/>
                <w:numId w:val="0"/>
              </w:numPr>
              <w:ind w:left="216" w:hanging="216"/>
              <w:rPr>
                <w:del w:id="6594" w:author="King, Darryl" w:date="2021-09-23T10:37:00Z"/>
                <w:rFonts w:asciiTheme="majorHAnsi" w:eastAsia="Times New Roman" w:hAnsiTheme="majorHAnsi" w:cstheme="majorHAnsi"/>
                <w:color w:val="000000"/>
                <w:szCs w:val="20"/>
              </w:rPr>
              <w:pPrChange w:id="6595" w:author="King, Darryl" w:date="2021-09-23T10:38:00Z">
                <w:pPr>
                  <w:pStyle w:val="ListParagraph"/>
                  <w:spacing w:after="0" w:line="240" w:lineRule="auto"/>
                </w:pPr>
              </w:pPrChange>
            </w:pPr>
          </w:p>
        </w:tc>
      </w:tr>
      <w:tr w:rsidR="00065FB3" w:rsidRPr="00065FB3" w:rsidDel="00CE24DF" w14:paraId="4E80ACD8" w14:textId="29BB17D8" w:rsidTr="00065FB3">
        <w:trPr>
          <w:gridAfter w:val="1"/>
          <w:wAfter w:w="12" w:type="pct"/>
          <w:trHeight w:val="603"/>
          <w:del w:id="6596" w:author="King, Darryl" w:date="2021-09-23T10:37:00Z"/>
        </w:trPr>
        <w:tc>
          <w:tcPr>
            <w:tcW w:w="4988" w:type="pct"/>
            <w:shd w:val="clear" w:color="auto" w:fill="auto"/>
            <w:noWrap/>
          </w:tcPr>
          <w:p w14:paraId="32BC4855" w14:textId="3EA857DC" w:rsidR="00065FB3" w:rsidRPr="00065FB3" w:rsidDel="00CE24DF" w:rsidRDefault="00065FB3">
            <w:pPr>
              <w:pStyle w:val="ListBullet"/>
              <w:numPr>
                <w:ilvl w:val="0"/>
                <w:numId w:val="0"/>
              </w:numPr>
              <w:ind w:left="216" w:hanging="216"/>
              <w:rPr>
                <w:del w:id="6597" w:author="King, Darryl" w:date="2021-09-23T10:37:00Z"/>
                <w:rFonts w:asciiTheme="majorHAnsi" w:eastAsia="Times New Roman" w:hAnsiTheme="majorHAnsi" w:cstheme="majorHAnsi"/>
                <w:color w:val="000000"/>
                <w:szCs w:val="20"/>
              </w:rPr>
              <w:pPrChange w:id="6598" w:author="King, Darryl" w:date="2021-09-23T10:38:00Z">
                <w:pPr>
                  <w:pStyle w:val="ListParagraph"/>
                  <w:numPr>
                    <w:numId w:val="27"/>
                  </w:numPr>
                  <w:spacing w:after="0" w:line="240" w:lineRule="auto"/>
                  <w:ind w:hanging="360"/>
                </w:pPr>
              </w:pPrChange>
            </w:pPr>
            <w:del w:id="6599" w:author="King, Darryl" w:date="2021-09-23T10:37:00Z">
              <w:r w:rsidRPr="00065FB3" w:rsidDel="00CE24DF">
                <w:rPr>
                  <w:rFonts w:asciiTheme="majorHAnsi" w:eastAsia="Times New Roman" w:hAnsiTheme="majorHAnsi" w:cstheme="majorHAnsi"/>
                  <w:color w:val="000000"/>
                  <w:szCs w:val="20"/>
                </w:rPr>
                <w:delText>Provide an indication of the factors used to determine your cost of funding? (</w:delText>
              </w:r>
              <w:r w:rsidRPr="00065FB3" w:rsidDel="00CE24DF">
                <w:rPr>
                  <w:rFonts w:asciiTheme="majorHAnsi" w:eastAsia="Times New Roman" w:hAnsiTheme="majorHAnsi" w:cstheme="majorHAnsi"/>
                  <w:b/>
                  <w:color w:val="000000"/>
                  <w:szCs w:val="20"/>
                </w:rPr>
                <w:delText>please rank from most significant to the least</w:delText>
              </w:r>
              <w:r w:rsidRPr="00065FB3" w:rsidDel="00CE24DF">
                <w:rPr>
                  <w:rFonts w:asciiTheme="majorHAnsi" w:eastAsia="Times New Roman" w:hAnsiTheme="majorHAnsi" w:cstheme="majorHAnsi"/>
                  <w:color w:val="000000"/>
                  <w:szCs w:val="20"/>
                </w:rPr>
                <w:delText xml:space="preserve">)  </w:delText>
              </w:r>
            </w:del>
          </w:p>
          <w:p w14:paraId="7C2FBD5E" w14:textId="5B3F62B8" w:rsidR="00065FB3" w:rsidRPr="00065FB3" w:rsidDel="00CE24DF" w:rsidRDefault="00065FB3">
            <w:pPr>
              <w:pStyle w:val="ListBullet"/>
              <w:numPr>
                <w:ilvl w:val="0"/>
                <w:numId w:val="0"/>
              </w:numPr>
              <w:ind w:left="216" w:hanging="216"/>
              <w:rPr>
                <w:del w:id="6600" w:author="King, Darryl" w:date="2021-09-23T10:37:00Z"/>
                <w:rFonts w:asciiTheme="majorHAnsi" w:eastAsia="Times New Roman" w:hAnsiTheme="majorHAnsi" w:cstheme="majorHAnsi"/>
                <w:color w:val="000000"/>
                <w:szCs w:val="20"/>
              </w:rPr>
              <w:pPrChange w:id="6601" w:author="King, Darryl" w:date="2021-09-23T10:38:00Z">
                <w:pPr>
                  <w:pStyle w:val="ListParagraph"/>
                  <w:spacing w:after="0" w:line="240" w:lineRule="auto"/>
                </w:pPr>
              </w:pPrChange>
            </w:pPr>
          </w:p>
        </w:tc>
      </w:tr>
      <w:tr w:rsidR="00065FB3" w:rsidRPr="00065FB3" w:rsidDel="00CE24DF" w14:paraId="2666118C" w14:textId="6D8DD373" w:rsidTr="00065FB3">
        <w:trPr>
          <w:gridAfter w:val="1"/>
          <w:wAfter w:w="12" w:type="pct"/>
          <w:trHeight w:val="277"/>
          <w:del w:id="6602" w:author="King, Darryl" w:date="2021-09-23T10:37:00Z"/>
        </w:trPr>
        <w:tc>
          <w:tcPr>
            <w:tcW w:w="4988" w:type="pct"/>
            <w:shd w:val="clear" w:color="auto" w:fill="auto"/>
            <w:noWrap/>
          </w:tcPr>
          <w:p w14:paraId="3973B150" w14:textId="3A29B83D" w:rsidR="00065FB3" w:rsidRPr="00065FB3" w:rsidDel="00CE24DF" w:rsidRDefault="00065FB3">
            <w:pPr>
              <w:pStyle w:val="ListBullet"/>
              <w:numPr>
                <w:ilvl w:val="0"/>
                <w:numId w:val="0"/>
              </w:numPr>
              <w:ind w:left="216" w:hanging="216"/>
              <w:rPr>
                <w:del w:id="6603" w:author="King, Darryl" w:date="2021-09-23T10:37:00Z"/>
                <w:rFonts w:asciiTheme="majorHAnsi" w:eastAsia="Times New Roman" w:hAnsiTheme="majorHAnsi" w:cstheme="majorHAnsi"/>
                <w:b/>
                <w:bCs/>
                <w:color w:val="000000"/>
                <w:szCs w:val="20"/>
              </w:rPr>
              <w:pPrChange w:id="6604" w:author="King, Darryl" w:date="2021-09-23T10:38:00Z">
                <w:pPr>
                  <w:spacing w:before="120" w:after="120" w:line="240" w:lineRule="auto"/>
                </w:pPr>
              </w:pPrChange>
            </w:pPr>
            <w:del w:id="6605" w:author="King, Darryl" w:date="2021-09-23T10:37:00Z">
              <w:r w:rsidRPr="00065FB3" w:rsidDel="00CE24DF">
                <w:rPr>
                  <w:rFonts w:asciiTheme="majorHAnsi" w:eastAsia="Times New Roman" w:hAnsiTheme="majorHAnsi" w:cstheme="majorHAnsi"/>
                  <w:b/>
                  <w:bCs/>
                  <w:color w:val="000000"/>
                  <w:szCs w:val="20"/>
                </w:rPr>
                <w:delText>F. Unsecured vs. secured transactions</w:delText>
              </w:r>
            </w:del>
          </w:p>
        </w:tc>
      </w:tr>
      <w:tr w:rsidR="00065FB3" w:rsidRPr="00065FB3" w:rsidDel="00CE24DF" w14:paraId="277DF109" w14:textId="3AFFC2C8" w:rsidTr="00065FB3">
        <w:trPr>
          <w:gridAfter w:val="1"/>
          <w:wAfter w:w="12" w:type="pct"/>
          <w:trHeight w:val="507"/>
          <w:del w:id="6606" w:author="King, Darryl" w:date="2021-09-23T10:37:00Z"/>
        </w:trPr>
        <w:tc>
          <w:tcPr>
            <w:tcW w:w="4988" w:type="pct"/>
            <w:shd w:val="clear" w:color="auto" w:fill="auto"/>
            <w:noWrap/>
          </w:tcPr>
          <w:p w14:paraId="34BBE647" w14:textId="15D58298" w:rsidR="00065FB3" w:rsidRPr="00065FB3" w:rsidDel="00CE24DF" w:rsidRDefault="00065FB3">
            <w:pPr>
              <w:pStyle w:val="ListBullet"/>
              <w:numPr>
                <w:ilvl w:val="0"/>
                <w:numId w:val="0"/>
              </w:numPr>
              <w:ind w:left="216" w:hanging="216"/>
              <w:rPr>
                <w:del w:id="6607" w:author="King, Darryl" w:date="2021-09-23T10:37:00Z"/>
                <w:rFonts w:asciiTheme="majorHAnsi" w:eastAsia="Times New Roman" w:hAnsiTheme="majorHAnsi" w:cstheme="majorHAnsi"/>
                <w:color w:val="000000"/>
                <w:szCs w:val="20"/>
              </w:rPr>
              <w:pPrChange w:id="6608" w:author="King, Darryl" w:date="2021-09-23T10:38:00Z">
                <w:pPr>
                  <w:pStyle w:val="ListParagraph"/>
                  <w:numPr>
                    <w:numId w:val="27"/>
                  </w:numPr>
                  <w:spacing w:after="0" w:line="240" w:lineRule="auto"/>
                  <w:ind w:hanging="360"/>
                </w:pPr>
              </w:pPrChange>
            </w:pPr>
            <w:del w:id="6609" w:author="King, Darryl" w:date="2021-09-23T10:37:00Z">
              <w:r w:rsidRPr="00065FB3" w:rsidDel="00CE24DF">
                <w:rPr>
                  <w:rFonts w:asciiTheme="majorHAnsi" w:eastAsia="Times New Roman" w:hAnsiTheme="majorHAnsi" w:cstheme="majorHAnsi"/>
                  <w:color w:val="000000"/>
                  <w:szCs w:val="20"/>
                </w:rPr>
                <w:delText>Are most of your interbank transactions secured or unsecured?</w:delText>
              </w:r>
            </w:del>
          </w:p>
        </w:tc>
      </w:tr>
      <w:tr w:rsidR="00065FB3" w:rsidRPr="00065FB3" w:rsidDel="00CE24DF" w14:paraId="529B71E2" w14:textId="2A28A6DB" w:rsidTr="00065FB3">
        <w:trPr>
          <w:gridAfter w:val="1"/>
          <w:wAfter w:w="12" w:type="pct"/>
          <w:trHeight w:val="423"/>
          <w:del w:id="6610" w:author="King, Darryl" w:date="2021-09-23T10:37:00Z"/>
        </w:trPr>
        <w:tc>
          <w:tcPr>
            <w:tcW w:w="4988" w:type="pct"/>
            <w:shd w:val="clear" w:color="auto" w:fill="auto"/>
            <w:noWrap/>
          </w:tcPr>
          <w:p w14:paraId="2594A570" w14:textId="7517B932" w:rsidR="00065FB3" w:rsidRPr="00065FB3" w:rsidDel="00CE24DF" w:rsidRDefault="00065FB3">
            <w:pPr>
              <w:pStyle w:val="ListBullet"/>
              <w:numPr>
                <w:ilvl w:val="0"/>
                <w:numId w:val="0"/>
              </w:numPr>
              <w:ind w:left="216" w:hanging="216"/>
              <w:rPr>
                <w:del w:id="6611" w:author="King, Darryl" w:date="2021-09-23T10:37:00Z"/>
                <w:rFonts w:asciiTheme="majorHAnsi" w:eastAsia="Times New Roman" w:hAnsiTheme="majorHAnsi" w:cstheme="majorHAnsi"/>
                <w:color w:val="000000"/>
                <w:szCs w:val="20"/>
              </w:rPr>
              <w:pPrChange w:id="6612" w:author="King, Darryl" w:date="2021-09-23T10:38:00Z">
                <w:pPr>
                  <w:pStyle w:val="ListParagraph"/>
                  <w:numPr>
                    <w:numId w:val="27"/>
                  </w:numPr>
                  <w:spacing w:after="0" w:line="240" w:lineRule="auto"/>
                  <w:ind w:hanging="360"/>
                </w:pPr>
              </w:pPrChange>
            </w:pPr>
            <w:del w:id="6613" w:author="King, Darryl" w:date="2021-09-23T10:37:00Z">
              <w:r w:rsidRPr="00065FB3" w:rsidDel="00CE24DF">
                <w:rPr>
                  <w:rFonts w:asciiTheme="majorHAnsi" w:eastAsia="Times New Roman" w:hAnsiTheme="majorHAnsi" w:cstheme="majorHAnsi"/>
                  <w:color w:val="000000"/>
                  <w:szCs w:val="20"/>
                </w:rPr>
                <w:delText>What type of security/securities is typically used for a secured transaction with other financial intuitions?</w:delText>
              </w:r>
            </w:del>
          </w:p>
        </w:tc>
      </w:tr>
      <w:tr w:rsidR="00065FB3" w:rsidRPr="00065FB3" w:rsidDel="00CE24DF" w14:paraId="591F53F6" w14:textId="0CCBDABA" w:rsidTr="00065FB3">
        <w:trPr>
          <w:gridAfter w:val="1"/>
          <w:wAfter w:w="12" w:type="pct"/>
          <w:trHeight w:val="603"/>
          <w:del w:id="6614" w:author="King, Darryl" w:date="2021-09-23T10:37:00Z"/>
        </w:trPr>
        <w:tc>
          <w:tcPr>
            <w:tcW w:w="4988" w:type="pct"/>
            <w:shd w:val="clear" w:color="auto" w:fill="auto"/>
            <w:noWrap/>
          </w:tcPr>
          <w:p w14:paraId="306CCDC9" w14:textId="3568B3F0" w:rsidR="00065FB3" w:rsidRPr="00065FB3" w:rsidDel="00CE24DF" w:rsidRDefault="00065FB3">
            <w:pPr>
              <w:pStyle w:val="ListBullet"/>
              <w:numPr>
                <w:ilvl w:val="0"/>
                <w:numId w:val="0"/>
              </w:numPr>
              <w:ind w:left="216" w:hanging="216"/>
              <w:rPr>
                <w:del w:id="6615" w:author="King, Darryl" w:date="2021-09-23T10:37:00Z"/>
                <w:rFonts w:asciiTheme="majorHAnsi" w:eastAsia="Times New Roman" w:hAnsiTheme="majorHAnsi" w:cstheme="majorHAnsi"/>
                <w:color w:val="000000"/>
                <w:szCs w:val="20"/>
              </w:rPr>
              <w:pPrChange w:id="6616" w:author="King, Darryl" w:date="2021-09-23T10:38:00Z">
                <w:pPr>
                  <w:pStyle w:val="ListParagraph"/>
                  <w:numPr>
                    <w:numId w:val="27"/>
                  </w:numPr>
                  <w:spacing w:after="0" w:line="240" w:lineRule="auto"/>
                  <w:ind w:hanging="360"/>
                </w:pPr>
              </w:pPrChange>
            </w:pPr>
            <w:del w:id="6617" w:author="King, Darryl" w:date="2021-09-23T10:37:00Z">
              <w:r w:rsidRPr="00065FB3" w:rsidDel="00CE24DF">
                <w:rPr>
                  <w:rFonts w:asciiTheme="majorHAnsi" w:eastAsia="Times New Roman" w:hAnsiTheme="majorHAnsi" w:cstheme="majorHAnsi"/>
                  <w:color w:val="000000"/>
                  <w:szCs w:val="20"/>
                </w:rPr>
                <w:delText xml:space="preserve">If the institution does not engage in secured lending, what are the main impediments to collateralized transactions? </w:delText>
              </w:r>
            </w:del>
          </w:p>
        </w:tc>
      </w:tr>
    </w:tbl>
    <w:p w14:paraId="1A45298F" w14:textId="0392D190" w:rsidR="00A97899" w:rsidDel="00CE24DF" w:rsidRDefault="00A97899">
      <w:pPr>
        <w:pStyle w:val="ListBullet"/>
        <w:numPr>
          <w:ilvl w:val="0"/>
          <w:numId w:val="0"/>
        </w:numPr>
        <w:ind w:left="216" w:hanging="216"/>
        <w:rPr>
          <w:del w:id="6618" w:author="King, Darryl" w:date="2021-09-23T10:37:00Z"/>
          <w:szCs w:val="20"/>
        </w:rPr>
        <w:sectPr w:rsidR="00A97899" w:rsidDel="00CE24DF" w:rsidSect="006B5F35">
          <w:footnotePr>
            <w:numRestart w:val="eachSect"/>
          </w:footnotePr>
          <w:pgSz w:w="12240" w:h="15840"/>
          <w:pgMar w:top="1440" w:right="1440" w:bottom="1440" w:left="1440" w:header="720" w:footer="720" w:gutter="0"/>
          <w:cols w:space="720"/>
          <w:titlePg/>
          <w:docGrid w:linePitch="360"/>
        </w:sectPr>
        <w:pPrChange w:id="6619" w:author="King, Darryl" w:date="2021-09-23T10:38:00Z">
          <w:pPr/>
        </w:pPrChange>
      </w:pPr>
    </w:p>
    <w:p w14:paraId="14FDB0F7" w14:textId="0FD00DCA" w:rsidR="00BB7090" w:rsidDel="00CE24DF" w:rsidRDefault="00065FB3">
      <w:pPr>
        <w:pStyle w:val="ListBullet"/>
        <w:numPr>
          <w:ilvl w:val="0"/>
          <w:numId w:val="0"/>
        </w:numPr>
        <w:ind w:left="216" w:hanging="216"/>
        <w:rPr>
          <w:del w:id="6620" w:author="King, Darryl" w:date="2021-09-23T10:37:00Z"/>
        </w:rPr>
        <w:pPrChange w:id="6621" w:author="King, Darryl" w:date="2021-09-23T10:38:00Z">
          <w:pPr>
            <w:jc w:val="center"/>
          </w:pPr>
        </w:pPrChange>
      </w:pPr>
      <w:del w:id="6622" w:author="King, Darryl" w:date="2021-09-23T10:37:00Z">
        <w:r w:rsidRPr="003A3694" w:rsidDel="00CE24DF">
          <w:rPr>
            <w:szCs w:val="20"/>
          </w:rPr>
          <w:fldChar w:fldCharType="begin"/>
        </w:r>
        <w:r w:rsidRPr="003A3694" w:rsidDel="00CE24DF">
          <w:rPr>
            <w:szCs w:val="20"/>
          </w:rPr>
          <w:delInstrText xml:space="preserve"> TC "</w:delInstrText>
        </w:r>
        <w:bookmarkStart w:id="6623" w:name="_Toc75359166"/>
        <w:bookmarkStart w:id="6624" w:name="_Toc75359418"/>
        <w:r w:rsidDel="00CE24DF">
          <w:rPr>
            <w:szCs w:val="20"/>
          </w:rPr>
          <w:delInstrText>I</w:delInstrText>
        </w:r>
        <w:r w:rsidRPr="003A3694" w:rsidDel="00CE24DF">
          <w:rPr>
            <w:szCs w:val="20"/>
          </w:rPr>
          <w:delInstrText xml:space="preserve">I. </w:delInstrText>
        </w:r>
        <w:r w:rsidRPr="00065FB3" w:rsidDel="00CE24DF">
          <w:rPr>
            <w:szCs w:val="20"/>
          </w:rPr>
          <w:delInstrText>Interbank Survey Summary and Complementary Central Bank Information Incorporated in ER Demand</w:delInstrText>
        </w:r>
        <w:bookmarkEnd w:id="6623"/>
        <w:bookmarkEnd w:id="6624"/>
        <w:r w:rsidRPr="00065FB3" w:rsidDel="00CE24DF">
          <w:rPr>
            <w:szCs w:val="20"/>
          </w:rPr>
          <w:delInstrText xml:space="preserve"> </w:delInstrText>
        </w:r>
        <w:r w:rsidRPr="003A3694" w:rsidDel="00CE24DF">
          <w:rPr>
            <w:szCs w:val="20"/>
          </w:rPr>
          <w:delInstrText xml:space="preserve">"\f E </w:delInstrText>
        </w:r>
        <w:r w:rsidRPr="003A3694" w:rsidDel="00CE24DF">
          <w:rPr>
            <w:szCs w:val="20"/>
          </w:rPr>
          <w:fldChar w:fldCharType="end"/>
        </w:r>
        <w:r w:rsidRPr="003A3694" w:rsidDel="00CE24DF">
          <w:rPr>
            <w:color w:val="0074A6"/>
            <w:sz w:val="32"/>
            <w:szCs w:val="32"/>
          </w:rPr>
          <w:delText>Appendix I</w:delText>
        </w:r>
      </w:del>
      <w:del w:id="6625" w:author="King, Darryl" w:date="2021-08-17T12:28:00Z">
        <w:r w:rsidDel="00B54E6B">
          <w:rPr>
            <w:color w:val="0074A6"/>
            <w:sz w:val="32"/>
            <w:szCs w:val="32"/>
          </w:rPr>
          <w:delText>I</w:delText>
        </w:r>
      </w:del>
      <w:del w:id="6626" w:author="King, Darryl" w:date="2021-09-23T10:37:00Z">
        <w:r w:rsidRPr="003A3694" w:rsidDel="00CE24DF">
          <w:rPr>
            <w:color w:val="0074A6"/>
            <w:sz w:val="32"/>
            <w:szCs w:val="32"/>
          </w:rPr>
          <w:delText xml:space="preserve">. </w:delText>
        </w:r>
        <w:r w:rsidRPr="00065FB3" w:rsidDel="00CE24DF">
          <w:rPr>
            <w:color w:val="0074A6"/>
            <w:sz w:val="32"/>
            <w:szCs w:val="32"/>
          </w:rPr>
          <w:delText xml:space="preserve">Interbank Survey Summary </w:delText>
        </w:r>
        <w:r w:rsidDel="00CE24DF">
          <w:rPr>
            <w:color w:val="0074A6"/>
            <w:sz w:val="32"/>
            <w:szCs w:val="32"/>
          </w:rPr>
          <w:delText>a</w:delText>
        </w:r>
        <w:r w:rsidRPr="00065FB3" w:rsidDel="00CE24DF">
          <w:rPr>
            <w:color w:val="0074A6"/>
            <w:sz w:val="32"/>
            <w:szCs w:val="32"/>
          </w:rPr>
          <w:delText xml:space="preserve">nd Complementary Central Bank Information Incorporated </w:delText>
        </w:r>
        <w:r w:rsidDel="00CE24DF">
          <w:rPr>
            <w:color w:val="0074A6"/>
            <w:sz w:val="32"/>
            <w:szCs w:val="32"/>
          </w:rPr>
          <w:delText>i</w:delText>
        </w:r>
        <w:r w:rsidRPr="00065FB3" w:rsidDel="00CE24DF">
          <w:rPr>
            <w:color w:val="0074A6"/>
            <w:sz w:val="32"/>
            <w:szCs w:val="32"/>
          </w:rPr>
          <w:delText>n E</w:delText>
        </w:r>
        <w:r w:rsidDel="00CE24DF">
          <w:rPr>
            <w:color w:val="0074A6"/>
            <w:sz w:val="32"/>
            <w:szCs w:val="32"/>
          </w:rPr>
          <w:delText>R</w:delText>
        </w:r>
        <w:r w:rsidRPr="00065FB3" w:rsidDel="00CE24DF">
          <w:rPr>
            <w:color w:val="0074A6"/>
            <w:sz w:val="32"/>
            <w:szCs w:val="32"/>
          </w:rPr>
          <w:delText xml:space="preserve"> Demand</w:delText>
        </w:r>
      </w:del>
    </w:p>
    <w:tbl>
      <w:tblPr>
        <w:tblStyle w:val="TableGrid"/>
        <w:tblW w:w="10620" w:type="dxa"/>
        <w:tblInd w:w="-545" w:type="dxa"/>
        <w:tblLook w:val="04A0" w:firstRow="1" w:lastRow="0" w:firstColumn="1" w:lastColumn="0" w:noHBand="0" w:noVBand="1"/>
      </w:tblPr>
      <w:tblGrid>
        <w:gridCol w:w="6300"/>
        <w:gridCol w:w="4320"/>
      </w:tblGrid>
      <w:tr w:rsidR="00CC1E3B" w:rsidRPr="00CC1E3B" w:rsidDel="00CE24DF" w14:paraId="359F5D27" w14:textId="4DC7472F" w:rsidTr="00CC1E3B">
        <w:trPr>
          <w:del w:id="6627" w:author="King, Darryl" w:date="2021-09-23T10:37:00Z"/>
        </w:trPr>
        <w:tc>
          <w:tcPr>
            <w:tcW w:w="10620" w:type="dxa"/>
            <w:gridSpan w:val="2"/>
            <w:shd w:val="clear" w:color="auto" w:fill="5B9BD5"/>
          </w:tcPr>
          <w:p w14:paraId="23CAC975" w14:textId="40DF337E" w:rsidR="00CC1E3B" w:rsidRPr="00CC1E3B" w:rsidDel="00CE24DF" w:rsidRDefault="00CC1E3B">
            <w:pPr>
              <w:pStyle w:val="ListBullet"/>
              <w:numPr>
                <w:ilvl w:val="0"/>
                <w:numId w:val="0"/>
              </w:numPr>
              <w:ind w:left="216" w:hanging="216"/>
              <w:rPr>
                <w:del w:id="6628" w:author="King, Darryl" w:date="2021-09-23T10:37:00Z"/>
                <w:rFonts w:asciiTheme="majorHAnsi" w:hAnsiTheme="majorHAnsi" w:cstheme="majorHAnsi"/>
                <w:b/>
                <w:bCs/>
                <w:sz w:val="18"/>
                <w:szCs w:val="18"/>
              </w:rPr>
              <w:pPrChange w:id="6629" w:author="King, Darryl" w:date="2021-09-23T10:38:00Z">
                <w:pPr>
                  <w:jc w:val="center"/>
                </w:pPr>
              </w:pPrChange>
            </w:pPr>
            <w:del w:id="6630" w:author="King, Darryl" w:date="2021-09-23T10:37:00Z">
              <w:r w:rsidRPr="00CC1E3B" w:rsidDel="00CE24DF">
                <w:rPr>
                  <w:rFonts w:asciiTheme="majorHAnsi" w:hAnsiTheme="majorHAnsi" w:cstheme="majorHAnsi"/>
                  <w:b/>
                  <w:bCs/>
                  <w:i/>
                  <w:color w:val="FEFEFE" w:themeColor="background1"/>
                  <w:sz w:val="18"/>
                  <w:szCs w:val="18"/>
                </w:rPr>
                <w:delText>The information is this appendix is used for illustrative purposes and is based on an actual country TA, albeit with modifications to preserve anonymity.</w:delText>
              </w:r>
            </w:del>
          </w:p>
        </w:tc>
      </w:tr>
      <w:tr w:rsidR="00CC1E3B" w:rsidRPr="00CC1E3B" w:rsidDel="00CE24DF" w14:paraId="1A78DBCB" w14:textId="7460B16C" w:rsidTr="00331CD4">
        <w:trPr>
          <w:del w:id="6631" w:author="King, Darryl" w:date="2021-09-23T10:37:00Z"/>
        </w:trPr>
        <w:tc>
          <w:tcPr>
            <w:tcW w:w="6300" w:type="dxa"/>
            <w:shd w:val="clear" w:color="auto" w:fill="5B9BD5"/>
          </w:tcPr>
          <w:p w14:paraId="0872D035" w14:textId="7102AAD1" w:rsidR="00CC1E3B" w:rsidRPr="00CC1E3B" w:rsidDel="00CE24DF" w:rsidRDefault="00CC1E3B">
            <w:pPr>
              <w:pStyle w:val="ListBullet"/>
              <w:numPr>
                <w:ilvl w:val="0"/>
                <w:numId w:val="0"/>
              </w:numPr>
              <w:ind w:left="216" w:hanging="216"/>
              <w:rPr>
                <w:del w:id="6632" w:author="King, Darryl" w:date="2021-09-23T10:37:00Z"/>
                <w:rFonts w:asciiTheme="majorHAnsi" w:hAnsiTheme="majorHAnsi" w:cstheme="majorHAnsi"/>
                <w:sz w:val="18"/>
                <w:szCs w:val="18"/>
              </w:rPr>
              <w:pPrChange w:id="6633" w:author="King, Darryl" w:date="2021-09-23T10:38:00Z">
                <w:pPr/>
              </w:pPrChange>
            </w:pPr>
          </w:p>
        </w:tc>
        <w:tc>
          <w:tcPr>
            <w:tcW w:w="4320" w:type="dxa"/>
            <w:shd w:val="clear" w:color="auto" w:fill="BDD6EE"/>
          </w:tcPr>
          <w:p w14:paraId="37AA472A" w14:textId="3A47ED20" w:rsidR="00CC1E3B" w:rsidRPr="00CC1E3B" w:rsidDel="00CE24DF" w:rsidRDefault="00CC1E3B">
            <w:pPr>
              <w:pStyle w:val="ListBullet"/>
              <w:numPr>
                <w:ilvl w:val="0"/>
                <w:numId w:val="0"/>
              </w:numPr>
              <w:ind w:left="216" w:hanging="216"/>
              <w:rPr>
                <w:del w:id="6634" w:author="King, Darryl" w:date="2021-09-23T10:37:00Z"/>
                <w:rFonts w:asciiTheme="majorHAnsi" w:hAnsiTheme="majorHAnsi" w:cstheme="majorHAnsi"/>
                <w:sz w:val="18"/>
                <w:szCs w:val="18"/>
              </w:rPr>
              <w:pPrChange w:id="6635" w:author="King, Darryl" w:date="2021-09-23T10:38:00Z">
                <w:pPr>
                  <w:jc w:val="center"/>
                </w:pPr>
              </w:pPrChange>
            </w:pPr>
            <w:del w:id="6636" w:author="King, Darryl" w:date="2021-09-23T10:37:00Z">
              <w:r w:rsidRPr="00CC1E3B" w:rsidDel="00CE24DF">
                <w:rPr>
                  <w:rFonts w:asciiTheme="majorHAnsi" w:hAnsiTheme="majorHAnsi" w:cstheme="majorHAnsi"/>
                  <w:b/>
                  <w:sz w:val="18"/>
                  <w:szCs w:val="18"/>
                </w:rPr>
                <w:delText>Primary Data Requirements and Assessment</w:delText>
              </w:r>
            </w:del>
          </w:p>
        </w:tc>
      </w:tr>
      <w:tr w:rsidR="00CC1E3B" w:rsidRPr="00CC1E3B" w:rsidDel="00CE24DF" w14:paraId="1561C482" w14:textId="25D91BD2" w:rsidTr="00331CD4">
        <w:trPr>
          <w:del w:id="6637" w:author="King, Darryl" w:date="2021-09-23T10:37:00Z"/>
        </w:trPr>
        <w:tc>
          <w:tcPr>
            <w:tcW w:w="6300" w:type="dxa"/>
          </w:tcPr>
          <w:p w14:paraId="2E63DFD8" w14:textId="09F175D9" w:rsidR="00CC1E3B" w:rsidRPr="00CC1E3B" w:rsidDel="00CE24DF" w:rsidRDefault="00CC1E3B">
            <w:pPr>
              <w:pStyle w:val="ListBullet"/>
              <w:numPr>
                <w:ilvl w:val="0"/>
                <w:numId w:val="0"/>
              </w:numPr>
              <w:ind w:left="216" w:hanging="216"/>
              <w:rPr>
                <w:del w:id="6638" w:author="King, Darryl" w:date="2021-09-23T10:37:00Z"/>
                <w:rFonts w:asciiTheme="majorHAnsi" w:hAnsiTheme="majorHAnsi" w:cstheme="majorHAnsi"/>
                <w:i/>
                <w:iCs/>
                <w:noProof/>
                <w:color w:val="0070C0"/>
                <w:sz w:val="18"/>
                <w:szCs w:val="18"/>
              </w:rPr>
              <w:pPrChange w:id="6639" w:author="King, Darryl" w:date="2021-09-23T10:38:00Z">
                <w:pPr/>
              </w:pPrChange>
            </w:pPr>
            <w:del w:id="6640" w:author="King, Darryl" w:date="2021-09-23T10:37:00Z">
              <w:r w:rsidRPr="00CC1E3B" w:rsidDel="00CE24DF">
                <w:rPr>
                  <w:rFonts w:asciiTheme="majorHAnsi" w:hAnsiTheme="majorHAnsi" w:cstheme="majorHAnsi"/>
                  <w:i/>
                  <w:iCs/>
                  <w:noProof/>
                  <w:color w:val="0070C0"/>
                  <w:sz w:val="18"/>
                  <w:szCs w:val="18"/>
                </w:rPr>
                <w:delText xml:space="preserve">Liquidity redistribution trends: </w:delText>
              </w:r>
              <w:r w:rsidRPr="00CC1E3B" w:rsidDel="00CE24DF">
                <w:rPr>
                  <w:rFonts w:asciiTheme="majorHAnsi" w:hAnsiTheme="majorHAnsi" w:cstheme="majorHAnsi"/>
                  <w:b/>
                  <w:bCs/>
                  <w:i/>
                  <w:iCs/>
                  <w:noProof/>
                  <w:color w:val="0070C0"/>
                  <w:sz w:val="18"/>
                  <w:szCs w:val="18"/>
                </w:rPr>
                <w:delText>banks</w:delText>
              </w:r>
              <w:r w:rsidRPr="00CC1E3B" w:rsidDel="00CE24DF">
                <w:rPr>
                  <w:rFonts w:asciiTheme="majorHAnsi" w:hAnsiTheme="majorHAnsi" w:cstheme="majorHAnsi"/>
                  <w:i/>
                  <w:iCs/>
                  <w:noProof/>
                  <w:color w:val="0070C0"/>
                  <w:sz w:val="18"/>
                  <w:szCs w:val="18"/>
                </w:rPr>
                <w:delText xml:space="preserve"> indicate the number of counterparties and their largest counterparty limit </w:delText>
              </w:r>
              <w:r w:rsidRPr="00CC1E3B" w:rsidDel="00CE24DF">
                <w:rPr>
                  <w:rFonts w:asciiTheme="majorHAnsi" w:hAnsiTheme="majorHAnsi" w:cstheme="majorHAnsi"/>
                  <w:b/>
                  <w:bCs/>
                  <w:i/>
                  <w:iCs/>
                  <w:noProof/>
                  <w:color w:val="0070C0"/>
                  <w:sz w:val="18"/>
                  <w:szCs w:val="18"/>
                </w:rPr>
                <w:delText xml:space="preserve">in the money </w:delText>
              </w:r>
              <w:r w:rsidRPr="00CC1E3B" w:rsidDel="00CE24DF">
                <w:rPr>
                  <w:rFonts w:asciiTheme="majorHAnsi" w:hAnsiTheme="majorHAnsi" w:cstheme="majorHAnsi"/>
                  <w:i/>
                  <w:iCs/>
                  <w:noProof/>
                  <w:color w:val="0070C0"/>
                  <w:sz w:val="18"/>
                  <w:szCs w:val="18"/>
                </w:rPr>
                <w:delText xml:space="preserve">market </w:delText>
              </w:r>
              <w:r w:rsidRPr="00CC1E3B" w:rsidDel="00CE24DF">
                <w:rPr>
                  <w:rFonts w:asciiTheme="majorHAnsi" w:hAnsiTheme="majorHAnsi" w:cstheme="majorHAnsi"/>
                  <w:b/>
                  <w:bCs/>
                  <w:i/>
                  <w:iCs/>
                  <w:noProof/>
                  <w:color w:val="0070C0"/>
                  <w:sz w:val="18"/>
                  <w:szCs w:val="18"/>
                </w:rPr>
                <w:delText>(MM).</w:delText>
              </w:r>
            </w:del>
          </w:p>
          <w:p w14:paraId="68EF8D23" w14:textId="2AF11EEE" w:rsidR="00CC1E3B" w:rsidRPr="00CC1E3B" w:rsidDel="00CE24DF" w:rsidRDefault="00CC1E3B">
            <w:pPr>
              <w:pStyle w:val="ListBullet"/>
              <w:numPr>
                <w:ilvl w:val="0"/>
                <w:numId w:val="0"/>
              </w:numPr>
              <w:ind w:left="216" w:hanging="216"/>
              <w:rPr>
                <w:del w:id="6641" w:author="King, Darryl" w:date="2021-09-23T10:37:00Z"/>
                <w:rFonts w:asciiTheme="majorHAnsi" w:hAnsiTheme="majorHAnsi" w:cstheme="majorHAnsi"/>
                <w:sz w:val="18"/>
                <w:szCs w:val="18"/>
              </w:rPr>
              <w:pPrChange w:id="6642" w:author="King, Darryl" w:date="2021-09-23T10:38:00Z">
                <w:pPr>
                  <w:ind w:right="442"/>
                </w:pPr>
              </w:pPrChange>
            </w:pPr>
            <w:del w:id="6643" w:author="King, Darryl" w:date="2021-09-23T10:37:00Z">
              <w:r w:rsidRPr="00CC1E3B" w:rsidDel="00CE24DF">
                <w:rPr>
                  <w:rFonts w:asciiTheme="majorHAnsi" w:hAnsiTheme="majorHAnsi" w:cstheme="majorHAnsi"/>
                  <w:noProof/>
                  <w:sz w:val="18"/>
                  <w:szCs w:val="18"/>
                </w:rPr>
                <w:drawing>
                  <wp:inline distT="0" distB="0" distL="0" distR="0" wp14:anchorId="72BA2BD9" wp14:editId="6B3123E2">
                    <wp:extent cx="3533398" cy="248064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9698" cy="2506133"/>
                            </a:xfrm>
                            <a:prstGeom prst="rect">
                              <a:avLst/>
                            </a:prstGeom>
                          </pic:spPr>
                        </pic:pic>
                      </a:graphicData>
                    </a:graphic>
                  </wp:inline>
                </w:drawing>
              </w:r>
            </w:del>
          </w:p>
        </w:tc>
        <w:tc>
          <w:tcPr>
            <w:tcW w:w="4320" w:type="dxa"/>
            <w:shd w:val="clear" w:color="auto" w:fill="DEEAF6"/>
          </w:tcPr>
          <w:p w14:paraId="2C35ABBC" w14:textId="4823878C" w:rsidR="00CC1E3B" w:rsidRPr="00CC1E3B" w:rsidDel="00CE24DF" w:rsidRDefault="00CC1E3B">
            <w:pPr>
              <w:pStyle w:val="ListBullet"/>
              <w:numPr>
                <w:ilvl w:val="0"/>
                <w:numId w:val="0"/>
              </w:numPr>
              <w:ind w:left="216" w:hanging="216"/>
              <w:rPr>
                <w:del w:id="6644" w:author="King, Darryl" w:date="2021-09-23T10:37:00Z"/>
                <w:rFonts w:asciiTheme="majorHAnsi" w:hAnsiTheme="majorHAnsi" w:cstheme="majorHAnsi"/>
                <w:sz w:val="18"/>
                <w:szCs w:val="18"/>
              </w:rPr>
              <w:pPrChange w:id="6645" w:author="King, Darryl" w:date="2021-09-23T10:38:00Z">
                <w:pPr/>
              </w:pPrChange>
            </w:pPr>
            <w:del w:id="6646" w:author="King, Darryl" w:date="2021-09-23T10:37:00Z">
              <w:r w:rsidRPr="00CC1E3B" w:rsidDel="00CE24DF">
                <w:rPr>
                  <w:rFonts w:asciiTheme="majorHAnsi" w:hAnsiTheme="majorHAnsi" w:cstheme="majorHAnsi"/>
                  <w:b/>
                  <w:i/>
                  <w:sz w:val="18"/>
                  <w:szCs w:val="18"/>
                </w:rPr>
                <w:delText>Data: banks’ responses collected from periodic check-in</w:delText>
              </w:r>
            </w:del>
          </w:p>
          <w:p w14:paraId="220A169A" w14:textId="38DCDD02" w:rsidR="00CC1E3B" w:rsidRPr="00CC1E3B" w:rsidDel="00CE24DF" w:rsidRDefault="00CC1E3B">
            <w:pPr>
              <w:pStyle w:val="ListBullet"/>
              <w:numPr>
                <w:ilvl w:val="0"/>
                <w:numId w:val="0"/>
              </w:numPr>
              <w:ind w:left="216" w:hanging="216"/>
              <w:rPr>
                <w:del w:id="6647" w:author="King, Darryl" w:date="2021-09-23T10:37:00Z"/>
                <w:rFonts w:asciiTheme="majorHAnsi" w:hAnsiTheme="majorHAnsi" w:cstheme="majorHAnsi"/>
                <w:sz w:val="18"/>
                <w:szCs w:val="18"/>
              </w:rPr>
              <w:pPrChange w:id="6648" w:author="King, Darryl" w:date="2021-09-23T10:38:00Z">
                <w:pPr>
                  <w:numPr>
                    <w:numId w:val="31"/>
                  </w:numPr>
                  <w:spacing w:after="0" w:line="264" w:lineRule="auto"/>
                  <w:ind w:left="720" w:hanging="360"/>
                  <w:contextualSpacing/>
                </w:pPr>
              </w:pPrChange>
            </w:pPr>
            <w:del w:id="6649" w:author="King, Darryl" w:date="2021-09-23T10:37:00Z">
              <w:r w:rsidRPr="00CC1E3B" w:rsidDel="00CE24DF">
                <w:rPr>
                  <w:rFonts w:asciiTheme="majorHAnsi" w:hAnsiTheme="majorHAnsi" w:cstheme="majorHAnsi"/>
                  <w:sz w:val="18"/>
                  <w:szCs w:val="18"/>
                </w:rPr>
                <w:delText>In this country case – 14 of 28 banks (accounting for approximately 80 percent of financial sector assets were surveyed).</w:delText>
              </w:r>
            </w:del>
          </w:p>
          <w:p w14:paraId="7811DA79" w14:textId="7B285372" w:rsidR="00CC1E3B" w:rsidRPr="00CC1E3B" w:rsidDel="00CE24DF" w:rsidRDefault="00CC1E3B">
            <w:pPr>
              <w:pStyle w:val="ListBullet"/>
              <w:numPr>
                <w:ilvl w:val="0"/>
                <w:numId w:val="0"/>
              </w:numPr>
              <w:ind w:left="216" w:hanging="216"/>
              <w:rPr>
                <w:del w:id="6650" w:author="King, Darryl" w:date="2021-09-23T10:37:00Z"/>
                <w:rFonts w:asciiTheme="majorHAnsi" w:hAnsiTheme="majorHAnsi" w:cstheme="majorHAnsi"/>
                <w:sz w:val="18"/>
                <w:szCs w:val="18"/>
              </w:rPr>
              <w:pPrChange w:id="6651" w:author="King, Darryl" w:date="2021-09-23T10:38:00Z">
                <w:pPr>
                  <w:numPr>
                    <w:numId w:val="31"/>
                  </w:numPr>
                  <w:spacing w:after="0" w:line="264" w:lineRule="auto"/>
                  <w:ind w:left="720" w:hanging="360"/>
                  <w:contextualSpacing/>
                </w:pPr>
              </w:pPrChange>
            </w:pPr>
            <w:del w:id="6652" w:author="King, Darryl" w:date="2021-09-23T10:37:00Z">
              <w:r w:rsidRPr="00CC1E3B" w:rsidDel="00CE24DF">
                <w:rPr>
                  <w:rFonts w:asciiTheme="majorHAnsi" w:hAnsiTheme="majorHAnsi" w:cstheme="majorHAnsi"/>
                  <w:sz w:val="18"/>
                  <w:szCs w:val="18"/>
                </w:rPr>
                <w:delText>Among the 14, the larger banks have fewer counterparties (&lt; 16) and among the smallest available limits (well below the system average of 83 million).</w:delText>
              </w:r>
            </w:del>
          </w:p>
          <w:p w14:paraId="4906651C" w14:textId="5D912F86" w:rsidR="00CC1E3B" w:rsidRPr="00CC1E3B" w:rsidDel="00CE24DF" w:rsidRDefault="00CC1E3B">
            <w:pPr>
              <w:pStyle w:val="ListBullet"/>
              <w:numPr>
                <w:ilvl w:val="0"/>
                <w:numId w:val="0"/>
              </w:numPr>
              <w:ind w:left="216" w:hanging="216"/>
              <w:rPr>
                <w:del w:id="6653" w:author="King, Darryl" w:date="2021-09-23T10:37:00Z"/>
                <w:rFonts w:asciiTheme="majorHAnsi" w:hAnsiTheme="majorHAnsi" w:cstheme="majorHAnsi"/>
                <w:sz w:val="18"/>
                <w:szCs w:val="18"/>
              </w:rPr>
              <w:pPrChange w:id="6654" w:author="King, Darryl" w:date="2021-09-23T10:38:00Z">
                <w:pPr>
                  <w:pStyle w:val="ListParagraph"/>
                  <w:numPr>
                    <w:numId w:val="31"/>
                  </w:numPr>
                  <w:ind w:hanging="360"/>
                </w:pPr>
              </w:pPrChange>
            </w:pPr>
            <w:del w:id="6655" w:author="King, Darryl" w:date="2021-09-23T10:37:00Z">
              <w:r w:rsidRPr="00CC1E3B" w:rsidDel="00CE24DF">
                <w:rPr>
                  <w:rFonts w:asciiTheme="majorHAnsi" w:hAnsiTheme="majorHAnsi" w:cstheme="majorHAnsi"/>
                  <w:sz w:val="18"/>
                  <w:szCs w:val="18"/>
                </w:rPr>
                <w:delText>This pattern is typical of foreign-owned banks, which also tend to participate in secured markets, provided the institutional arrangements are adequate.</w:delText>
              </w:r>
            </w:del>
          </w:p>
        </w:tc>
      </w:tr>
      <w:tr w:rsidR="00CC1E3B" w:rsidRPr="00CC1E3B" w:rsidDel="00CE24DF" w14:paraId="62B05AE4" w14:textId="1C146D79" w:rsidTr="00331CD4">
        <w:trPr>
          <w:del w:id="6656" w:author="King, Darryl" w:date="2021-09-23T10:37:00Z"/>
        </w:trPr>
        <w:tc>
          <w:tcPr>
            <w:tcW w:w="6300" w:type="dxa"/>
          </w:tcPr>
          <w:p w14:paraId="6A99AEBD" w14:textId="7E2F2BE0" w:rsidR="00CC1E3B" w:rsidRPr="00CC1E3B" w:rsidDel="00CE24DF" w:rsidRDefault="00CC1E3B">
            <w:pPr>
              <w:pStyle w:val="ListBullet"/>
              <w:numPr>
                <w:ilvl w:val="0"/>
                <w:numId w:val="0"/>
              </w:numPr>
              <w:ind w:left="216" w:hanging="216"/>
              <w:rPr>
                <w:del w:id="6657" w:author="King, Darryl" w:date="2021-09-23T10:37:00Z"/>
                <w:rFonts w:asciiTheme="majorHAnsi" w:hAnsiTheme="majorHAnsi" w:cstheme="majorHAnsi"/>
                <w:i/>
                <w:iCs/>
                <w:noProof/>
                <w:color w:val="0070C0"/>
                <w:sz w:val="18"/>
                <w:szCs w:val="18"/>
              </w:rPr>
              <w:pPrChange w:id="6658" w:author="King, Darryl" w:date="2021-09-23T10:38:00Z">
                <w:pPr/>
              </w:pPrChange>
            </w:pPr>
            <w:del w:id="6659" w:author="King, Darryl" w:date="2021-09-23T10:37:00Z">
              <w:r w:rsidRPr="00CC1E3B" w:rsidDel="00CE24DF">
                <w:rPr>
                  <w:rFonts w:asciiTheme="majorHAnsi" w:hAnsiTheme="majorHAnsi" w:cstheme="majorHAnsi"/>
                  <w:b/>
                  <w:bCs/>
                  <w:i/>
                  <w:iCs/>
                  <w:noProof/>
                  <w:color w:val="0070C0"/>
                  <w:sz w:val="18"/>
                  <w:szCs w:val="18"/>
                </w:rPr>
                <w:delText xml:space="preserve">Potential changes in liquidty distribution: MM </w:delText>
              </w:r>
              <w:r w:rsidRPr="00CC1E3B" w:rsidDel="00CE24DF">
                <w:rPr>
                  <w:rFonts w:asciiTheme="majorHAnsi" w:hAnsiTheme="majorHAnsi" w:cstheme="majorHAnsi"/>
                  <w:i/>
                  <w:iCs/>
                  <w:noProof/>
                  <w:color w:val="0070C0"/>
                  <w:sz w:val="18"/>
                  <w:szCs w:val="18"/>
                </w:rPr>
                <w:delText xml:space="preserve">particpants </w:delText>
              </w:r>
              <w:r w:rsidRPr="00CC1E3B" w:rsidDel="00CE24DF">
                <w:rPr>
                  <w:rFonts w:asciiTheme="majorHAnsi" w:hAnsiTheme="majorHAnsi" w:cstheme="majorHAnsi"/>
                  <w:b/>
                  <w:bCs/>
                  <w:i/>
                  <w:iCs/>
                  <w:noProof/>
                  <w:color w:val="0070C0"/>
                  <w:sz w:val="18"/>
                  <w:szCs w:val="18"/>
                </w:rPr>
                <w:delText>provide</w:delText>
              </w:r>
              <w:r w:rsidRPr="00CC1E3B" w:rsidDel="00CE24DF">
                <w:rPr>
                  <w:rFonts w:asciiTheme="majorHAnsi" w:hAnsiTheme="majorHAnsi" w:cstheme="majorHAnsi"/>
                  <w:i/>
                  <w:iCs/>
                  <w:noProof/>
                  <w:color w:val="0070C0"/>
                  <w:sz w:val="18"/>
                  <w:szCs w:val="18"/>
                </w:rPr>
                <w:delText xml:space="preserve"> information about </w:delText>
              </w:r>
              <w:r w:rsidRPr="00CC1E3B" w:rsidDel="00CE24DF">
                <w:rPr>
                  <w:rFonts w:asciiTheme="majorHAnsi" w:hAnsiTheme="majorHAnsi" w:cstheme="majorHAnsi"/>
                  <w:b/>
                  <w:bCs/>
                  <w:i/>
                  <w:iCs/>
                  <w:noProof/>
                  <w:color w:val="0070C0"/>
                  <w:sz w:val="18"/>
                  <w:szCs w:val="18"/>
                </w:rPr>
                <w:delText>any changes</w:delText>
              </w:r>
              <w:r w:rsidRPr="00CC1E3B" w:rsidDel="00CE24DF">
                <w:rPr>
                  <w:rFonts w:asciiTheme="majorHAnsi" w:hAnsiTheme="majorHAnsi" w:cstheme="majorHAnsi"/>
                  <w:i/>
                  <w:iCs/>
                  <w:noProof/>
                  <w:color w:val="0070C0"/>
                  <w:sz w:val="18"/>
                  <w:szCs w:val="18"/>
                </w:rPr>
                <w:delText xml:space="preserve"> in plans to </w:delText>
              </w:r>
              <w:r w:rsidRPr="00CC1E3B" w:rsidDel="00CE24DF">
                <w:rPr>
                  <w:rFonts w:asciiTheme="majorHAnsi" w:hAnsiTheme="majorHAnsi" w:cstheme="majorHAnsi"/>
                  <w:b/>
                  <w:bCs/>
                  <w:i/>
                  <w:iCs/>
                  <w:noProof/>
                  <w:color w:val="0070C0"/>
                  <w:sz w:val="18"/>
                  <w:szCs w:val="18"/>
                </w:rPr>
                <w:delText>redistribute</w:delText>
              </w:r>
              <w:r w:rsidRPr="00CC1E3B" w:rsidDel="00CE24DF">
                <w:rPr>
                  <w:rFonts w:asciiTheme="majorHAnsi" w:hAnsiTheme="majorHAnsi" w:cstheme="majorHAnsi"/>
                  <w:i/>
                  <w:iCs/>
                  <w:noProof/>
                  <w:color w:val="0070C0"/>
                  <w:sz w:val="18"/>
                  <w:szCs w:val="18"/>
                </w:rPr>
                <w:delText xml:space="preserve"> reserves over the near-term </w:delText>
              </w:r>
              <w:r w:rsidRPr="00CC1E3B" w:rsidDel="00CE24DF">
                <w:rPr>
                  <w:rFonts w:asciiTheme="majorHAnsi" w:hAnsiTheme="majorHAnsi" w:cstheme="majorHAnsi"/>
                  <w:b/>
                  <w:bCs/>
                  <w:i/>
                  <w:iCs/>
                  <w:noProof/>
                  <w:color w:val="0070C0"/>
                  <w:sz w:val="18"/>
                  <w:szCs w:val="18"/>
                </w:rPr>
                <w:delText>and factors that drive those adjustments.</w:delText>
              </w:r>
            </w:del>
          </w:p>
          <w:p w14:paraId="177DB270" w14:textId="505ACF34" w:rsidR="00CC1E3B" w:rsidRPr="00CC1E3B" w:rsidDel="00CE24DF" w:rsidRDefault="00CC1E3B">
            <w:pPr>
              <w:pStyle w:val="ListBullet"/>
              <w:numPr>
                <w:ilvl w:val="0"/>
                <w:numId w:val="0"/>
              </w:numPr>
              <w:ind w:left="216" w:hanging="216"/>
              <w:rPr>
                <w:del w:id="6660" w:author="King, Darryl" w:date="2021-09-23T10:37:00Z"/>
                <w:rFonts w:asciiTheme="majorHAnsi" w:hAnsiTheme="majorHAnsi" w:cstheme="majorHAnsi"/>
                <w:b/>
                <w:bCs/>
                <w:i/>
                <w:iCs/>
                <w:noProof/>
                <w:color w:val="0070C0"/>
                <w:sz w:val="18"/>
                <w:szCs w:val="18"/>
              </w:rPr>
              <w:pPrChange w:id="6661" w:author="King, Darryl" w:date="2021-09-23T10:38:00Z">
                <w:pPr/>
              </w:pPrChange>
            </w:pPr>
            <w:del w:id="6662" w:author="King, Darryl" w:date="2021-09-23T10:37:00Z">
              <w:r w:rsidRPr="00CC1E3B" w:rsidDel="00CE24DF">
                <w:rPr>
                  <w:rFonts w:asciiTheme="majorHAnsi" w:hAnsiTheme="majorHAnsi" w:cstheme="majorHAnsi"/>
                  <w:noProof/>
                  <w:sz w:val="18"/>
                  <w:szCs w:val="18"/>
                </w:rPr>
                <w:drawing>
                  <wp:inline distT="0" distB="0" distL="0" distR="0" wp14:anchorId="3B8266F1" wp14:editId="5984B1B5">
                    <wp:extent cx="3648547" cy="2275826"/>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3964" cy="2297918"/>
                            </a:xfrm>
                            <a:prstGeom prst="rect">
                              <a:avLst/>
                            </a:prstGeom>
                          </pic:spPr>
                        </pic:pic>
                      </a:graphicData>
                    </a:graphic>
                  </wp:inline>
                </w:drawing>
              </w:r>
            </w:del>
          </w:p>
        </w:tc>
        <w:tc>
          <w:tcPr>
            <w:tcW w:w="4320" w:type="dxa"/>
            <w:shd w:val="clear" w:color="auto" w:fill="BDD6EE"/>
          </w:tcPr>
          <w:p w14:paraId="3BCC4E4E" w14:textId="150333E7" w:rsidR="00CC1E3B" w:rsidRPr="00CC1E3B" w:rsidDel="00CE24DF" w:rsidRDefault="00CC1E3B">
            <w:pPr>
              <w:pStyle w:val="ListBullet"/>
              <w:numPr>
                <w:ilvl w:val="0"/>
                <w:numId w:val="0"/>
              </w:numPr>
              <w:ind w:left="216" w:hanging="216"/>
              <w:rPr>
                <w:del w:id="6663" w:author="King, Darryl" w:date="2021-09-23T10:37:00Z"/>
                <w:rFonts w:asciiTheme="majorHAnsi" w:hAnsiTheme="majorHAnsi" w:cstheme="majorHAnsi"/>
                <w:sz w:val="18"/>
                <w:szCs w:val="18"/>
              </w:rPr>
              <w:pPrChange w:id="6664" w:author="King, Darryl" w:date="2021-09-23T10:38:00Z">
                <w:pPr>
                  <w:numPr>
                    <w:numId w:val="30"/>
                  </w:numPr>
                  <w:spacing w:after="0" w:line="264" w:lineRule="auto"/>
                  <w:ind w:left="694" w:hanging="450"/>
                  <w:contextualSpacing/>
                </w:pPr>
              </w:pPrChange>
            </w:pPr>
            <w:del w:id="6665" w:author="King, Darryl" w:date="2021-09-23T10:37:00Z">
              <w:r w:rsidRPr="00CC1E3B" w:rsidDel="00CE24DF">
                <w:rPr>
                  <w:rFonts w:asciiTheme="majorHAnsi" w:hAnsiTheme="majorHAnsi" w:cstheme="majorHAnsi"/>
                  <w:sz w:val="18"/>
                  <w:szCs w:val="18"/>
                </w:rPr>
                <w:delText>Most banks indicate that there is no intention to change counterparty limits, could suggest an expected normalcy in reserve demand.</w:delText>
              </w:r>
            </w:del>
          </w:p>
          <w:p w14:paraId="5BA4ABF6" w14:textId="0B2341AE" w:rsidR="00CC1E3B" w:rsidRPr="00CC1E3B" w:rsidDel="00CE24DF" w:rsidRDefault="00CC1E3B">
            <w:pPr>
              <w:pStyle w:val="ListBullet"/>
              <w:numPr>
                <w:ilvl w:val="0"/>
                <w:numId w:val="0"/>
              </w:numPr>
              <w:ind w:left="216" w:hanging="216"/>
              <w:rPr>
                <w:del w:id="6666" w:author="King, Darryl" w:date="2021-09-23T10:37:00Z"/>
                <w:rFonts w:asciiTheme="majorHAnsi" w:hAnsiTheme="majorHAnsi" w:cstheme="majorHAnsi"/>
                <w:b/>
                <w:i/>
                <w:sz w:val="18"/>
                <w:szCs w:val="18"/>
              </w:rPr>
              <w:pPrChange w:id="6667" w:author="King, Darryl" w:date="2021-09-23T10:38:00Z">
                <w:pPr>
                  <w:numPr>
                    <w:numId w:val="30"/>
                  </w:numPr>
                  <w:spacing w:after="0" w:line="264" w:lineRule="auto"/>
                  <w:ind w:left="694" w:hanging="450"/>
                  <w:contextualSpacing/>
                </w:pPr>
              </w:pPrChange>
            </w:pPr>
            <w:del w:id="6668" w:author="King, Darryl" w:date="2021-09-23T10:37:00Z">
              <w:r w:rsidRPr="00CC1E3B" w:rsidDel="00CE24DF">
                <w:rPr>
                  <w:rFonts w:asciiTheme="majorHAnsi" w:hAnsiTheme="majorHAnsi" w:cstheme="majorHAnsi"/>
                  <w:sz w:val="18"/>
                  <w:szCs w:val="18"/>
                </w:rPr>
                <w:delText xml:space="preserve">For a few cases, banks highlight that their own reserve balances will allow them to change counterparty limit, suggesting caution about managing their reserve position over the near-term. </w:delText>
              </w:r>
            </w:del>
          </w:p>
          <w:p w14:paraId="4C332F74" w14:textId="26F18F55" w:rsidR="00CC1E3B" w:rsidRPr="00CC1E3B" w:rsidDel="00CE24DF" w:rsidRDefault="00CC1E3B">
            <w:pPr>
              <w:pStyle w:val="ListBullet"/>
              <w:numPr>
                <w:ilvl w:val="0"/>
                <w:numId w:val="0"/>
              </w:numPr>
              <w:ind w:left="216" w:hanging="216"/>
              <w:rPr>
                <w:del w:id="6669" w:author="King, Darryl" w:date="2021-09-23T10:37:00Z"/>
                <w:rFonts w:asciiTheme="majorHAnsi" w:hAnsiTheme="majorHAnsi" w:cstheme="majorHAnsi"/>
                <w:b/>
                <w:i/>
                <w:sz w:val="18"/>
                <w:szCs w:val="18"/>
              </w:rPr>
              <w:pPrChange w:id="6670" w:author="King, Darryl" w:date="2021-09-23T10:38:00Z">
                <w:pPr>
                  <w:numPr>
                    <w:numId w:val="30"/>
                  </w:numPr>
                  <w:spacing w:after="0" w:line="264" w:lineRule="auto"/>
                  <w:ind w:left="694" w:hanging="450"/>
                  <w:contextualSpacing/>
                </w:pPr>
              </w:pPrChange>
            </w:pPr>
            <w:del w:id="6671" w:author="King, Darryl" w:date="2021-09-23T10:37:00Z">
              <w:r w:rsidRPr="00CC1E3B" w:rsidDel="00CE24DF">
                <w:rPr>
                  <w:rFonts w:asciiTheme="majorHAnsi" w:hAnsiTheme="majorHAnsi" w:cstheme="majorHAnsi"/>
                  <w:sz w:val="18"/>
                  <w:szCs w:val="18"/>
                </w:rPr>
                <w:delText xml:space="preserve">A few non-market factors will determine how participants adjust their counterparty relationships - financial profitability and the credit rating of the parent company.  </w:delText>
              </w:r>
            </w:del>
          </w:p>
        </w:tc>
      </w:tr>
      <w:tr w:rsidR="00CC1E3B" w:rsidRPr="00CC1E3B" w:rsidDel="00CE24DF" w14:paraId="7E3C9FA4" w14:textId="7F941AA3" w:rsidTr="00331CD4">
        <w:trPr>
          <w:del w:id="6672" w:author="King, Darryl" w:date="2021-09-23T10:37:00Z"/>
        </w:trPr>
        <w:tc>
          <w:tcPr>
            <w:tcW w:w="6300" w:type="dxa"/>
          </w:tcPr>
          <w:p w14:paraId="5DB5F90F" w14:textId="35718FC0" w:rsidR="00CC1E3B" w:rsidRPr="00CC1E3B" w:rsidDel="00CE24DF" w:rsidRDefault="00CC1E3B">
            <w:pPr>
              <w:pStyle w:val="ListBullet"/>
              <w:numPr>
                <w:ilvl w:val="0"/>
                <w:numId w:val="0"/>
              </w:numPr>
              <w:ind w:left="216" w:hanging="216"/>
              <w:rPr>
                <w:del w:id="6673" w:author="King, Darryl" w:date="2021-09-23T10:37:00Z"/>
                <w:rFonts w:asciiTheme="majorHAnsi" w:hAnsiTheme="majorHAnsi" w:cstheme="majorHAnsi"/>
                <w:b/>
                <w:bCs/>
                <w:i/>
                <w:iCs/>
                <w:sz w:val="18"/>
                <w:szCs w:val="18"/>
              </w:rPr>
              <w:pPrChange w:id="6674" w:author="King, Darryl" w:date="2021-09-23T10:38:00Z">
                <w:pPr/>
              </w:pPrChange>
            </w:pPr>
            <w:del w:id="6675" w:author="King, Darryl" w:date="2021-09-23T10:37:00Z">
              <w:r w:rsidRPr="00CC1E3B" w:rsidDel="00CE24DF">
                <w:rPr>
                  <w:rFonts w:asciiTheme="majorHAnsi" w:hAnsiTheme="majorHAnsi" w:cstheme="majorHAnsi"/>
                  <w:i/>
                  <w:iCs/>
                  <w:color w:val="0070C0"/>
                  <w:sz w:val="18"/>
                  <w:szCs w:val="18"/>
                </w:rPr>
                <w:delText xml:space="preserve">Front-loading on fulfilling reserve requirement: </w:delText>
              </w:r>
              <w:r w:rsidRPr="00CC1E3B" w:rsidDel="00CE24DF">
                <w:rPr>
                  <w:rFonts w:asciiTheme="majorHAnsi" w:hAnsiTheme="majorHAnsi" w:cstheme="majorHAnsi"/>
                  <w:b/>
                  <w:bCs/>
                  <w:i/>
                  <w:iCs/>
                  <w:color w:val="0070C0"/>
                  <w:sz w:val="18"/>
                  <w:szCs w:val="18"/>
                </w:rPr>
                <w:delText>suggests that banks’ excess reserves would be high early in the reserve maintenance period.</w:delText>
              </w:r>
            </w:del>
          </w:p>
          <w:p w14:paraId="45F260A3" w14:textId="22EA9E2D" w:rsidR="00CC1E3B" w:rsidRPr="00CC1E3B" w:rsidDel="00CE24DF" w:rsidRDefault="00CC1E3B">
            <w:pPr>
              <w:pStyle w:val="ListBullet"/>
              <w:numPr>
                <w:ilvl w:val="0"/>
                <w:numId w:val="0"/>
              </w:numPr>
              <w:ind w:left="216" w:hanging="216"/>
              <w:rPr>
                <w:del w:id="6676" w:author="King, Darryl" w:date="2021-09-23T10:37:00Z"/>
                <w:rFonts w:asciiTheme="majorHAnsi" w:hAnsiTheme="majorHAnsi" w:cstheme="majorHAnsi"/>
                <w:i/>
                <w:iCs/>
                <w:noProof/>
                <w:color w:val="0070C0"/>
                <w:sz w:val="18"/>
                <w:szCs w:val="18"/>
              </w:rPr>
              <w:pPrChange w:id="6677" w:author="King, Darryl" w:date="2021-09-23T10:38:00Z">
                <w:pPr/>
              </w:pPrChange>
            </w:pPr>
            <w:del w:id="6678" w:author="King, Darryl" w:date="2021-09-23T10:37:00Z">
              <w:r w:rsidRPr="00CC1E3B" w:rsidDel="00CE24DF">
                <w:rPr>
                  <w:rFonts w:asciiTheme="majorHAnsi" w:hAnsiTheme="majorHAnsi" w:cstheme="majorHAnsi"/>
                  <w:noProof/>
                  <w:sz w:val="18"/>
                  <w:szCs w:val="18"/>
                </w:rPr>
                <w:drawing>
                  <wp:anchor distT="0" distB="0" distL="114300" distR="114300" simplePos="0" relativeHeight="251699200" behindDoc="0" locked="0" layoutInCell="1" allowOverlap="1" wp14:anchorId="0DF15B09" wp14:editId="7F3E2AE1">
                    <wp:simplePos x="0" y="0"/>
                    <wp:positionH relativeFrom="column">
                      <wp:posOffset>-6350</wp:posOffset>
                    </wp:positionH>
                    <wp:positionV relativeFrom="paragraph">
                      <wp:posOffset>362585</wp:posOffset>
                    </wp:positionV>
                    <wp:extent cx="3714750" cy="2447925"/>
                    <wp:effectExtent l="0" t="0" r="0" b="9525"/>
                    <wp:wrapSquare wrapText="bothSides"/>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14750" cy="2447925"/>
                            </a:xfrm>
                            <a:prstGeom prst="rect">
                              <a:avLst/>
                            </a:prstGeom>
                          </pic:spPr>
                        </pic:pic>
                      </a:graphicData>
                    </a:graphic>
                    <wp14:sizeRelH relativeFrom="margin">
                      <wp14:pctWidth>0</wp14:pctWidth>
                    </wp14:sizeRelH>
                    <wp14:sizeRelV relativeFrom="margin">
                      <wp14:pctHeight>0</wp14:pctHeight>
                    </wp14:sizeRelV>
                  </wp:anchor>
                </w:drawing>
              </w:r>
            </w:del>
          </w:p>
        </w:tc>
        <w:tc>
          <w:tcPr>
            <w:tcW w:w="4320" w:type="dxa"/>
            <w:shd w:val="clear" w:color="auto" w:fill="DEEAF6"/>
          </w:tcPr>
          <w:p w14:paraId="2576D78B" w14:textId="55C0C045" w:rsidR="00CC1E3B" w:rsidRPr="00CC1E3B" w:rsidDel="00CE24DF" w:rsidRDefault="00CC1E3B">
            <w:pPr>
              <w:pStyle w:val="ListBullet"/>
              <w:numPr>
                <w:ilvl w:val="0"/>
                <w:numId w:val="0"/>
              </w:numPr>
              <w:ind w:left="216" w:hanging="216"/>
              <w:rPr>
                <w:del w:id="6679" w:author="King, Darryl" w:date="2021-09-23T10:37:00Z"/>
                <w:rFonts w:asciiTheme="majorHAnsi" w:hAnsiTheme="majorHAnsi" w:cstheme="majorHAnsi"/>
                <w:sz w:val="18"/>
                <w:szCs w:val="18"/>
              </w:rPr>
              <w:pPrChange w:id="6680" w:author="King, Darryl" w:date="2021-09-23T10:38:00Z">
                <w:pPr/>
              </w:pPrChange>
            </w:pPr>
            <w:del w:id="6681" w:author="King, Darryl" w:date="2021-09-23T10:37:00Z">
              <w:r w:rsidRPr="00CC1E3B" w:rsidDel="00CE24DF">
                <w:rPr>
                  <w:rFonts w:asciiTheme="majorHAnsi" w:hAnsiTheme="majorHAnsi" w:cstheme="majorHAnsi"/>
                  <w:b/>
                  <w:i/>
                  <w:sz w:val="18"/>
                  <w:szCs w:val="18"/>
                </w:rPr>
                <w:delText>Data: banks’ current account balances at the central bank</w:delText>
              </w:r>
            </w:del>
          </w:p>
          <w:p w14:paraId="5B37B2B5" w14:textId="46AD3C20" w:rsidR="00CC1E3B" w:rsidRPr="00CC1E3B" w:rsidDel="00CE24DF" w:rsidRDefault="00CC1E3B">
            <w:pPr>
              <w:pStyle w:val="ListBullet"/>
              <w:numPr>
                <w:ilvl w:val="0"/>
                <w:numId w:val="0"/>
              </w:numPr>
              <w:ind w:left="216" w:hanging="216"/>
              <w:rPr>
                <w:del w:id="6682" w:author="King, Darryl" w:date="2021-09-23T10:37:00Z"/>
                <w:rFonts w:asciiTheme="majorHAnsi" w:hAnsiTheme="majorHAnsi" w:cstheme="majorHAnsi"/>
                <w:sz w:val="18"/>
                <w:szCs w:val="18"/>
              </w:rPr>
              <w:pPrChange w:id="6683" w:author="King, Darryl" w:date="2021-09-23T10:38:00Z">
                <w:pPr>
                  <w:pStyle w:val="ListParagraph"/>
                  <w:numPr>
                    <w:numId w:val="32"/>
                  </w:numPr>
                  <w:spacing w:after="0"/>
                  <w:ind w:hanging="360"/>
                </w:pPr>
              </w:pPrChange>
            </w:pPr>
            <w:del w:id="6684" w:author="King, Darryl" w:date="2021-09-23T10:37:00Z">
              <w:r w:rsidRPr="00CC1E3B" w:rsidDel="00CE24DF">
                <w:rPr>
                  <w:rFonts w:asciiTheme="majorHAnsi" w:hAnsiTheme="majorHAnsi" w:cstheme="majorHAnsi"/>
                  <w:sz w:val="18"/>
                  <w:szCs w:val="18"/>
                </w:rPr>
                <w:delText xml:space="preserve">The demand during the reserve maintenance period is generally predictable, largely reflecting the desire of banks to overfulfill their RR at the beginning of the reserve maintenance period.  </w:delText>
              </w:r>
            </w:del>
          </w:p>
          <w:p w14:paraId="7E7233DD" w14:textId="599D38AD" w:rsidR="00CC1E3B" w:rsidRPr="00CC1E3B" w:rsidDel="00CE24DF" w:rsidRDefault="00CC1E3B">
            <w:pPr>
              <w:pStyle w:val="ListBullet"/>
              <w:numPr>
                <w:ilvl w:val="0"/>
                <w:numId w:val="0"/>
              </w:numPr>
              <w:ind w:left="216" w:hanging="216"/>
              <w:rPr>
                <w:del w:id="6685" w:author="King, Darryl" w:date="2021-09-23T10:37:00Z"/>
                <w:rFonts w:asciiTheme="majorHAnsi" w:hAnsiTheme="majorHAnsi" w:cstheme="majorHAnsi"/>
                <w:sz w:val="18"/>
                <w:szCs w:val="18"/>
              </w:rPr>
              <w:pPrChange w:id="6686" w:author="King, Darryl" w:date="2021-09-23T10:38:00Z">
                <w:pPr>
                  <w:pStyle w:val="ListParagraph"/>
                  <w:numPr>
                    <w:numId w:val="32"/>
                  </w:numPr>
                  <w:spacing w:after="0"/>
                  <w:ind w:hanging="360"/>
                </w:pPr>
              </w:pPrChange>
            </w:pPr>
            <w:del w:id="6687" w:author="King, Darryl" w:date="2021-09-23T10:37:00Z">
              <w:r w:rsidRPr="00CC1E3B" w:rsidDel="00CE24DF">
                <w:rPr>
                  <w:rFonts w:asciiTheme="majorHAnsi" w:hAnsiTheme="majorHAnsi" w:cstheme="majorHAnsi"/>
                  <w:sz w:val="18"/>
                  <w:szCs w:val="18"/>
                </w:rPr>
                <w:delText>The pattern for demand for ER shows high demand for (positive) ER up to the middle of the reserve maintenance period that are offset by negative ER at the end of the reserve maintenance period.</w:delText>
              </w:r>
            </w:del>
          </w:p>
        </w:tc>
      </w:tr>
      <w:tr w:rsidR="00CC1E3B" w:rsidRPr="00CC1E3B" w:rsidDel="00CE24DF" w14:paraId="02D2FA38" w14:textId="26DB3930" w:rsidTr="00331CD4">
        <w:trPr>
          <w:del w:id="6688" w:author="King, Darryl" w:date="2021-09-23T10:37:00Z"/>
        </w:trPr>
        <w:tc>
          <w:tcPr>
            <w:tcW w:w="10620" w:type="dxa"/>
            <w:gridSpan w:val="2"/>
            <w:shd w:val="clear" w:color="auto" w:fill="0074A6"/>
          </w:tcPr>
          <w:p w14:paraId="68F7BB22" w14:textId="745CCAC1" w:rsidR="00CC1E3B" w:rsidRPr="00331CD4" w:rsidDel="00CE24DF" w:rsidRDefault="00CC1E3B">
            <w:pPr>
              <w:pStyle w:val="ListBullet"/>
              <w:numPr>
                <w:ilvl w:val="0"/>
                <w:numId w:val="0"/>
              </w:numPr>
              <w:ind w:left="216" w:hanging="216"/>
              <w:rPr>
                <w:del w:id="6689" w:author="King, Darryl" w:date="2021-09-23T10:37:00Z"/>
                <w:rFonts w:asciiTheme="majorHAnsi" w:hAnsiTheme="majorHAnsi" w:cstheme="majorHAnsi"/>
                <w:b/>
                <w:bCs/>
                <w:i/>
                <w:iCs/>
                <w:sz w:val="18"/>
                <w:szCs w:val="18"/>
              </w:rPr>
              <w:pPrChange w:id="6690" w:author="King, Darryl" w:date="2021-09-23T10:38:00Z">
                <w:pPr/>
              </w:pPrChange>
            </w:pPr>
            <w:del w:id="6691" w:author="King, Darryl" w:date="2021-09-23T10:37:00Z">
              <w:r w:rsidRPr="00331CD4" w:rsidDel="00CE24DF">
                <w:rPr>
                  <w:rFonts w:asciiTheme="majorHAnsi" w:hAnsiTheme="majorHAnsi" w:cstheme="majorHAnsi"/>
                  <w:b/>
                  <w:bCs/>
                  <w:i/>
                  <w:iCs/>
                  <w:color w:val="FEFEFE" w:themeColor="background1"/>
                  <w:sz w:val="18"/>
                  <w:szCs w:val="18"/>
                </w:rPr>
                <w:delText xml:space="preserve">Overall liquidity assessment: banks’ demand for ER at the beginning of the reserve maintenance period is high, reflecting the tendency to front-load reserve holdings. This pattern reflects banks’ desire to overfulfill their RR at the beginning of the period, possibly due to increasing uncertainties about liquidity conditions over longer periods and relatively small counterparty limits that prevents easy liquidity redistribution among banks. </w:delText>
              </w:r>
            </w:del>
          </w:p>
        </w:tc>
      </w:tr>
      <w:tr w:rsidR="00331CD4" w:rsidRPr="00CC1E3B" w:rsidDel="00CE24DF" w14:paraId="3B98ED6D" w14:textId="129E1BE5" w:rsidTr="00331CD4">
        <w:trPr>
          <w:del w:id="6692" w:author="King, Darryl" w:date="2021-09-23T10:37:00Z"/>
        </w:trPr>
        <w:tc>
          <w:tcPr>
            <w:tcW w:w="10620" w:type="dxa"/>
            <w:gridSpan w:val="2"/>
            <w:shd w:val="clear" w:color="auto" w:fill="0074A6"/>
          </w:tcPr>
          <w:p w14:paraId="22DAB686" w14:textId="4AB8122D" w:rsidR="00331CD4" w:rsidRPr="00331CD4" w:rsidDel="00CE24DF" w:rsidRDefault="00331CD4">
            <w:pPr>
              <w:pStyle w:val="ListBullet"/>
              <w:numPr>
                <w:ilvl w:val="0"/>
                <w:numId w:val="0"/>
              </w:numPr>
              <w:ind w:left="216" w:hanging="216"/>
              <w:rPr>
                <w:del w:id="6693" w:author="King, Darryl" w:date="2021-09-23T10:37:00Z"/>
                <w:rFonts w:asciiTheme="majorHAnsi" w:hAnsiTheme="majorHAnsi" w:cstheme="majorHAnsi"/>
                <w:color w:val="FEFEFE" w:themeColor="background1"/>
                <w:sz w:val="18"/>
                <w:szCs w:val="18"/>
              </w:rPr>
              <w:pPrChange w:id="6694" w:author="King, Darryl" w:date="2021-09-23T10:38:00Z">
                <w:pPr/>
              </w:pPrChange>
            </w:pPr>
            <w:del w:id="6695" w:author="King, Darryl" w:date="2021-09-23T10:37:00Z">
              <w:r w:rsidDel="00CE24DF">
                <w:rPr>
                  <w:rFonts w:asciiTheme="majorHAnsi" w:hAnsiTheme="majorHAnsi" w:cstheme="majorHAnsi"/>
                  <w:color w:val="FEFEFE" w:themeColor="background1"/>
                  <w:sz w:val="18"/>
                  <w:szCs w:val="18"/>
                </w:rPr>
                <w:delText>Source: Authors</w:delText>
              </w:r>
            </w:del>
          </w:p>
        </w:tc>
      </w:tr>
    </w:tbl>
    <w:p w14:paraId="7DD65864" w14:textId="56A0E7F9" w:rsidR="00065FB3" w:rsidDel="00CE24DF" w:rsidRDefault="00065FB3">
      <w:pPr>
        <w:pStyle w:val="ListBullet"/>
        <w:numPr>
          <w:ilvl w:val="0"/>
          <w:numId w:val="0"/>
        </w:numPr>
        <w:ind w:left="216" w:hanging="216"/>
        <w:rPr>
          <w:del w:id="6696" w:author="King, Darryl" w:date="2021-09-23T10:37:00Z"/>
        </w:rPr>
        <w:pPrChange w:id="6697" w:author="King, Darryl" w:date="2021-09-23T10:38:00Z">
          <w:pPr/>
        </w:pPrChange>
      </w:pPr>
    </w:p>
    <w:p w14:paraId="19DC2D2C" w14:textId="75F015BE" w:rsidR="00A97899" w:rsidDel="00CE24DF" w:rsidRDefault="00A97899">
      <w:pPr>
        <w:pStyle w:val="ListBullet"/>
        <w:numPr>
          <w:ilvl w:val="0"/>
          <w:numId w:val="0"/>
        </w:numPr>
        <w:ind w:left="216" w:hanging="216"/>
        <w:rPr>
          <w:del w:id="6698" w:author="King, Darryl" w:date="2021-09-23T10:37:00Z"/>
        </w:rPr>
        <w:pPrChange w:id="6699" w:author="King, Darryl" w:date="2021-09-23T10:38:00Z">
          <w:pPr/>
        </w:pPrChange>
      </w:pPr>
    </w:p>
    <w:p w14:paraId="6A8F362F" w14:textId="167F1582" w:rsidR="00065FB3" w:rsidDel="00CE24DF" w:rsidRDefault="00065FB3">
      <w:pPr>
        <w:pStyle w:val="ListBullet"/>
        <w:numPr>
          <w:ilvl w:val="0"/>
          <w:numId w:val="0"/>
        </w:numPr>
        <w:ind w:left="216" w:hanging="216"/>
        <w:rPr>
          <w:del w:id="6700" w:author="King, Darryl" w:date="2021-09-23T10:37:00Z"/>
        </w:rPr>
        <w:pPrChange w:id="6701" w:author="King, Darryl" w:date="2021-09-23T10:38:00Z">
          <w:pPr/>
        </w:pPrChange>
      </w:pPr>
    </w:p>
    <w:p w14:paraId="4EA64F18" w14:textId="7854DC2A" w:rsidR="00065FB3" w:rsidRDefault="00065FB3">
      <w:pPr>
        <w:pStyle w:val="ListBullet"/>
        <w:numPr>
          <w:ilvl w:val="0"/>
          <w:numId w:val="0"/>
        </w:numPr>
        <w:ind w:left="216" w:hanging="216"/>
        <w:sectPr w:rsidR="00065FB3" w:rsidSect="006B5F35">
          <w:footnotePr>
            <w:numRestart w:val="eachSect"/>
          </w:footnotePr>
          <w:pgSz w:w="12240" w:h="15840"/>
          <w:pgMar w:top="1440" w:right="1440" w:bottom="1440" w:left="1440" w:header="720" w:footer="720" w:gutter="0"/>
          <w:cols w:space="720"/>
          <w:titlePg/>
          <w:docGrid w:linePitch="360"/>
        </w:sectPr>
        <w:pPrChange w:id="6702" w:author="King, Darryl" w:date="2021-09-23T10:38:00Z">
          <w:pPr/>
        </w:pPrChange>
      </w:pPr>
    </w:p>
    <w:p w14:paraId="59BAB8C9" w14:textId="77777777" w:rsidR="00C2031A" w:rsidRPr="00BB7090" w:rsidRDefault="00C2031A" w:rsidP="00C2031A">
      <w:pPr>
        <w:pStyle w:val="Heading1"/>
        <w:rPr>
          <w:lang w:val="es-419"/>
        </w:rPr>
      </w:pPr>
      <w:bookmarkStart w:id="6703" w:name="_Toc16856881"/>
      <w:bookmarkStart w:id="6704" w:name="_Toc16857297"/>
      <w:bookmarkStart w:id="6705" w:name="_Toc16857448"/>
      <w:bookmarkStart w:id="6706" w:name="_Toc16857989"/>
      <w:bookmarkStart w:id="6707" w:name="_Toc16858291"/>
      <w:bookmarkStart w:id="6708" w:name="_Toc16858413"/>
      <w:bookmarkStart w:id="6709" w:name="_Toc16858550"/>
      <w:bookmarkStart w:id="6710" w:name="_Toc16856882"/>
      <w:bookmarkStart w:id="6711" w:name="_Toc16857298"/>
      <w:bookmarkStart w:id="6712" w:name="_Toc16857449"/>
      <w:bookmarkStart w:id="6713" w:name="_Toc16857990"/>
      <w:bookmarkStart w:id="6714" w:name="_Toc16858292"/>
      <w:bookmarkStart w:id="6715" w:name="_Toc16858414"/>
      <w:bookmarkStart w:id="6716" w:name="_Toc16858551"/>
      <w:bookmarkStart w:id="6717" w:name="_Toc16856883"/>
      <w:bookmarkStart w:id="6718" w:name="_Toc16857299"/>
      <w:bookmarkStart w:id="6719" w:name="_Toc16857450"/>
      <w:bookmarkStart w:id="6720" w:name="_Toc16857991"/>
      <w:bookmarkStart w:id="6721" w:name="_Toc16858293"/>
      <w:bookmarkStart w:id="6722" w:name="_Toc16858415"/>
      <w:bookmarkStart w:id="6723" w:name="_Toc16858552"/>
      <w:bookmarkStart w:id="6724" w:name="_Toc16856884"/>
      <w:bookmarkStart w:id="6725" w:name="_Toc16857300"/>
      <w:bookmarkStart w:id="6726" w:name="_Toc16857451"/>
      <w:bookmarkStart w:id="6727" w:name="_Toc16857992"/>
      <w:bookmarkStart w:id="6728" w:name="_Toc16858294"/>
      <w:bookmarkStart w:id="6729" w:name="_Toc16858416"/>
      <w:bookmarkStart w:id="6730" w:name="_Toc16858553"/>
      <w:bookmarkStart w:id="6731" w:name="_Toc16857993"/>
      <w:bookmarkStart w:id="6732" w:name="_Toc189126"/>
      <w:bookmarkStart w:id="6733" w:name="_Toc2845422"/>
      <w:bookmarkStart w:id="6734" w:name="_Toc16857994"/>
      <w:bookmarkStart w:id="6735" w:name="_Toc51490273"/>
      <w:bookmarkStart w:id="6736" w:name="_Toc51504457"/>
      <w:bookmarkStart w:id="6737" w:name="_Toc51514659"/>
      <w:bookmarkStart w:id="6738" w:name="_Toc51575742"/>
      <w:bookmarkStart w:id="6739" w:name="_Toc74666562"/>
      <w:bookmarkStart w:id="6740" w:name="_Toc74671315"/>
      <w:bookmarkStart w:id="6741" w:name="_Toc74671349"/>
      <w:bookmarkStart w:id="6742" w:name="_Toc75358771"/>
      <w:bookmarkStart w:id="6743" w:name="_Toc75359119"/>
      <w:bookmarkStart w:id="6744" w:name="_Toc75359154"/>
      <w:bookmarkStart w:id="6745" w:name="_Toc75359368"/>
      <w:bookmarkStart w:id="6746" w:name="_Toc81388150"/>
      <w:bookmarkEnd w:id="6703"/>
      <w:bookmarkEnd w:id="6704"/>
      <w:bookmarkEnd w:id="6705"/>
      <w:bookmarkEnd w:id="6706"/>
      <w:bookmarkEnd w:id="6707"/>
      <w:bookmarkEnd w:id="6708"/>
      <w:bookmarkEnd w:id="6709"/>
      <w:bookmarkEnd w:id="6710"/>
      <w:bookmarkEnd w:id="6711"/>
      <w:bookmarkEnd w:id="6712"/>
      <w:bookmarkEnd w:id="6713"/>
      <w:bookmarkEnd w:id="6714"/>
      <w:bookmarkEnd w:id="6715"/>
      <w:bookmarkEnd w:id="6716"/>
      <w:bookmarkEnd w:id="6717"/>
      <w:bookmarkEnd w:id="6718"/>
      <w:bookmarkEnd w:id="6719"/>
      <w:bookmarkEnd w:id="6720"/>
      <w:bookmarkEnd w:id="6721"/>
      <w:bookmarkEnd w:id="6722"/>
      <w:bookmarkEnd w:id="6723"/>
      <w:bookmarkEnd w:id="6724"/>
      <w:bookmarkEnd w:id="6725"/>
      <w:bookmarkEnd w:id="6726"/>
      <w:bookmarkEnd w:id="6727"/>
      <w:bookmarkEnd w:id="6728"/>
      <w:bookmarkEnd w:id="6729"/>
      <w:bookmarkEnd w:id="6730"/>
      <w:bookmarkEnd w:id="6731"/>
      <w:proofErr w:type="spellStart"/>
      <w:r w:rsidRPr="00BB7090">
        <w:rPr>
          <w:lang w:val="es-419"/>
        </w:rPr>
        <w:t>References</w:t>
      </w:r>
      <w:bookmarkEnd w:id="6732"/>
      <w:bookmarkEnd w:id="6733"/>
      <w:bookmarkEnd w:id="6734"/>
      <w:bookmarkEnd w:id="6735"/>
      <w:bookmarkEnd w:id="6736"/>
      <w:bookmarkEnd w:id="6737"/>
      <w:bookmarkEnd w:id="6738"/>
      <w:bookmarkEnd w:id="6739"/>
      <w:bookmarkEnd w:id="6740"/>
      <w:bookmarkEnd w:id="6741"/>
      <w:bookmarkEnd w:id="6742"/>
      <w:bookmarkEnd w:id="6743"/>
      <w:bookmarkEnd w:id="6744"/>
      <w:bookmarkEnd w:id="6745"/>
      <w:bookmarkEnd w:id="6746"/>
      <w:proofErr w:type="spellEnd"/>
    </w:p>
    <w:p w14:paraId="58AFA1EE" w14:textId="77777777" w:rsidR="00A022AB" w:rsidRPr="00A022AB" w:rsidRDefault="00A022AB" w:rsidP="00A022AB">
      <w:pPr>
        <w:pStyle w:val="FootnoteText"/>
        <w:spacing w:after="0" w:line="240" w:lineRule="auto"/>
        <w:ind w:left="720" w:hanging="720"/>
        <w:rPr>
          <w:sz w:val="20"/>
          <w:szCs w:val="20"/>
        </w:rPr>
      </w:pPr>
      <w:proofErr w:type="spellStart"/>
      <w:r w:rsidRPr="002B20DD">
        <w:rPr>
          <w:sz w:val="20"/>
          <w:szCs w:val="20"/>
        </w:rPr>
        <w:t>Baldo</w:t>
      </w:r>
      <w:proofErr w:type="spellEnd"/>
      <w:r w:rsidRPr="002B20DD">
        <w:rPr>
          <w:sz w:val="20"/>
          <w:szCs w:val="20"/>
        </w:rPr>
        <w:t xml:space="preserve">, Luca, </w:t>
      </w:r>
      <w:proofErr w:type="spellStart"/>
      <w:r w:rsidRPr="002B20DD">
        <w:rPr>
          <w:sz w:val="20"/>
          <w:szCs w:val="20"/>
        </w:rPr>
        <w:t>el</w:t>
      </w:r>
      <w:proofErr w:type="spellEnd"/>
      <w:r w:rsidRPr="002B20DD">
        <w:rPr>
          <w:sz w:val="20"/>
          <w:szCs w:val="20"/>
        </w:rPr>
        <w:t xml:space="preserve"> al, 2017. </w:t>
      </w:r>
      <w:r w:rsidRPr="00A022AB">
        <w:rPr>
          <w:sz w:val="20"/>
          <w:szCs w:val="20"/>
        </w:rPr>
        <w:t>“The Distribution of Excess Liquidity in the Euro Area,”, European Central Bank Occasional Paper Series, No. 200.</w:t>
      </w:r>
    </w:p>
    <w:p w14:paraId="64E40831" w14:textId="77777777" w:rsidR="00A022AB" w:rsidRPr="00A022AB" w:rsidRDefault="00A022AB" w:rsidP="00A022AB">
      <w:pPr>
        <w:pStyle w:val="FootnoteText"/>
        <w:spacing w:after="0" w:line="240" w:lineRule="auto"/>
        <w:ind w:left="720" w:hanging="720"/>
        <w:rPr>
          <w:sz w:val="20"/>
          <w:szCs w:val="20"/>
        </w:rPr>
      </w:pPr>
    </w:p>
    <w:p w14:paraId="1B1B2CC0" w14:textId="77777777" w:rsidR="00A022AB" w:rsidRPr="00A022AB" w:rsidRDefault="00A022AB" w:rsidP="00A022AB">
      <w:pPr>
        <w:pStyle w:val="FootnoteText"/>
        <w:spacing w:after="0" w:line="240" w:lineRule="auto"/>
        <w:ind w:left="720" w:hanging="720"/>
        <w:rPr>
          <w:sz w:val="20"/>
          <w:szCs w:val="20"/>
        </w:rPr>
      </w:pPr>
      <w:proofErr w:type="spellStart"/>
      <w:r w:rsidRPr="00A022AB">
        <w:rPr>
          <w:sz w:val="20"/>
          <w:szCs w:val="20"/>
        </w:rPr>
        <w:t>Bindseil</w:t>
      </w:r>
      <w:proofErr w:type="spellEnd"/>
      <w:r w:rsidRPr="00A022AB">
        <w:rPr>
          <w:sz w:val="20"/>
          <w:szCs w:val="20"/>
        </w:rPr>
        <w:t>, Ulrich, 2016. “Evaluating Monetary Policy Operational Frameworks,” August.</w:t>
      </w:r>
    </w:p>
    <w:p w14:paraId="7C907945" w14:textId="77777777" w:rsidR="00A022AB" w:rsidRPr="00A022AB" w:rsidRDefault="00A022AB" w:rsidP="00A022AB">
      <w:pPr>
        <w:pStyle w:val="FootnoteText"/>
        <w:spacing w:after="0" w:line="240" w:lineRule="auto"/>
        <w:ind w:left="720" w:hanging="720"/>
        <w:rPr>
          <w:sz w:val="20"/>
          <w:szCs w:val="20"/>
        </w:rPr>
      </w:pPr>
    </w:p>
    <w:p w14:paraId="4D893CC2" w14:textId="77777777" w:rsidR="00A022AB" w:rsidRPr="00A022AB" w:rsidRDefault="00A022AB" w:rsidP="00A022AB">
      <w:pPr>
        <w:pStyle w:val="FootnoteText"/>
        <w:spacing w:after="0" w:line="240" w:lineRule="auto"/>
        <w:ind w:left="720" w:hanging="720"/>
        <w:rPr>
          <w:sz w:val="20"/>
          <w:szCs w:val="20"/>
        </w:rPr>
      </w:pPr>
      <w:r w:rsidRPr="00A022AB">
        <w:rPr>
          <w:sz w:val="20"/>
          <w:szCs w:val="20"/>
        </w:rPr>
        <w:t xml:space="preserve">______. 2000. “Central Bank Liquidity Management: Theory and Euro Area Practice,” April.  </w:t>
      </w:r>
    </w:p>
    <w:p w14:paraId="24ECBF83" w14:textId="77777777" w:rsidR="00A022AB" w:rsidRPr="00A022AB" w:rsidRDefault="00A022AB" w:rsidP="00A022AB">
      <w:pPr>
        <w:pStyle w:val="FootnoteText"/>
        <w:spacing w:after="0" w:line="240" w:lineRule="auto"/>
        <w:ind w:left="720" w:hanging="720"/>
        <w:rPr>
          <w:sz w:val="20"/>
          <w:szCs w:val="20"/>
        </w:rPr>
      </w:pPr>
    </w:p>
    <w:p w14:paraId="297BC0AF" w14:textId="77777777" w:rsidR="00A022AB" w:rsidRPr="00A022AB" w:rsidRDefault="00A022AB" w:rsidP="00A022AB">
      <w:pPr>
        <w:pStyle w:val="FootnoteText"/>
        <w:spacing w:after="0" w:line="240" w:lineRule="auto"/>
        <w:ind w:left="720" w:hanging="720"/>
        <w:rPr>
          <w:sz w:val="20"/>
          <w:szCs w:val="20"/>
        </w:rPr>
      </w:pPr>
      <w:r w:rsidRPr="00A022AB">
        <w:rPr>
          <w:sz w:val="20"/>
          <w:szCs w:val="20"/>
        </w:rPr>
        <w:t xml:space="preserve">______, 2006. Gonzalo </w:t>
      </w:r>
      <w:proofErr w:type="spellStart"/>
      <w:r w:rsidRPr="00A022AB">
        <w:rPr>
          <w:sz w:val="20"/>
          <w:szCs w:val="20"/>
        </w:rPr>
        <w:t>Camba</w:t>
      </w:r>
      <w:proofErr w:type="spellEnd"/>
      <w:r w:rsidRPr="00A022AB">
        <w:rPr>
          <w:sz w:val="20"/>
          <w:szCs w:val="20"/>
        </w:rPr>
        <w:t xml:space="preserve">-Mendez, Astrid Hirsh, and Benedict Weller. “Excess Reserves and the Implementation of Monetary Policy of the ECB,” </w:t>
      </w:r>
      <w:r w:rsidRPr="00A022AB">
        <w:rPr>
          <w:i/>
          <w:iCs/>
          <w:sz w:val="20"/>
          <w:szCs w:val="20"/>
        </w:rPr>
        <w:t>Journal of Policy Modelling</w:t>
      </w:r>
      <w:r w:rsidRPr="00A022AB">
        <w:rPr>
          <w:sz w:val="20"/>
          <w:szCs w:val="20"/>
        </w:rPr>
        <w:t xml:space="preserve">, Vol. 28. </w:t>
      </w:r>
    </w:p>
    <w:p w14:paraId="0B9BC6FB" w14:textId="77777777" w:rsidR="00A022AB" w:rsidRPr="00A022AB" w:rsidRDefault="00A022AB" w:rsidP="00A022AB">
      <w:pPr>
        <w:pStyle w:val="FootnoteText"/>
        <w:spacing w:after="0" w:line="240" w:lineRule="auto"/>
        <w:ind w:left="720" w:hanging="720"/>
        <w:rPr>
          <w:sz w:val="20"/>
          <w:szCs w:val="20"/>
        </w:rPr>
      </w:pPr>
    </w:p>
    <w:p w14:paraId="722D30A5" w14:textId="77777777" w:rsidR="00A022AB" w:rsidRPr="00A022AB" w:rsidRDefault="00A022AB" w:rsidP="00A022AB">
      <w:pPr>
        <w:spacing w:line="240" w:lineRule="auto"/>
        <w:ind w:left="720" w:hanging="720"/>
        <w:rPr>
          <w:szCs w:val="20"/>
        </w:rPr>
      </w:pPr>
      <w:r w:rsidRPr="00A022AB">
        <w:rPr>
          <w:szCs w:val="20"/>
        </w:rPr>
        <w:t xml:space="preserve">Board of Governors of the Federal Reserve System. “Senior Financial Officer Survey”, </w:t>
      </w:r>
    </w:p>
    <w:p w14:paraId="4AB02340" w14:textId="77777777" w:rsidR="00A022AB" w:rsidRPr="00A022AB" w:rsidRDefault="00A022AB" w:rsidP="00A022AB">
      <w:pPr>
        <w:spacing w:line="240" w:lineRule="auto"/>
        <w:ind w:left="720"/>
        <w:rPr>
          <w:szCs w:val="20"/>
        </w:rPr>
      </w:pPr>
      <w:proofErr w:type="spellStart"/>
      <w:r w:rsidRPr="00A022AB">
        <w:rPr>
          <w:szCs w:val="20"/>
        </w:rPr>
        <w:t>Septemebr</w:t>
      </w:r>
      <w:proofErr w:type="spellEnd"/>
      <w:r w:rsidRPr="00A022AB">
        <w:rPr>
          <w:szCs w:val="20"/>
        </w:rPr>
        <w:t xml:space="preserve"> 2018 and February 2019. </w:t>
      </w:r>
    </w:p>
    <w:p w14:paraId="23E38D90" w14:textId="4D376160" w:rsidR="00A022AB" w:rsidRPr="00A022AB" w:rsidRDefault="00A022AB" w:rsidP="00A022AB">
      <w:pPr>
        <w:spacing w:line="240" w:lineRule="auto"/>
        <w:ind w:left="720" w:hanging="720"/>
        <w:rPr>
          <w:szCs w:val="20"/>
        </w:rPr>
      </w:pPr>
      <w:r w:rsidRPr="00A022AB">
        <w:rPr>
          <w:szCs w:val="20"/>
          <w:lang w:val="es-419"/>
        </w:rPr>
        <w:t xml:space="preserve">Cabrero, Alberto, Gonzalo Camba-Mendez, Astrid </w:t>
      </w:r>
      <w:proofErr w:type="spellStart"/>
      <w:r w:rsidRPr="00A022AB">
        <w:rPr>
          <w:szCs w:val="20"/>
          <w:lang w:val="es-419"/>
        </w:rPr>
        <w:t>Hirsh</w:t>
      </w:r>
      <w:proofErr w:type="spellEnd"/>
      <w:r w:rsidRPr="00A022AB">
        <w:rPr>
          <w:szCs w:val="20"/>
          <w:lang w:val="es-419"/>
        </w:rPr>
        <w:t xml:space="preserve">, and Fernando Nieto. </w:t>
      </w:r>
      <w:r w:rsidRPr="00A022AB">
        <w:rPr>
          <w:szCs w:val="20"/>
        </w:rPr>
        <w:t>2002. “Modeling the Daily Banknotes in Circulation in the Context of Liquidity Management of the European Central Bank,” European Central Bank Working Paper No. 142, May.</w:t>
      </w:r>
    </w:p>
    <w:p w14:paraId="6BBA8428" w14:textId="77777777" w:rsidR="00A022AB" w:rsidRPr="00A022AB" w:rsidRDefault="00A022AB" w:rsidP="00A022AB">
      <w:pPr>
        <w:spacing w:line="240" w:lineRule="auto"/>
        <w:ind w:left="720" w:hanging="720"/>
        <w:rPr>
          <w:szCs w:val="20"/>
        </w:rPr>
      </w:pPr>
      <w:r w:rsidRPr="00A022AB">
        <w:rPr>
          <w:szCs w:val="20"/>
        </w:rPr>
        <w:t xml:space="preserve">Cassino, Vincenzo, Peter </w:t>
      </w:r>
      <w:proofErr w:type="spellStart"/>
      <w:r w:rsidRPr="00A022AB">
        <w:rPr>
          <w:szCs w:val="20"/>
        </w:rPr>
        <w:t>Misich</w:t>
      </w:r>
      <w:proofErr w:type="spellEnd"/>
      <w:r w:rsidRPr="00A022AB">
        <w:rPr>
          <w:szCs w:val="20"/>
        </w:rPr>
        <w:t xml:space="preserve">, and John Barry. 1997. “Forecasting the Demand of Currency,” </w:t>
      </w:r>
      <w:r w:rsidRPr="00A022AB">
        <w:rPr>
          <w:i/>
          <w:szCs w:val="20"/>
        </w:rPr>
        <w:t>Reserve Bank Bulletin</w:t>
      </w:r>
      <w:r w:rsidRPr="00A022AB">
        <w:rPr>
          <w:szCs w:val="20"/>
        </w:rPr>
        <w:t>, Reserve Bank of New Zealand, Vol. 60, No.1.</w:t>
      </w:r>
    </w:p>
    <w:p w14:paraId="076F6AA2" w14:textId="77777777" w:rsidR="00A022AB" w:rsidRPr="00A022AB" w:rsidRDefault="00A022AB" w:rsidP="00A022AB">
      <w:pPr>
        <w:spacing w:line="240" w:lineRule="auto"/>
        <w:rPr>
          <w:szCs w:val="20"/>
        </w:rPr>
      </w:pPr>
      <w:r w:rsidRPr="00A022AB">
        <w:rPr>
          <w:szCs w:val="20"/>
        </w:rPr>
        <w:t>Dow, James P. 2001. “The Demand for Excess Reserves,” Southern Economic Journal, Vol.67, No.3.</w:t>
      </w:r>
    </w:p>
    <w:p w14:paraId="2437DEFB" w14:textId="77777777" w:rsidR="00A022AB" w:rsidRPr="00A022AB" w:rsidRDefault="00A022AB" w:rsidP="00A022AB">
      <w:pPr>
        <w:spacing w:line="240" w:lineRule="auto"/>
        <w:ind w:left="720" w:hanging="720"/>
        <w:rPr>
          <w:szCs w:val="20"/>
        </w:rPr>
      </w:pPr>
      <w:r w:rsidRPr="00A022AB">
        <w:rPr>
          <w:szCs w:val="20"/>
        </w:rPr>
        <w:t>El Hamiani Khatat Mariam. 2018. “Monetary Policy and Models of Currency Demand,” IMF Working paper No. 18/28, February.</w:t>
      </w:r>
    </w:p>
    <w:p w14:paraId="4732AA7F" w14:textId="77777777" w:rsidR="00A022AB" w:rsidRPr="00A022AB" w:rsidRDefault="00A022AB" w:rsidP="00A022AB">
      <w:pPr>
        <w:spacing w:line="240" w:lineRule="auto"/>
        <w:ind w:left="720" w:hanging="720"/>
        <w:rPr>
          <w:szCs w:val="20"/>
        </w:rPr>
      </w:pPr>
      <w:r w:rsidRPr="00A022AB">
        <w:rPr>
          <w:szCs w:val="20"/>
        </w:rPr>
        <w:t>European Central Bank. “Survey on Credit Terms and Conditions in Euro-denominated Securities Financing and OTC Derivatives Markets (SESFOD), September 2019.</w:t>
      </w:r>
    </w:p>
    <w:p w14:paraId="53099B6D" w14:textId="77777777" w:rsidR="00A022AB" w:rsidRPr="00A022AB" w:rsidRDefault="00A022AB" w:rsidP="00A022AB">
      <w:pPr>
        <w:spacing w:line="240" w:lineRule="auto"/>
        <w:ind w:left="720" w:hanging="720"/>
        <w:rPr>
          <w:szCs w:val="20"/>
        </w:rPr>
      </w:pPr>
      <w:r w:rsidRPr="00A022AB">
        <w:rPr>
          <w:szCs w:val="20"/>
        </w:rPr>
        <w:t xml:space="preserve">Frost, Peter. 1971. “Banks’ Demand for Excess Reserves,” </w:t>
      </w:r>
      <w:r w:rsidRPr="00A022AB">
        <w:rPr>
          <w:i/>
          <w:iCs/>
          <w:szCs w:val="20"/>
        </w:rPr>
        <w:t>Journal of Political Economy</w:t>
      </w:r>
      <w:r w:rsidRPr="00A022AB">
        <w:rPr>
          <w:szCs w:val="20"/>
        </w:rPr>
        <w:t>, Vol. 79, No. 4.</w:t>
      </w:r>
    </w:p>
    <w:p w14:paraId="39CAD36D" w14:textId="77777777" w:rsidR="00A022AB" w:rsidRPr="00A022AB" w:rsidRDefault="00A022AB" w:rsidP="00A022AB">
      <w:pPr>
        <w:spacing w:line="240" w:lineRule="auto"/>
        <w:ind w:left="720" w:hanging="720"/>
        <w:rPr>
          <w:szCs w:val="20"/>
        </w:rPr>
      </w:pPr>
      <w:proofErr w:type="spellStart"/>
      <w:r w:rsidRPr="00A022AB">
        <w:rPr>
          <w:szCs w:val="20"/>
        </w:rPr>
        <w:t>Gerst</w:t>
      </w:r>
      <w:proofErr w:type="spellEnd"/>
      <w:r w:rsidRPr="00A022AB">
        <w:rPr>
          <w:szCs w:val="20"/>
        </w:rPr>
        <w:t>, Jeremy, and Daniel J. Wilson. 2011. “An Analytical Framework for the Forecasting and Risk Assessment of Demand for FED Cash Services,” Federal Reserve Bank of San Francisco technical paper prepared as part of the Long-Term Strategic Planning Initiative of the Federal Reserve Cash Product Office, March.</w:t>
      </w:r>
    </w:p>
    <w:p w14:paraId="56228810" w14:textId="77777777" w:rsidR="00A022AB" w:rsidRPr="00A022AB" w:rsidRDefault="00A022AB" w:rsidP="00A022AB">
      <w:pPr>
        <w:spacing w:line="240" w:lineRule="auto"/>
        <w:ind w:left="720" w:hanging="720"/>
        <w:rPr>
          <w:szCs w:val="20"/>
        </w:rPr>
      </w:pPr>
      <w:r w:rsidRPr="00A022AB">
        <w:rPr>
          <w:szCs w:val="20"/>
        </w:rPr>
        <w:t xml:space="preserve">Gray, Simon T. 2008. “Liquidity Forecasting,”, Bank of England, </w:t>
      </w:r>
      <w:r w:rsidRPr="00A022AB">
        <w:rPr>
          <w:i/>
          <w:szCs w:val="20"/>
        </w:rPr>
        <w:t>Centre for Central Banking Studies Handbook</w:t>
      </w:r>
      <w:r w:rsidRPr="00A022AB">
        <w:rPr>
          <w:szCs w:val="20"/>
        </w:rPr>
        <w:t>—No. 27, June.</w:t>
      </w:r>
    </w:p>
    <w:p w14:paraId="4D296556" w14:textId="77777777" w:rsidR="00A022AB" w:rsidRPr="00A022AB" w:rsidRDefault="00A022AB" w:rsidP="00A022AB">
      <w:pPr>
        <w:spacing w:line="240" w:lineRule="auto"/>
        <w:ind w:left="720" w:hanging="720"/>
        <w:rPr>
          <w:szCs w:val="20"/>
        </w:rPr>
      </w:pPr>
      <w:proofErr w:type="spellStart"/>
      <w:r w:rsidRPr="00A022AB">
        <w:rPr>
          <w:szCs w:val="20"/>
        </w:rPr>
        <w:t>Hlaváček</w:t>
      </w:r>
      <w:proofErr w:type="spellEnd"/>
      <w:r w:rsidRPr="00A022AB">
        <w:rPr>
          <w:szCs w:val="20"/>
        </w:rPr>
        <w:t xml:space="preserve">, Marek, Michael </w:t>
      </w:r>
      <w:proofErr w:type="spellStart"/>
      <w:r w:rsidRPr="00A022AB">
        <w:rPr>
          <w:szCs w:val="20"/>
        </w:rPr>
        <w:t>Koňák</w:t>
      </w:r>
      <w:proofErr w:type="spellEnd"/>
      <w:r w:rsidRPr="00A022AB">
        <w:rPr>
          <w:szCs w:val="20"/>
        </w:rPr>
        <w:t xml:space="preserve">, and Josef </w:t>
      </w:r>
      <w:proofErr w:type="spellStart"/>
      <w:r w:rsidRPr="00A022AB">
        <w:rPr>
          <w:szCs w:val="20"/>
        </w:rPr>
        <w:t>Čada</w:t>
      </w:r>
      <w:proofErr w:type="spellEnd"/>
      <w:r w:rsidRPr="00A022AB">
        <w:rPr>
          <w:szCs w:val="20"/>
        </w:rPr>
        <w:t>. 2005. “The Application of Structured Feedforward Neural Networks to the Modeling of Daily Series of Currency in Circulation,” Czech National Bank Working Paper Series No. 11.</w:t>
      </w:r>
    </w:p>
    <w:p w14:paraId="45EAA8E7" w14:textId="77777777" w:rsidR="00A022AB" w:rsidRPr="00A022AB" w:rsidRDefault="00A022AB" w:rsidP="00A022AB">
      <w:pPr>
        <w:spacing w:line="240" w:lineRule="auto"/>
        <w:ind w:left="720" w:hanging="720"/>
        <w:rPr>
          <w:szCs w:val="20"/>
        </w:rPr>
      </w:pPr>
      <w:proofErr w:type="spellStart"/>
      <w:r w:rsidRPr="00A022AB">
        <w:rPr>
          <w:szCs w:val="20"/>
        </w:rPr>
        <w:t>Koziński</w:t>
      </w:r>
      <w:proofErr w:type="spellEnd"/>
      <w:r w:rsidRPr="00A022AB">
        <w:rPr>
          <w:szCs w:val="20"/>
        </w:rPr>
        <w:t xml:space="preserve">, Witold, and Tomasz </w:t>
      </w:r>
      <w:proofErr w:type="spellStart"/>
      <w:r w:rsidRPr="00A022AB">
        <w:rPr>
          <w:szCs w:val="20"/>
        </w:rPr>
        <w:t>Świst</w:t>
      </w:r>
      <w:proofErr w:type="spellEnd"/>
      <w:r w:rsidRPr="00A022AB">
        <w:rPr>
          <w:szCs w:val="20"/>
        </w:rPr>
        <w:t xml:space="preserve">. 2015. “Short-term Currency in Circulation Forecasting for Monetary Policy Purposes—The Case of Poland,” </w:t>
      </w:r>
      <w:r w:rsidRPr="00A022AB">
        <w:rPr>
          <w:i/>
          <w:szCs w:val="20"/>
        </w:rPr>
        <w:t>Financial Internet Quarterly e-</w:t>
      </w:r>
      <w:proofErr w:type="spellStart"/>
      <w:r w:rsidRPr="00A022AB">
        <w:rPr>
          <w:i/>
          <w:szCs w:val="20"/>
        </w:rPr>
        <w:t>Finanse</w:t>
      </w:r>
      <w:proofErr w:type="spellEnd"/>
      <w:r w:rsidRPr="00A022AB">
        <w:rPr>
          <w:i/>
          <w:szCs w:val="20"/>
        </w:rPr>
        <w:t>,</w:t>
      </w:r>
      <w:r w:rsidRPr="00A022AB">
        <w:rPr>
          <w:szCs w:val="20"/>
        </w:rPr>
        <w:t xml:space="preserve"> Vol.11, No. 1.</w:t>
      </w:r>
    </w:p>
    <w:p w14:paraId="044670E9" w14:textId="77777777" w:rsidR="00A022AB" w:rsidRPr="00A022AB" w:rsidRDefault="00A022AB" w:rsidP="00A022AB">
      <w:pPr>
        <w:spacing w:line="240" w:lineRule="auto"/>
        <w:ind w:left="720" w:hanging="720"/>
        <w:rPr>
          <w:szCs w:val="20"/>
        </w:rPr>
      </w:pPr>
      <w:r w:rsidRPr="00A022AB">
        <w:rPr>
          <w:szCs w:val="20"/>
        </w:rPr>
        <w:t xml:space="preserve">Lang, </w:t>
      </w:r>
      <w:proofErr w:type="spellStart"/>
      <w:r w:rsidRPr="00A022AB">
        <w:rPr>
          <w:szCs w:val="20"/>
        </w:rPr>
        <w:t>Maroje</w:t>
      </w:r>
      <w:proofErr w:type="spellEnd"/>
      <w:r w:rsidRPr="00A022AB">
        <w:rPr>
          <w:szCs w:val="20"/>
        </w:rPr>
        <w:t xml:space="preserve">, Davor </w:t>
      </w:r>
      <w:proofErr w:type="spellStart"/>
      <w:r w:rsidRPr="00A022AB">
        <w:rPr>
          <w:szCs w:val="20"/>
        </w:rPr>
        <w:t>Kunovac</w:t>
      </w:r>
      <w:proofErr w:type="spellEnd"/>
      <w:r w:rsidRPr="00A022AB">
        <w:rPr>
          <w:szCs w:val="20"/>
        </w:rPr>
        <w:t xml:space="preserve">, Silvio </w:t>
      </w:r>
      <w:proofErr w:type="spellStart"/>
      <w:r w:rsidRPr="00A022AB">
        <w:rPr>
          <w:szCs w:val="20"/>
        </w:rPr>
        <w:t>Basač</w:t>
      </w:r>
      <w:proofErr w:type="spellEnd"/>
      <w:r w:rsidRPr="00A022AB">
        <w:rPr>
          <w:szCs w:val="20"/>
        </w:rPr>
        <w:t xml:space="preserve">, and </w:t>
      </w:r>
      <w:proofErr w:type="spellStart"/>
      <w:r w:rsidRPr="00A022AB">
        <w:rPr>
          <w:szCs w:val="20"/>
        </w:rPr>
        <w:t>Željka</w:t>
      </w:r>
      <w:proofErr w:type="spellEnd"/>
      <w:r w:rsidRPr="00A022AB">
        <w:rPr>
          <w:szCs w:val="20"/>
        </w:rPr>
        <w:t xml:space="preserve"> </w:t>
      </w:r>
      <w:proofErr w:type="spellStart"/>
      <w:r w:rsidRPr="00A022AB">
        <w:rPr>
          <w:szCs w:val="20"/>
        </w:rPr>
        <w:t>Štaudinger</w:t>
      </w:r>
      <w:proofErr w:type="spellEnd"/>
      <w:r w:rsidRPr="00A022AB">
        <w:rPr>
          <w:szCs w:val="20"/>
        </w:rPr>
        <w:t>. 2008. “Modelling of Currency outside Banks in Croatia,” Croatian National Bank Working Paper, February 2008.</w:t>
      </w:r>
    </w:p>
    <w:p w14:paraId="76012D43" w14:textId="77777777" w:rsidR="00A022AB" w:rsidRPr="00A022AB" w:rsidRDefault="00A022AB" w:rsidP="00A022AB">
      <w:pPr>
        <w:spacing w:line="240" w:lineRule="auto"/>
        <w:ind w:left="720" w:hanging="720"/>
        <w:rPr>
          <w:szCs w:val="20"/>
        </w:rPr>
      </w:pPr>
      <w:proofErr w:type="spellStart"/>
      <w:r w:rsidRPr="00A022AB">
        <w:rPr>
          <w:szCs w:val="20"/>
        </w:rPr>
        <w:t>Mersch</w:t>
      </w:r>
      <w:proofErr w:type="spellEnd"/>
      <w:r w:rsidRPr="00A022AB">
        <w:rPr>
          <w:szCs w:val="20"/>
        </w:rPr>
        <w:t xml:space="preserve">, Yves, Member of the Executive Board of the ECB. 2014. “Euro banknotes—a means of payment recognized worldwide,” speech at the </w:t>
      </w:r>
      <w:proofErr w:type="spellStart"/>
      <w:r w:rsidRPr="00A022AB">
        <w:rPr>
          <w:szCs w:val="20"/>
        </w:rPr>
        <w:t>Bargeldsymposium</w:t>
      </w:r>
      <w:proofErr w:type="spellEnd"/>
      <w:r w:rsidRPr="00A022AB">
        <w:rPr>
          <w:szCs w:val="20"/>
        </w:rPr>
        <w:t xml:space="preserve"> of the Deutsche Bundesbank, Frankfurt, May 19.</w:t>
      </w:r>
    </w:p>
    <w:p w14:paraId="753BA796" w14:textId="77777777" w:rsidR="00A022AB" w:rsidRPr="00A022AB" w:rsidRDefault="00A022AB" w:rsidP="00A022AB">
      <w:pPr>
        <w:spacing w:line="240" w:lineRule="auto"/>
        <w:ind w:left="720" w:hanging="720"/>
        <w:rPr>
          <w:szCs w:val="20"/>
        </w:rPr>
      </w:pPr>
      <w:r w:rsidRPr="00A022AB">
        <w:rPr>
          <w:szCs w:val="20"/>
        </w:rPr>
        <w:t xml:space="preserve">Norat, Mohamed Afzal. 2008. “Forecasting Banknotes,” </w:t>
      </w:r>
      <w:bookmarkStart w:id="6747" w:name="_Hlk35725338"/>
      <w:r w:rsidRPr="00A022AB">
        <w:rPr>
          <w:szCs w:val="20"/>
        </w:rPr>
        <w:t xml:space="preserve">Bank of England, </w:t>
      </w:r>
      <w:r w:rsidRPr="00A022AB">
        <w:rPr>
          <w:i/>
          <w:szCs w:val="20"/>
        </w:rPr>
        <w:t>Centre for Central Banking Studies Handbook</w:t>
      </w:r>
      <w:r w:rsidRPr="00A022AB">
        <w:rPr>
          <w:szCs w:val="20"/>
        </w:rPr>
        <w:t>—No. 28, December</w:t>
      </w:r>
      <w:bookmarkEnd w:id="6747"/>
      <w:r w:rsidRPr="00A022AB">
        <w:rPr>
          <w:szCs w:val="20"/>
        </w:rPr>
        <w:t xml:space="preserve">. </w:t>
      </w:r>
    </w:p>
    <w:p w14:paraId="68EC1F22" w14:textId="77777777" w:rsidR="00A022AB" w:rsidRPr="00A022AB" w:rsidRDefault="00A022AB" w:rsidP="00A022AB">
      <w:pPr>
        <w:spacing w:line="240" w:lineRule="auto"/>
        <w:ind w:left="720" w:hanging="720"/>
        <w:rPr>
          <w:szCs w:val="20"/>
        </w:rPr>
      </w:pPr>
      <w:r w:rsidRPr="00A022AB">
        <w:rPr>
          <w:szCs w:val="20"/>
        </w:rPr>
        <w:t xml:space="preserve">Ogawa, Kazuo. 2007. “Why Commercial Banks Held Excess Reserves: The Japanese Experience of the Late 1990s,” </w:t>
      </w:r>
      <w:r w:rsidRPr="00A022AB">
        <w:rPr>
          <w:i/>
          <w:iCs/>
          <w:szCs w:val="20"/>
        </w:rPr>
        <w:t>Journal of Money, Credit and Banking</w:t>
      </w:r>
      <w:r w:rsidRPr="00A022AB">
        <w:rPr>
          <w:szCs w:val="20"/>
        </w:rPr>
        <w:t>. Vol.39, No.1.</w:t>
      </w:r>
    </w:p>
    <w:p w14:paraId="71CEF352" w14:textId="77777777" w:rsidR="00A022AB" w:rsidRPr="00A022AB" w:rsidRDefault="00A022AB" w:rsidP="00A022AB">
      <w:pPr>
        <w:spacing w:line="240" w:lineRule="auto"/>
        <w:ind w:left="720" w:hanging="720"/>
        <w:rPr>
          <w:szCs w:val="20"/>
        </w:rPr>
      </w:pPr>
      <w:proofErr w:type="spellStart"/>
      <w:r w:rsidRPr="00A022AB">
        <w:rPr>
          <w:szCs w:val="20"/>
        </w:rPr>
        <w:t>Schaechter</w:t>
      </w:r>
      <w:proofErr w:type="spellEnd"/>
      <w:r w:rsidRPr="00A022AB">
        <w:rPr>
          <w:szCs w:val="20"/>
        </w:rPr>
        <w:t>, Andrea. 2000. “Liquidity Forecasting,” IMF, MAE Operational Paper MAE OP/00/7, November. Washington: International Monetary Fund.</w:t>
      </w:r>
    </w:p>
    <w:p w14:paraId="24BAA1DB" w14:textId="77777777" w:rsidR="00A022AB" w:rsidRPr="00A022AB" w:rsidRDefault="00A022AB" w:rsidP="00A022AB">
      <w:pPr>
        <w:spacing w:line="240" w:lineRule="auto"/>
        <w:ind w:left="720" w:hanging="720"/>
        <w:rPr>
          <w:szCs w:val="20"/>
        </w:rPr>
      </w:pPr>
      <w:r w:rsidRPr="00A022AB">
        <w:rPr>
          <w:szCs w:val="20"/>
        </w:rPr>
        <w:t xml:space="preserve">Veale, John M., and Robert W. Price. 1994. “Payment System Float and Float management,” in </w:t>
      </w:r>
      <w:r w:rsidRPr="00A022AB">
        <w:rPr>
          <w:i/>
          <w:iCs/>
          <w:szCs w:val="20"/>
        </w:rPr>
        <w:t>The Payment System: Design, Management, and Supervision edited by Bruce J. Summers</w:t>
      </w:r>
      <w:r w:rsidRPr="00A022AB">
        <w:rPr>
          <w:szCs w:val="20"/>
        </w:rPr>
        <w:t xml:space="preserve"> (Washington: IMF, 1994)</w:t>
      </w:r>
    </w:p>
    <w:p w14:paraId="7BE2F79E" w14:textId="2906F699" w:rsidR="00A022AB" w:rsidRDefault="00A022AB" w:rsidP="00A022AB">
      <w:pPr>
        <w:spacing w:line="240" w:lineRule="auto"/>
        <w:ind w:left="720" w:hanging="720"/>
        <w:rPr>
          <w:ins w:id="6748" w:author="King, Darryl" w:date="2021-09-23T10:38:00Z"/>
          <w:szCs w:val="20"/>
        </w:rPr>
      </w:pPr>
      <w:r w:rsidRPr="00A022AB">
        <w:rPr>
          <w:szCs w:val="20"/>
        </w:rPr>
        <w:t xml:space="preserve">Veyrune, Romain, </w:t>
      </w:r>
      <w:proofErr w:type="spellStart"/>
      <w:r w:rsidRPr="00A022AB">
        <w:rPr>
          <w:szCs w:val="20"/>
        </w:rPr>
        <w:t>Shaoyu</w:t>
      </w:r>
      <w:proofErr w:type="spellEnd"/>
      <w:r w:rsidRPr="00A022AB">
        <w:rPr>
          <w:szCs w:val="20"/>
        </w:rPr>
        <w:t xml:space="preserve"> Guo. 2019. “Autonomous Factor Forecast Quality: The Case of the </w:t>
      </w:r>
      <w:proofErr w:type="spellStart"/>
      <w:r w:rsidRPr="00A022AB">
        <w:rPr>
          <w:szCs w:val="20"/>
        </w:rPr>
        <w:t>Eurosystem</w:t>
      </w:r>
      <w:proofErr w:type="spellEnd"/>
      <w:r w:rsidRPr="00A022AB">
        <w:rPr>
          <w:szCs w:val="20"/>
        </w:rPr>
        <w:t>”, IMF Working paper No. 19/296, December.</w:t>
      </w:r>
    </w:p>
    <w:p w14:paraId="0B2F03C8" w14:textId="0280ABAC" w:rsidR="00CE24DF" w:rsidRDefault="00CE24DF" w:rsidP="00A022AB">
      <w:pPr>
        <w:spacing w:line="240" w:lineRule="auto"/>
        <w:ind w:left="720" w:hanging="720"/>
        <w:rPr>
          <w:ins w:id="6749" w:author="King, Darryl" w:date="2021-09-23T10:38:00Z"/>
          <w:szCs w:val="20"/>
        </w:rPr>
      </w:pPr>
    </w:p>
    <w:p w14:paraId="393ABA3E" w14:textId="336289FE" w:rsidR="0030321A" w:rsidRDefault="0030321A">
      <w:pPr>
        <w:spacing w:after="0" w:line="240" w:lineRule="auto"/>
        <w:rPr>
          <w:ins w:id="6750" w:author="King, Darryl" w:date="2021-08-11T16:30:00Z"/>
          <w:szCs w:val="20"/>
        </w:rPr>
      </w:pPr>
    </w:p>
    <w:tbl>
      <w:tblPr>
        <w:tblStyle w:val="TableGrid3"/>
        <w:tblW w:w="9314" w:type="dxa"/>
        <w:jc w:val="center"/>
        <w:tblBorders>
          <w:top w:val="single" w:sz="4" w:space="0" w:color="000000"/>
          <w:left w:val="single" w:sz="4" w:space="0" w:color="000000"/>
          <w:bottom w:val="single" w:sz="4" w:space="0" w:color="000000"/>
          <w:right w:val="single" w:sz="4" w:space="0" w:color="000000"/>
          <w:insideH w:val="none" w:sz="0" w:space="0" w:color="auto"/>
          <w:insideV w:val="none" w:sz="0" w:space="0" w:color="auto"/>
        </w:tblBorders>
        <w:shd w:val="clear" w:color="auto" w:fill="D9E2F3"/>
        <w:tblLayout w:type="fixed"/>
        <w:tblLook w:val="04A0" w:firstRow="1" w:lastRow="0" w:firstColumn="1" w:lastColumn="0" w:noHBand="0" w:noVBand="1"/>
      </w:tblPr>
      <w:tblGrid>
        <w:gridCol w:w="9314"/>
      </w:tblGrid>
      <w:tr w:rsidR="00D358B6" w:rsidRPr="00066A42" w:rsidDel="00CE24DF" w14:paraId="3649714C" w14:textId="6891AD11" w:rsidTr="00D358B6">
        <w:trPr>
          <w:trHeight w:val="458"/>
          <w:jc w:val="center"/>
          <w:del w:id="6751" w:author="King, Darryl" w:date="2021-09-23T10:38:00Z"/>
        </w:trPr>
        <w:tc>
          <w:tcPr>
            <w:tcW w:w="9314" w:type="dxa"/>
            <w:shd w:val="clear" w:color="auto" w:fill="auto"/>
            <w:vAlign w:val="center"/>
          </w:tcPr>
          <w:moveToRangeStart w:id="6752" w:author="King, Darryl" w:date="2021-08-17T10:25:00Z" w:name="move80088317"/>
          <w:p w14:paraId="7244038F" w14:textId="43F351B0" w:rsidR="00D358B6" w:rsidRPr="00066A42" w:rsidDel="00CE24DF" w:rsidRDefault="00D358B6" w:rsidP="00D358B6">
            <w:pPr>
              <w:spacing w:before="120" w:line="264" w:lineRule="auto"/>
              <w:jc w:val="center"/>
              <w:rPr>
                <w:del w:id="6753" w:author="King, Darryl" w:date="2021-09-23T10:38:00Z"/>
                <w:moveTo w:id="6754" w:author="King, Darryl" w:date="2021-08-17T10:25:00Z"/>
                <w:rFonts w:ascii="Arial" w:eastAsiaTheme="minorHAnsi" w:hAnsi="Arial" w:cs="Arial"/>
                <w:b/>
                <w:bCs/>
                <w:color w:val="009CDE"/>
              </w:rPr>
            </w:pPr>
            <w:moveTo w:id="6755" w:author="King, Darryl" w:date="2021-08-17T10:25:00Z">
              <w:del w:id="6756" w:author="King, Darryl" w:date="2021-09-23T10:38:00Z">
                <w:r w:rsidRPr="00066A42" w:rsidDel="00CE24DF">
                  <w:rPr>
                    <w:rFonts w:ascii="Arial" w:hAnsi="Arial" w:cs="Arial"/>
                  </w:rPr>
                  <w:fldChar w:fldCharType="begin"/>
                </w:r>
                <w:r w:rsidRPr="00066A42" w:rsidDel="00CE24DF">
                  <w:rPr>
                    <w:rFonts w:ascii="Arial" w:eastAsiaTheme="minorHAnsi" w:hAnsi="Arial" w:cs="Arial"/>
                  </w:rPr>
                  <w:delInstrText xml:space="preserve"> TC "2. Key Considerations for Bank Surveys on Estimating the Demand for Excess Reserves"\f D </w:delInstrText>
                </w:r>
                <w:r w:rsidRPr="00066A42" w:rsidDel="00CE24DF">
                  <w:rPr>
                    <w:rFonts w:ascii="Arial" w:hAnsi="Arial" w:cs="Arial"/>
                  </w:rPr>
                  <w:fldChar w:fldCharType="end"/>
                </w:r>
                <w:r w:rsidRPr="00066A42" w:rsidDel="00CE24DF">
                  <w:rPr>
                    <w:rFonts w:ascii="Arial" w:eastAsiaTheme="minorHAnsi" w:hAnsi="Arial" w:cs="Arial"/>
                    <w:b/>
                    <w:bCs/>
                    <w:color w:val="009CDE"/>
                  </w:rPr>
                  <w:delText>Box 2. Key Considerations for Bank Surveys on Estimating the Demand for Excess Reserves</w:delText>
                </w:r>
                <w:r w:rsidDel="00CE24DF">
                  <w:rPr>
                    <w:rFonts w:ascii="Arial" w:eastAsiaTheme="minorHAnsi" w:hAnsi="Arial" w:cs="Arial"/>
                    <w:b/>
                    <w:bCs/>
                    <w:color w:val="009CDE"/>
                  </w:rPr>
                  <w:delText xml:space="preserve"> 1/</w:delText>
                </w:r>
              </w:del>
            </w:moveTo>
          </w:p>
        </w:tc>
      </w:tr>
      <w:tr w:rsidR="00D358B6" w:rsidRPr="00066A42" w:rsidDel="00CE24DF" w14:paraId="21C1CAB3" w14:textId="467D7360" w:rsidTr="00D358B6">
        <w:trPr>
          <w:trHeight w:val="968"/>
          <w:jc w:val="center"/>
          <w:del w:id="6757" w:author="King, Darryl" w:date="2021-09-23T10:38:00Z"/>
        </w:trPr>
        <w:tc>
          <w:tcPr>
            <w:tcW w:w="9314" w:type="dxa"/>
            <w:shd w:val="clear" w:color="auto" w:fill="auto"/>
          </w:tcPr>
          <w:p w14:paraId="3A8C3D43" w14:textId="7B01F71F" w:rsidR="00D358B6" w:rsidRPr="00066A42" w:rsidDel="00CE24DF" w:rsidRDefault="00D358B6" w:rsidP="00D358B6">
            <w:pPr>
              <w:spacing w:after="0" w:line="264" w:lineRule="auto"/>
              <w:rPr>
                <w:del w:id="6758" w:author="King, Darryl" w:date="2021-09-23T10:38:00Z"/>
                <w:moveTo w:id="6759" w:author="King, Darryl" w:date="2021-08-17T10:25:00Z"/>
                <w:rFonts w:asciiTheme="majorHAnsi" w:hAnsiTheme="majorHAnsi" w:cstheme="majorHAnsi"/>
                <w:sz w:val="18"/>
                <w:szCs w:val="18"/>
              </w:rPr>
            </w:pPr>
            <w:moveTo w:id="6760" w:author="King, Darryl" w:date="2021-08-17T10:25:00Z">
              <w:del w:id="6761" w:author="King, Darryl" w:date="2021-09-23T10:38:00Z">
                <w:r w:rsidRPr="00066A42" w:rsidDel="00CE24DF">
                  <w:rPr>
                    <w:rFonts w:asciiTheme="majorHAnsi" w:hAnsiTheme="majorHAnsi" w:cstheme="majorHAnsi"/>
                    <w:b/>
                    <w:i/>
                    <w:sz w:val="18"/>
                    <w:szCs w:val="18"/>
                  </w:rPr>
                  <w:delText>Clarity in the survey objective and use of the information is important</w:delText>
                </w:r>
                <w:r w:rsidRPr="00066A42" w:rsidDel="00CE24DF">
                  <w:rPr>
                    <w:rFonts w:asciiTheme="majorHAnsi" w:hAnsiTheme="majorHAnsi" w:cstheme="majorHAnsi"/>
                    <w:sz w:val="18"/>
                    <w:szCs w:val="18"/>
                  </w:rPr>
                  <w:delText>. Some relevant objectives may be to: (i) obtain perspectives from banks on their demand for ER based on their business model and risk preferences; (ii) approximate the level of desired reserve balances; and (iii) assess factors that may contribute to banks’ changing their interactions with other market players. The information should provide the central bank with the opportunity to periodically assess underlying trends in the demand for ER in the context of standard or extraordinary events.</w:delText>
                </w:r>
              </w:del>
            </w:moveTo>
          </w:p>
          <w:p w14:paraId="31170636" w14:textId="15724C63" w:rsidR="00D358B6" w:rsidRPr="00066A42" w:rsidDel="00CE24DF" w:rsidRDefault="00D358B6" w:rsidP="00D358B6">
            <w:pPr>
              <w:spacing w:after="0" w:line="264" w:lineRule="auto"/>
              <w:rPr>
                <w:del w:id="6762" w:author="King, Darryl" w:date="2021-09-23T10:38:00Z"/>
                <w:moveTo w:id="6763" w:author="King, Darryl" w:date="2021-08-17T10:25:00Z"/>
                <w:rFonts w:asciiTheme="majorHAnsi" w:hAnsiTheme="majorHAnsi" w:cstheme="majorHAnsi"/>
                <w:b/>
                <w:i/>
                <w:sz w:val="18"/>
                <w:szCs w:val="18"/>
              </w:rPr>
            </w:pPr>
          </w:p>
          <w:p w14:paraId="5B561B69" w14:textId="3C149966" w:rsidR="00D358B6" w:rsidRPr="00066A42" w:rsidDel="00CE24DF" w:rsidRDefault="00D358B6" w:rsidP="00D358B6">
            <w:pPr>
              <w:spacing w:after="0" w:line="264" w:lineRule="auto"/>
              <w:rPr>
                <w:del w:id="6764" w:author="King, Darryl" w:date="2021-09-23T10:38:00Z"/>
                <w:moveTo w:id="6765" w:author="King, Darryl" w:date="2021-08-17T10:25:00Z"/>
                <w:rFonts w:asciiTheme="majorHAnsi" w:hAnsiTheme="majorHAnsi" w:cstheme="majorHAnsi"/>
                <w:sz w:val="18"/>
                <w:szCs w:val="18"/>
              </w:rPr>
            </w:pPr>
            <w:moveTo w:id="6766" w:author="King, Darryl" w:date="2021-08-17T10:25:00Z">
              <w:del w:id="6767" w:author="King, Darryl" w:date="2021-09-23T10:38:00Z">
                <w:r w:rsidRPr="00066A42" w:rsidDel="00CE24DF">
                  <w:rPr>
                    <w:rFonts w:asciiTheme="majorHAnsi" w:hAnsiTheme="majorHAnsi" w:cstheme="majorHAnsi"/>
                    <w:b/>
                    <w:i/>
                    <w:sz w:val="18"/>
                    <w:szCs w:val="18"/>
                  </w:rPr>
                  <w:delText xml:space="preserve">Scope for data collection should be clearly defined. </w:delText>
                </w:r>
                <w:r w:rsidRPr="00066A42" w:rsidDel="00CE24DF">
                  <w:rPr>
                    <w:rFonts w:asciiTheme="majorHAnsi" w:hAnsiTheme="majorHAnsi" w:cstheme="majorHAnsi"/>
                    <w:sz w:val="18"/>
                    <w:szCs w:val="18"/>
                  </w:rPr>
                  <w:delText xml:space="preserve">The survey focused on money markets reflects the fact banks’ interactions within financial markets are determined—even at a single point in time—by many parameters that vary across institutions. They will have different metrics for price-setting, counterparty relationships, and to establish the desired reserve position, given internal risk mitigation and risk tolerance. Against this background while information may be largely qualitative, some specific information may be requested: (i) factors that would cause the desired level of reserves to change, (ii) number of counterparties, (iii) size of counterparty limits, (iv) factors that may cause counterparty limits to increase or decrease, (v) whether the bank participates in secured and unsecured markets. Information obtained from other sources within the central bank (e.g. financial returns, settlement turnover, balances on reserve accounts) can also serve as useful sources and should be exploited to complement the survey information. </w:delText>
                </w:r>
              </w:del>
            </w:moveTo>
          </w:p>
          <w:p w14:paraId="1166642A" w14:textId="7D4DAA1A" w:rsidR="00D358B6" w:rsidRPr="00066A42" w:rsidDel="00CE24DF" w:rsidRDefault="00D358B6" w:rsidP="00D358B6">
            <w:pPr>
              <w:spacing w:after="0" w:line="264" w:lineRule="auto"/>
              <w:rPr>
                <w:del w:id="6768" w:author="King, Darryl" w:date="2021-09-23T10:38:00Z"/>
                <w:moveTo w:id="6769" w:author="King, Darryl" w:date="2021-08-17T10:25:00Z"/>
                <w:rFonts w:asciiTheme="majorHAnsi" w:hAnsiTheme="majorHAnsi" w:cstheme="majorHAnsi"/>
                <w:sz w:val="18"/>
                <w:szCs w:val="18"/>
              </w:rPr>
            </w:pPr>
          </w:p>
          <w:p w14:paraId="201D4AA5" w14:textId="02DCE4F2" w:rsidR="00D358B6" w:rsidRPr="00066A42" w:rsidDel="00CE24DF" w:rsidRDefault="00D358B6" w:rsidP="00D358B6">
            <w:pPr>
              <w:spacing w:after="0" w:line="264" w:lineRule="auto"/>
              <w:rPr>
                <w:del w:id="6770" w:author="King, Darryl" w:date="2021-09-23T10:38:00Z"/>
                <w:moveTo w:id="6771" w:author="King, Darryl" w:date="2021-08-17T10:25:00Z"/>
                <w:rFonts w:asciiTheme="majorHAnsi" w:hAnsiTheme="majorHAnsi" w:cstheme="majorHAnsi"/>
                <w:sz w:val="18"/>
                <w:szCs w:val="18"/>
              </w:rPr>
            </w:pPr>
            <w:moveTo w:id="6772" w:author="King, Darryl" w:date="2021-08-17T10:25:00Z">
              <w:del w:id="6773" w:author="King, Darryl" w:date="2021-09-23T10:38:00Z">
                <w:r w:rsidRPr="00066A42" w:rsidDel="00CE24DF">
                  <w:rPr>
                    <w:rFonts w:asciiTheme="majorHAnsi" w:hAnsiTheme="majorHAnsi" w:cstheme="majorHAnsi"/>
                    <w:sz w:val="18"/>
                    <w:szCs w:val="18"/>
                  </w:rPr>
                  <w:delText xml:space="preserve">From the Senior Financial Officers Survey (SFOS) in February 2019 and February 2020, some key observations were made: </w:delText>
                </w:r>
              </w:del>
            </w:moveTo>
          </w:p>
          <w:p w14:paraId="1EC555F0" w14:textId="6F47D581" w:rsidR="00D358B6" w:rsidRPr="00066A42" w:rsidDel="00CE24DF" w:rsidRDefault="00D358B6" w:rsidP="00D358B6">
            <w:pPr>
              <w:spacing w:after="0" w:line="264" w:lineRule="auto"/>
              <w:rPr>
                <w:del w:id="6774" w:author="King, Darryl" w:date="2021-09-23T10:38:00Z"/>
                <w:moveTo w:id="6775" w:author="King, Darryl" w:date="2021-08-17T10:25:00Z"/>
                <w:rFonts w:asciiTheme="majorHAnsi" w:hAnsiTheme="majorHAnsi" w:cstheme="majorHAnsi"/>
                <w:sz w:val="18"/>
                <w:szCs w:val="18"/>
              </w:rPr>
            </w:pPr>
          </w:p>
          <w:p w14:paraId="137EA24B" w14:textId="18892697" w:rsidR="00D358B6" w:rsidRPr="00066A42" w:rsidDel="00CE24DF" w:rsidRDefault="00D358B6" w:rsidP="00D358B6">
            <w:pPr>
              <w:spacing w:line="264" w:lineRule="auto"/>
              <w:rPr>
                <w:del w:id="6776" w:author="King, Darryl" w:date="2021-09-23T10:38:00Z"/>
                <w:moveTo w:id="6777" w:author="King, Darryl" w:date="2021-08-17T10:25:00Z"/>
                <w:rFonts w:asciiTheme="majorHAnsi" w:hAnsiTheme="majorHAnsi" w:cstheme="majorHAnsi"/>
                <w:sz w:val="18"/>
                <w:szCs w:val="18"/>
              </w:rPr>
            </w:pPr>
            <w:moveTo w:id="6778" w:author="King, Darryl" w:date="2021-08-17T10:25:00Z">
              <w:del w:id="6779" w:author="King, Darryl" w:date="2021-09-23T10:38:00Z">
                <w:r w:rsidRPr="00066A42" w:rsidDel="00CE24DF">
                  <w:rPr>
                    <w:rFonts w:asciiTheme="majorHAnsi" w:hAnsiTheme="majorHAnsi" w:cstheme="majorHAnsi"/>
                    <w:sz w:val="18"/>
                    <w:szCs w:val="18"/>
                  </w:rPr>
                  <w:delText>At the aggregate level, banks desired reserve balance increased across both surveys; and banks’ actual reserve positions were higher than the total of the expected levels indicated in the respective surveys (Chart 1).</w:delText>
                </w:r>
              </w:del>
            </w:moveTo>
          </w:p>
          <w:p w14:paraId="7C24E35F" w14:textId="29333C96" w:rsidR="00D358B6" w:rsidRPr="00066A42" w:rsidDel="00CE24DF" w:rsidRDefault="00D358B6" w:rsidP="00D358B6">
            <w:pPr>
              <w:spacing w:line="264" w:lineRule="auto"/>
              <w:jc w:val="center"/>
              <w:rPr>
                <w:del w:id="6780" w:author="King, Darryl" w:date="2021-09-23T10:38:00Z"/>
                <w:moveTo w:id="6781" w:author="King, Darryl" w:date="2021-08-17T10:25:00Z"/>
                <w:rFonts w:asciiTheme="majorHAnsi" w:hAnsiTheme="majorHAnsi" w:cstheme="majorHAnsi"/>
                <w:sz w:val="18"/>
                <w:szCs w:val="18"/>
              </w:rPr>
            </w:pPr>
            <w:moveTo w:id="6782" w:author="King, Darryl" w:date="2021-08-17T10:25:00Z">
              <w:del w:id="6783" w:author="King, Darryl" w:date="2021-09-23T10:38:00Z">
                <w:r w:rsidRPr="00066A42" w:rsidDel="00CE24DF">
                  <w:rPr>
                    <w:rFonts w:asciiTheme="majorHAnsi" w:hAnsiTheme="majorHAnsi" w:cstheme="majorHAnsi"/>
                    <w:sz w:val="18"/>
                    <w:szCs w:val="18"/>
                  </w:rPr>
                  <w:delText xml:space="preserve">  </w:delText>
                </w:r>
                <w:r w:rsidRPr="00066A42" w:rsidDel="00CE24DF">
                  <w:rPr>
                    <w:rFonts w:asciiTheme="majorHAnsi" w:hAnsiTheme="majorHAnsi" w:cstheme="majorHAnsi"/>
                    <w:noProof/>
                    <w:sz w:val="18"/>
                    <w:szCs w:val="18"/>
                  </w:rPr>
                  <w:drawing>
                    <wp:inline distT="0" distB="0" distL="0" distR="0" wp14:anchorId="2289F9F7" wp14:editId="22473068">
                      <wp:extent cx="3168713" cy="1770929"/>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7000" cy="1792327"/>
                              </a:xfrm>
                              <a:prstGeom prst="rect">
                                <a:avLst/>
                              </a:prstGeom>
                              <a:noFill/>
                            </pic:spPr>
                          </pic:pic>
                        </a:graphicData>
                      </a:graphic>
                    </wp:inline>
                  </w:drawing>
                </w:r>
              </w:del>
            </w:moveTo>
          </w:p>
          <w:p w14:paraId="2E33A255" w14:textId="63F3A819" w:rsidR="00D358B6" w:rsidRPr="00066A42" w:rsidDel="00CE24DF" w:rsidRDefault="00D358B6" w:rsidP="00D358B6">
            <w:pPr>
              <w:numPr>
                <w:ilvl w:val="0"/>
                <w:numId w:val="18"/>
              </w:numPr>
              <w:spacing w:after="0" w:line="264" w:lineRule="auto"/>
              <w:rPr>
                <w:del w:id="6784" w:author="King, Darryl" w:date="2021-09-23T10:38:00Z"/>
                <w:moveTo w:id="6785" w:author="King, Darryl" w:date="2021-08-17T10:25:00Z"/>
                <w:rFonts w:asciiTheme="majorHAnsi" w:hAnsiTheme="majorHAnsi" w:cstheme="majorHAnsi"/>
                <w:sz w:val="18"/>
                <w:szCs w:val="18"/>
              </w:rPr>
            </w:pPr>
            <w:moveTo w:id="6786" w:author="King, Darryl" w:date="2021-08-17T10:25:00Z">
              <w:del w:id="6787" w:author="King, Darryl" w:date="2021-09-23T10:38:00Z">
                <w:r w:rsidRPr="00066A42" w:rsidDel="00CE24DF">
                  <w:rPr>
                    <w:rFonts w:asciiTheme="majorHAnsi" w:hAnsiTheme="majorHAnsi" w:cstheme="majorHAnsi"/>
                    <w:sz w:val="18"/>
                    <w:szCs w:val="18"/>
                  </w:rPr>
                  <w:delText xml:space="preserve">At the individual level, some banks highlighted that changes in internal risk management, monitoring and modeling influenced changes in the desired reserve position. Others indicated changes were due to the reallocation of free reserves to other investments.  </w:delText>
                </w:r>
              </w:del>
            </w:moveTo>
          </w:p>
          <w:p w14:paraId="0DE7633C" w14:textId="7ECEC2B5" w:rsidR="00D358B6" w:rsidDel="00CE24DF" w:rsidRDefault="00D358B6" w:rsidP="00D358B6">
            <w:pPr>
              <w:numPr>
                <w:ilvl w:val="0"/>
                <w:numId w:val="18"/>
              </w:numPr>
              <w:spacing w:after="0" w:line="264" w:lineRule="auto"/>
              <w:rPr>
                <w:del w:id="6788" w:author="King, Darryl" w:date="2021-09-23T10:38:00Z"/>
                <w:moveTo w:id="6789" w:author="King, Darryl" w:date="2021-08-17T10:25:00Z"/>
                <w:rFonts w:asciiTheme="majorHAnsi" w:hAnsiTheme="majorHAnsi" w:cstheme="majorHAnsi"/>
                <w:sz w:val="18"/>
                <w:szCs w:val="18"/>
              </w:rPr>
            </w:pPr>
            <w:moveTo w:id="6790" w:author="King, Darryl" w:date="2021-08-17T10:25:00Z">
              <w:del w:id="6791" w:author="King, Darryl" w:date="2021-09-23T10:38:00Z">
                <w:r w:rsidRPr="00066A42" w:rsidDel="00CE24DF">
                  <w:rPr>
                    <w:rFonts w:asciiTheme="majorHAnsi" w:hAnsiTheme="majorHAnsi" w:cstheme="majorHAnsi"/>
                    <w:sz w:val="18"/>
                    <w:szCs w:val="18"/>
                  </w:rPr>
                  <w:delText xml:space="preserve">Where banks indicated a desired reserve-balance that is less than their actual balance, banks indicated the high likelihood to address the gap, either through short-term borrowing and a possible likelihood of curtaining lending in short-term markets. </w:delText>
                </w:r>
              </w:del>
            </w:moveTo>
          </w:p>
          <w:p w14:paraId="00D6ABCC" w14:textId="5D10844D" w:rsidR="00D358B6" w:rsidDel="00CE24DF" w:rsidRDefault="00D358B6" w:rsidP="00D358B6">
            <w:pPr>
              <w:spacing w:after="0" w:line="264" w:lineRule="auto"/>
              <w:rPr>
                <w:del w:id="6792" w:author="King, Darryl" w:date="2021-09-23T10:38:00Z"/>
                <w:moveTo w:id="6793" w:author="King, Darryl" w:date="2021-08-17T10:25:00Z"/>
                <w:rFonts w:asciiTheme="majorHAnsi" w:hAnsiTheme="majorHAnsi" w:cstheme="majorHAnsi"/>
                <w:sz w:val="18"/>
                <w:szCs w:val="18"/>
              </w:rPr>
            </w:pPr>
          </w:p>
          <w:p w14:paraId="46897106" w14:textId="37A9671A" w:rsidR="00D358B6" w:rsidRPr="00066A42" w:rsidDel="00CE24DF" w:rsidRDefault="00D358B6" w:rsidP="00D358B6">
            <w:pPr>
              <w:spacing w:after="0" w:line="264" w:lineRule="auto"/>
              <w:rPr>
                <w:del w:id="6794" w:author="King, Darryl" w:date="2021-09-23T10:38:00Z"/>
                <w:moveTo w:id="6795" w:author="King, Darryl" w:date="2021-08-17T10:25:00Z"/>
                <w:rFonts w:asciiTheme="majorHAnsi" w:hAnsiTheme="majorHAnsi" w:cstheme="majorHAnsi"/>
                <w:sz w:val="18"/>
                <w:szCs w:val="18"/>
              </w:rPr>
            </w:pPr>
            <w:moveTo w:id="6796" w:author="King, Darryl" w:date="2021-08-17T10:25:00Z">
              <w:del w:id="6797" w:author="King, Darryl" w:date="2021-09-23T10:38:00Z">
                <w:r w:rsidRPr="00066A42" w:rsidDel="00CE24DF">
                  <w:rPr>
                    <w:rFonts w:asciiTheme="majorHAnsi" w:hAnsiTheme="majorHAnsi" w:cstheme="majorHAnsi"/>
                    <w:sz w:val="18"/>
                    <w:szCs w:val="18"/>
                  </w:rPr>
                  <w:delText xml:space="preserve">1/ This box provides examples from survey responses from the Senior Financial Officers Survey (SFOS) conducted by the Board of Governor of the Federal Reserve System (September 2018,  February 2019, August 2019, February 2020) and the quarterly Survey on credit terms and conditions in euro-denominated securities financing and OTC derivatives market (SESFOD) conducted by the European Central Bank.  The SFOS collects quantitative and qualitative information on banks’ reserve management practices and money market participation, while the SESFOD collects information on credit terms, including counterparty types and limits, for participants in the wholesale markets; which information is valuable for financial stability, market functioning and monetary policy objectives. </w:delText>
                </w:r>
              </w:del>
            </w:moveTo>
          </w:p>
        </w:tc>
      </w:tr>
      <w:tr w:rsidR="00D358B6" w:rsidRPr="00066A42" w:rsidDel="00CE24DF" w14:paraId="5F5A22AC" w14:textId="474E9815" w:rsidTr="00D358B6">
        <w:trPr>
          <w:trHeight w:val="458"/>
          <w:jc w:val="center"/>
          <w:del w:id="6798" w:author="King, Darryl" w:date="2021-09-23T10:38:00Z"/>
        </w:trPr>
        <w:tc>
          <w:tcPr>
            <w:tcW w:w="9314" w:type="dxa"/>
            <w:shd w:val="clear" w:color="auto" w:fill="auto"/>
            <w:vAlign w:val="center"/>
          </w:tcPr>
          <w:p w14:paraId="0A4DA25B" w14:textId="5DCE1D80" w:rsidR="00D358B6" w:rsidRPr="00066A42" w:rsidDel="00CE24DF" w:rsidRDefault="00D358B6" w:rsidP="00D358B6">
            <w:pPr>
              <w:spacing w:before="120" w:line="264" w:lineRule="auto"/>
              <w:jc w:val="center"/>
              <w:rPr>
                <w:del w:id="6799" w:author="King, Darryl" w:date="2021-09-23T10:38:00Z"/>
                <w:moveTo w:id="6800" w:author="King, Darryl" w:date="2021-08-17T10:25:00Z"/>
                <w:rFonts w:ascii="Arial" w:eastAsiaTheme="minorHAnsi" w:hAnsi="Arial" w:cs="Arial"/>
                <w:b/>
                <w:bCs/>
                <w:color w:val="009CDE"/>
              </w:rPr>
            </w:pPr>
            <w:moveToRangeStart w:id="6801" w:author="King, Darryl" w:date="2021-08-17T10:25:00Z" w:name="move80088347"/>
            <w:moveToRangeEnd w:id="6752"/>
            <w:moveTo w:id="6802" w:author="King, Darryl" w:date="2021-08-17T10:25:00Z">
              <w:del w:id="6803" w:author="King, Darryl" w:date="2021-09-23T10:38:00Z">
                <w:r w:rsidRPr="00066A42" w:rsidDel="00CE24DF">
                  <w:rPr>
                    <w:rFonts w:ascii="Arial" w:eastAsiaTheme="minorHAnsi" w:hAnsi="Arial" w:cs="Arial"/>
                    <w:b/>
                    <w:bCs/>
                    <w:color w:val="009CDE"/>
                  </w:rPr>
                  <w:delText>Box 2. Key Considerations for Bank Surveys on Estimating the Demand for Excess Reserves</w:delText>
                </w:r>
                <w:r w:rsidDel="00CE24DF">
                  <w:rPr>
                    <w:rFonts w:ascii="Arial" w:eastAsiaTheme="minorHAnsi" w:hAnsi="Arial" w:cs="Arial"/>
                    <w:b/>
                    <w:bCs/>
                    <w:color w:val="009CDE"/>
                  </w:rPr>
                  <w:delText xml:space="preserve"> (Concluded)</w:delText>
                </w:r>
              </w:del>
            </w:moveTo>
          </w:p>
        </w:tc>
      </w:tr>
      <w:tr w:rsidR="00D358B6" w:rsidRPr="00066A42" w:rsidDel="00CE24DF" w14:paraId="71A2A9DF" w14:textId="4D5EABD8" w:rsidTr="00D358B6">
        <w:trPr>
          <w:trHeight w:val="968"/>
          <w:jc w:val="center"/>
          <w:del w:id="6804" w:author="King, Darryl" w:date="2021-09-23T10:38:00Z"/>
        </w:trPr>
        <w:tc>
          <w:tcPr>
            <w:tcW w:w="9314" w:type="dxa"/>
            <w:shd w:val="clear" w:color="auto" w:fill="auto"/>
          </w:tcPr>
          <w:p w14:paraId="1FF1015E" w14:textId="67E9EC20" w:rsidR="00D358B6" w:rsidDel="00CE24DF" w:rsidRDefault="00D358B6" w:rsidP="00D358B6">
            <w:pPr>
              <w:spacing w:after="0" w:line="264" w:lineRule="auto"/>
              <w:rPr>
                <w:del w:id="6805" w:author="King, Darryl" w:date="2021-09-23T10:38:00Z"/>
                <w:moveTo w:id="6806" w:author="King, Darryl" w:date="2021-08-17T10:25:00Z"/>
                <w:rFonts w:asciiTheme="majorHAnsi" w:hAnsiTheme="majorHAnsi" w:cstheme="majorHAnsi"/>
                <w:sz w:val="18"/>
                <w:szCs w:val="18"/>
              </w:rPr>
            </w:pPr>
            <w:moveTo w:id="6807" w:author="King, Darryl" w:date="2021-08-17T10:25:00Z">
              <w:del w:id="6808" w:author="King, Darryl" w:date="2021-09-23T10:38:00Z">
                <w:r w:rsidRPr="00066A42" w:rsidDel="00CE24DF">
                  <w:rPr>
                    <w:rFonts w:asciiTheme="majorHAnsi" w:hAnsiTheme="majorHAnsi" w:cstheme="majorHAnsi"/>
                    <w:sz w:val="18"/>
                    <w:szCs w:val="18"/>
                  </w:rPr>
                  <w:delText xml:space="preserve">From the Survey on credit terms and conditions in euro-denominated securities financing and OTC derivatives market (SESFOD) in September 2019, one key observation made was that counterparties anticipated a tightening in credit access, driven by non-price factors, such as the overall deterioration in liquidity and in the financial strength of counterparties.  </w:delText>
                </w:r>
              </w:del>
            </w:moveTo>
          </w:p>
          <w:p w14:paraId="7BCE47AA" w14:textId="141477A5" w:rsidR="00D358B6" w:rsidDel="00CE24DF" w:rsidRDefault="00D358B6" w:rsidP="00D358B6">
            <w:pPr>
              <w:spacing w:after="0" w:line="264" w:lineRule="auto"/>
              <w:rPr>
                <w:del w:id="6809" w:author="King, Darryl" w:date="2021-09-23T10:38:00Z"/>
                <w:moveTo w:id="6810" w:author="King, Darryl" w:date="2021-08-17T10:25:00Z"/>
                <w:rFonts w:asciiTheme="majorHAnsi" w:hAnsiTheme="majorHAnsi" w:cstheme="majorHAnsi"/>
                <w:b/>
                <w:i/>
                <w:sz w:val="18"/>
                <w:szCs w:val="18"/>
              </w:rPr>
            </w:pPr>
          </w:p>
          <w:p w14:paraId="33A040C4" w14:textId="06335A60" w:rsidR="00D358B6" w:rsidRPr="00066A42" w:rsidDel="00CE24DF" w:rsidRDefault="00D358B6" w:rsidP="00D358B6">
            <w:pPr>
              <w:spacing w:after="0" w:line="264" w:lineRule="auto"/>
              <w:rPr>
                <w:del w:id="6811" w:author="King, Darryl" w:date="2021-09-23T10:38:00Z"/>
                <w:moveTo w:id="6812" w:author="King, Darryl" w:date="2021-08-17T10:25:00Z"/>
                <w:rFonts w:asciiTheme="majorHAnsi" w:hAnsiTheme="majorHAnsi" w:cstheme="majorHAnsi"/>
                <w:color w:val="FF0000"/>
                <w:sz w:val="18"/>
                <w:szCs w:val="18"/>
              </w:rPr>
            </w:pPr>
            <w:moveTo w:id="6813" w:author="King, Darryl" w:date="2021-08-17T10:25:00Z">
              <w:del w:id="6814" w:author="King, Darryl" w:date="2021-09-23T10:38:00Z">
                <w:r w:rsidRPr="00066A42" w:rsidDel="00CE24DF">
                  <w:rPr>
                    <w:rFonts w:asciiTheme="majorHAnsi" w:hAnsiTheme="majorHAnsi" w:cstheme="majorHAnsi"/>
                    <w:b/>
                    <w:i/>
                    <w:sz w:val="18"/>
                    <w:szCs w:val="18"/>
                  </w:rPr>
                  <w:delText>Frequency</w:delText>
                </w:r>
                <w:r w:rsidRPr="00066A42" w:rsidDel="00CE24DF">
                  <w:rPr>
                    <w:rFonts w:asciiTheme="majorHAnsi" w:hAnsiTheme="majorHAnsi" w:cstheme="majorHAnsi"/>
                    <w:sz w:val="18"/>
                    <w:szCs w:val="18"/>
                  </w:rPr>
                  <w:delText xml:space="preserve">: Check-ins done at the start of the reserve maintenance period may be adequate to meet the purpose, reflecting that liquidity developments between each monetary operation can be addressed using clearly defined standing facilities. The central bank would have the opportunity to regularly validate responses from previous surveys with its forecast for aggregate demand for reserves. </w:delText>
                </w:r>
              </w:del>
            </w:moveTo>
          </w:p>
          <w:p w14:paraId="25E16A5C" w14:textId="7B1EBADC" w:rsidR="00D358B6" w:rsidRPr="00066A42" w:rsidDel="00CE24DF" w:rsidRDefault="00D358B6" w:rsidP="00D358B6">
            <w:pPr>
              <w:spacing w:after="0" w:line="264" w:lineRule="auto"/>
              <w:rPr>
                <w:del w:id="6815" w:author="King, Darryl" w:date="2021-09-23T10:38:00Z"/>
                <w:moveTo w:id="6816" w:author="King, Darryl" w:date="2021-08-17T10:25:00Z"/>
                <w:rFonts w:asciiTheme="majorHAnsi" w:hAnsiTheme="majorHAnsi" w:cstheme="majorHAnsi"/>
                <w:sz w:val="18"/>
                <w:szCs w:val="18"/>
              </w:rPr>
            </w:pPr>
          </w:p>
          <w:p w14:paraId="53BA0604" w14:textId="5AA9F2D9" w:rsidR="00D358B6" w:rsidRPr="00066A42" w:rsidDel="00CE24DF" w:rsidRDefault="00D358B6" w:rsidP="00D358B6">
            <w:pPr>
              <w:spacing w:after="0" w:line="264" w:lineRule="auto"/>
              <w:rPr>
                <w:del w:id="6817" w:author="King, Darryl" w:date="2021-09-23T10:38:00Z"/>
                <w:moveTo w:id="6818" w:author="King, Darryl" w:date="2021-08-17T10:25:00Z"/>
                <w:rFonts w:asciiTheme="majorHAnsi" w:hAnsiTheme="majorHAnsi" w:cstheme="majorHAnsi"/>
                <w:sz w:val="18"/>
                <w:szCs w:val="18"/>
              </w:rPr>
            </w:pPr>
            <w:moveTo w:id="6819" w:author="King, Darryl" w:date="2021-08-17T10:25:00Z">
              <w:del w:id="6820" w:author="King, Darryl" w:date="2021-09-23T10:38:00Z">
                <w:r w:rsidRPr="00066A42" w:rsidDel="00CE24DF">
                  <w:rPr>
                    <w:rFonts w:asciiTheme="majorHAnsi" w:hAnsiTheme="majorHAnsi" w:cstheme="majorHAnsi"/>
                    <w:b/>
                    <w:i/>
                    <w:sz w:val="18"/>
                    <w:szCs w:val="18"/>
                  </w:rPr>
                  <w:delText xml:space="preserve">Wide coverage (as reasonably possible). </w:delText>
                </w:r>
                <w:r w:rsidRPr="00066A42" w:rsidDel="00CE24DF">
                  <w:rPr>
                    <w:rFonts w:asciiTheme="majorHAnsi" w:hAnsiTheme="majorHAnsi" w:cstheme="majorHAnsi"/>
                    <w:sz w:val="18"/>
                    <w:szCs w:val="18"/>
                  </w:rPr>
                  <w:delText xml:space="preserve">The response rate may likely vary depending on the size and structure of the financial system. In smaller, bank-centric financial systems close to 100 % response rate is possible.  For more diverse financial systems, obtaining up to a 75 % response rate, that provides the proportional level of coverage across the range of domestic and foreign banks should be a reasonable target. </w:delText>
                </w:r>
              </w:del>
            </w:moveTo>
          </w:p>
          <w:p w14:paraId="2285A2F1" w14:textId="44D65077" w:rsidR="00D358B6" w:rsidRPr="00066A42" w:rsidDel="00CE24DF" w:rsidRDefault="00D358B6" w:rsidP="00D358B6">
            <w:pPr>
              <w:spacing w:after="0" w:line="264" w:lineRule="auto"/>
              <w:rPr>
                <w:del w:id="6821" w:author="King, Darryl" w:date="2021-09-23T10:38:00Z"/>
                <w:moveTo w:id="6822" w:author="King, Darryl" w:date="2021-08-17T10:25:00Z"/>
                <w:rFonts w:asciiTheme="majorHAnsi" w:hAnsiTheme="majorHAnsi" w:cstheme="majorHAnsi"/>
                <w:sz w:val="18"/>
                <w:szCs w:val="18"/>
              </w:rPr>
            </w:pPr>
          </w:p>
          <w:p w14:paraId="7BC8C912" w14:textId="475D3571" w:rsidR="00D358B6" w:rsidRPr="00066A42" w:rsidDel="00CE24DF" w:rsidRDefault="00D358B6" w:rsidP="00D358B6">
            <w:pPr>
              <w:numPr>
                <w:ilvl w:val="0"/>
                <w:numId w:val="19"/>
              </w:numPr>
              <w:spacing w:after="0" w:line="264" w:lineRule="auto"/>
              <w:contextualSpacing/>
              <w:rPr>
                <w:del w:id="6823" w:author="King, Darryl" w:date="2021-09-23T10:38:00Z"/>
                <w:moveTo w:id="6824" w:author="King, Darryl" w:date="2021-08-17T10:25:00Z"/>
                <w:rFonts w:asciiTheme="majorHAnsi" w:hAnsiTheme="majorHAnsi" w:cstheme="majorHAnsi"/>
                <w:sz w:val="18"/>
                <w:szCs w:val="18"/>
              </w:rPr>
            </w:pPr>
            <w:moveTo w:id="6825" w:author="King, Darryl" w:date="2021-08-17T10:25:00Z">
              <w:del w:id="6826" w:author="King, Darryl" w:date="2021-09-23T10:38:00Z">
                <w:r w:rsidRPr="00066A42" w:rsidDel="00CE24DF">
                  <w:rPr>
                    <w:rFonts w:asciiTheme="majorHAnsi" w:hAnsiTheme="majorHAnsi" w:cstheme="majorHAnsi"/>
                    <w:sz w:val="18"/>
                    <w:szCs w:val="18"/>
                  </w:rPr>
                  <w:delText>In the SFOS in February 2019, a total of 75 responses were received from banks that constitute roughly three-quarters of the total reserves in the banking system that includes domestic and foreign banks.</w:delText>
                </w:r>
              </w:del>
            </w:moveTo>
          </w:p>
          <w:p w14:paraId="60D6A95A" w14:textId="5DD80445" w:rsidR="00D358B6" w:rsidRPr="00066A42" w:rsidDel="00CE24DF" w:rsidRDefault="00D358B6" w:rsidP="00D358B6">
            <w:pPr>
              <w:spacing w:after="0" w:line="264" w:lineRule="auto"/>
              <w:ind w:left="720"/>
              <w:contextualSpacing/>
              <w:rPr>
                <w:del w:id="6827" w:author="King, Darryl" w:date="2021-09-23T10:38:00Z"/>
                <w:moveTo w:id="6828" w:author="King, Darryl" w:date="2021-08-17T10:25:00Z"/>
                <w:rFonts w:asciiTheme="majorHAnsi" w:hAnsiTheme="majorHAnsi" w:cstheme="majorHAnsi"/>
                <w:sz w:val="18"/>
                <w:szCs w:val="18"/>
              </w:rPr>
            </w:pPr>
          </w:p>
          <w:p w14:paraId="262BDE9A" w14:textId="4710052A" w:rsidR="00D358B6" w:rsidRPr="00066A42" w:rsidDel="00CE24DF" w:rsidRDefault="00D358B6" w:rsidP="00D358B6">
            <w:pPr>
              <w:numPr>
                <w:ilvl w:val="0"/>
                <w:numId w:val="19"/>
              </w:numPr>
              <w:spacing w:after="0" w:line="264" w:lineRule="auto"/>
              <w:contextualSpacing/>
              <w:rPr>
                <w:del w:id="6829" w:author="King, Darryl" w:date="2021-09-23T10:38:00Z"/>
                <w:moveTo w:id="6830" w:author="King, Darryl" w:date="2021-08-17T10:25:00Z"/>
                <w:rFonts w:asciiTheme="majorHAnsi" w:hAnsiTheme="majorHAnsi" w:cstheme="majorHAnsi"/>
                <w:sz w:val="18"/>
                <w:szCs w:val="18"/>
              </w:rPr>
            </w:pPr>
            <w:moveTo w:id="6831" w:author="King, Darryl" w:date="2021-08-17T10:25:00Z">
              <w:del w:id="6832" w:author="King, Darryl" w:date="2021-09-23T10:38:00Z">
                <w:r w:rsidRPr="00066A42" w:rsidDel="00CE24DF">
                  <w:rPr>
                    <w:rFonts w:asciiTheme="majorHAnsi" w:hAnsiTheme="majorHAnsi" w:cstheme="majorHAnsi"/>
                    <w:sz w:val="18"/>
                    <w:szCs w:val="18"/>
                  </w:rPr>
                  <w:delText>The SFOS in February 2020 focused on gaining updated information on banks’ demand for reserves, particularly after the volatility episode in the “constellation of short-term interest rates” in September 2019. Responses were received from 78 banks that account for approximately 75 % of total reserve balances of the banking system.</w:delText>
                </w:r>
              </w:del>
            </w:moveTo>
          </w:p>
          <w:p w14:paraId="7C078BEA" w14:textId="4CA2F319" w:rsidR="00D358B6" w:rsidRPr="00066A42" w:rsidDel="00CE24DF" w:rsidRDefault="00D358B6" w:rsidP="00D358B6">
            <w:pPr>
              <w:spacing w:after="0" w:line="264" w:lineRule="auto"/>
              <w:rPr>
                <w:del w:id="6833" w:author="King, Darryl" w:date="2021-09-23T10:38:00Z"/>
                <w:moveTo w:id="6834" w:author="King, Darryl" w:date="2021-08-17T10:25:00Z"/>
                <w:rFonts w:asciiTheme="majorHAnsi" w:hAnsiTheme="majorHAnsi" w:cstheme="majorHAnsi"/>
                <w:sz w:val="18"/>
                <w:szCs w:val="18"/>
              </w:rPr>
            </w:pPr>
          </w:p>
          <w:p w14:paraId="488F8545" w14:textId="60E1A159" w:rsidR="00D358B6" w:rsidRPr="00066A42" w:rsidDel="00CE24DF" w:rsidRDefault="00D358B6" w:rsidP="00D358B6">
            <w:pPr>
              <w:numPr>
                <w:ilvl w:val="0"/>
                <w:numId w:val="19"/>
              </w:numPr>
              <w:spacing w:after="0" w:line="264" w:lineRule="auto"/>
              <w:contextualSpacing/>
              <w:rPr>
                <w:del w:id="6835" w:author="King, Darryl" w:date="2021-09-23T10:38:00Z"/>
                <w:moveTo w:id="6836" w:author="King, Darryl" w:date="2021-08-17T10:25:00Z"/>
                <w:rFonts w:asciiTheme="majorHAnsi" w:hAnsiTheme="majorHAnsi" w:cstheme="majorHAnsi"/>
                <w:sz w:val="18"/>
                <w:szCs w:val="18"/>
              </w:rPr>
            </w:pPr>
            <w:moveTo w:id="6837" w:author="King, Darryl" w:date="2021-08-17T10:25:00Z">
              <w:del w:id="6838" w:author="King, Darryl" w:date="2021-09-23T10:38:00Z">
                <w:r w:rsidRPr="00066A42" w:rsidDel="00CE24DF">
                  <w:rPr>
                    <w:rFonts w:asciiTheme="majorHAnsi" w:hAnsiTheme="majorHAnsi" w:cstheme="majorHAnsi"/>
                    <w:sz w:val="18"/>
                    <w:szCs w:val="18"/>
                  </w:rPr>
                  <w:delText xml:space="preserve">The SESFOD in September 2019 indicated responses from a panel of 28 large banks, with the number of responses equally distributed across euro area banks and banks with head offices outside the euro area. </w:delText>
                </w:r>
              </w:del>
            </w:moveTo>
          </w:p>
          <w:p w14:paraId="44F88C3F" w14:textId="4AF7B1E4" w:rsidR="00D358B6" w:rsidRPr="00066A42" w:rsidDel="00CE24DF" w:rsidRDefault="00D358B6" w:rsidP="00D358B6">
            <w:pPr>
              <w:spacing w:after="0" w:line="264" w:lineRule="auto"/>
              <w:rPr>
                <w:del w:id="6839" w:author="King, Darryl" w:date="2021-09-23T10:38:00Z"/>
                <w:moveTo w:id="6840" w:author="King, Darryl" w:date="2021-08-17T10:25:00Z"/>
                <w:rFonts w:asciiTheme="majorHAnsi" w:hAnsiTheme="majorHAnsi" w:cstheme="majorHAnsi"/>
                <w:sz w:val="18"/>
                <w:szCs w:val="18"/>
              </w:rPr>
            </w:pPr>
          </w:p>
          <w:p w14:paraId="0E29211C" w14:textId="784A63DD" w:rsidR="00D358B6" w:rsidRPr="00066A42" w:rsidDel="00CE24DF" w:rsidRDefault="00D358B6" w:rsidP="00D358B6">
            <w:pPr>
              <w:spacing w:after="0" w:line="264" w:lineRule="auto"/>
              <w:rPr>
                <w:del w:id="6841" w:author="King, Darryl" w:date="2021-09-23T10:38:00Z"/>
                <w:moveTo w:id="6842" w:author="King, Darryl" w:date="2021-08-17T10:25:00Z"/>
                <w:rFonts w:asciiTheme="majorHAnsi" w:hAnsiTheme="majorHAnsi" w:cstheme="majorHAnsi"/>
                <w:sz w:val="18"/>
                <w:szCs w:val="18"/>
              </w:rPr>
            </w:pPr>
            <w:moveTo w:id="6843" w:author="King, Darryl" w:date="2021-08-17T10:25:00Z">
              <w:del w:id="6844" w:author="King, Darryl" w:date="2021-09-23T10:38:00Z">
                <w:r w:rsidRPr="00066A42" w:rsidDel="00CE24DF">
                  <w:rPr>
                    <w:rFonts w:asciiTheme="majorHAnsi" w:hAnsiTheme="majorHAnsi" w:cstheme="majorHAnsi"/>
                    <w:b/>
                    <w:i/>
                    <w:sz w:val="18"/>
                    <w:szCs w:val="18"/>
                  </w:rPr>
                  <w:delText>Publication and disclosure</w:delText>
                </w:r>
                <w:r w:rsidRPr="00066A42" w:rsidDel="00CE24DF">
                  <w:rPr>
                    <w:rFonts w:asciiTheme="majorHAnsi" w:hAnsiTheme="majorHAnsi" w:cstheme="majorHAnsi"/>
                    <w:sz w:val="18"/>
                    <w:szCs w:val="18"/>
                  </w:rPr>
                  <w:delText xml:space="preserve">: the highest level of confidentiality should be accorded to the information received.  However, publishing aggregate information can help banks’ liquidity planning and bidding in monetary operations. </w:delText>
                </w:r>
              </w:del>
            </w:moveTo>
          </w:p>
          <w:p w14:paraId="5AE7E8F1" w14:textId="58E60DD8" w:rsidR="00D358B6" w:rsidRPr="00066A42" w:rsidDel="00CE24DF" w:rsidRDefault="00D358B6" w:rsidP="00D358B6">
            <w:pPr>
              <w:spacing w:after="0" w:line="264" w:lineRule="auto"/>
              <w:rPr>
                <w:del w:id="6845" w:author="King, Darryl" w:date="2021-09-23T10:38:00Z"/>
                <w:moveTo w:id="6846" w:author="King, Darryl" w:date="2021-08-17T10:25:00Z"/>
                <w:rFonts w:asciiTheme="majorHAnsi" w:hAnsiTheme="majorHAnsi" w:cstheme="majorHAnsi"/>
                <w:sz w:val="18"/>
                <w:szCs w:val="18"/>
              </w:rPr>
            </w:pPr>
          </w:p>
          <w:p w14:paraId="0DE0411E" w14:textId="4C27A550" w:rsidR="00D358B6" w:rsidRPr="00066A42" w:rsidDel="00CE24DF" w:rsidRDefault="00D358B6" w:rsidP="00D358B6">
            <w:pPr>
              <w:spacing w:after="0" w:line="264" w:lineRule="auto"/>
              <w:rPr>
                <w:del w:id="6847" w:author="King, Darryl" w:date="2021-09-23T10:38:00Z"/>
                <w:moveTo w:id="6848" w:author="King, Darryl" w:date="2021-08-17T10:25:00Z"/>
                <w:rFonts w:asciiTheme="majorHAnsi" w:hAnsiTheme="majorHAnsi" w:cstheme="majorHAnsi"/>
                <w:sz w:val="18"/>
                <w:szCs w:val="18"/>
              </w:rPr>
            </w:pPr>
            <w:moveTo w:id="6849" w:author="King, Darryl" w:date="2021-08-17T10:25:00Z">
              <w:del w:id="6850" w:author="King, Darryl" w:date="2021-09-23T10:38:00Z">
                <w:r w:rsidRPr="00066A42" w:rsidDel="00CE24DF">
                  <w:rPr>
                    <w:rFonts w:asciiTheme="majorHAnsi" w:hAnsiTheme="majorHAnsi" w:cstheme="majorHAnsi"/>
                    <w:sz w:val="18"/>
                    <w:szCs w:val="18"/>
                  </w:rPr>
                  <w:delText xml:space="preserve">Sources: The authors, Supporting Statement for the Senior Financial Officer Surveys (FR2023: OMB No. 7100-0233); Senior Financial Officer Surveys (September 2018, February 2019, August 2019, and February 2020). http.www.federalreserveboard.org; </w:delText>
                </w:r>
              </w:del>
            </w:moveTo>
          </w:p>
          <w:p w14:paraId="6F2ECE06" w14:textId="7BC75DA8" w:rsidR="00D358B6" w:rsidRPr="00066A42" w:rsidDel="00CE24DF" w:rsidRDefault="00D358B6" w:rsidP="00D358B6">
            <w:pPr>
              <w:spacing w:after="0" w:line="264" w:lineRule="auto"/>
              <w:rPr>
                <w:del w:id="6851" w:author="King, Darryl" w:date="2021-09-23T10:38:00Z"/>
                <w:moveTo w:id="6852" w:author="King, Darryl" w:date="2021-08-17T10:25:00Z"/>
                <w:rFonts w:asciiTheme="majorHAnsi" w:hAnsiTheme="majorHAnsi" w:cstheme="majorHAnsi"/>
                <w:sz w:val="18"/>
                <w:szCs w:val="18"/>
              </w:rPr>
            </w:pPr>
            <w:moveTo w:id="6853" w:author="King, Darryl" w:date="2021-08-17T10:25:00Z">
              <w:del w:id="6854" w:author="King, Darryl" w:date="2021-09-23T10:38:00Z">
                <w:r w:rsidRPr="00066A42" w:rsidDel="00CE24DF">
                  <w:rPr>
                    <w:rFonts w:asciiTheme="majorHAnsi" w:hAnsiTheme="majorHAnsi" w:cstheme="majorHAnsi"/>
                    <w:sz w:val="18"/>
                    <w:szCs w:val="18"/>
                  </w:rPr>
                  <w:delText xml:space="preserve">Survey on credit terms and conditions in euro-denominated securities financing and OTC derivatives market (SESFOD), September 2019. </w:delText>
                </w:r>
              </w:del>
            </w:moveTo>
          </w:p>
        </w:tc>
      </w:tr>
      <w:moveToRangeEnd w:id="6801"/>
    </w:tbl>
    <w:p w14:paraId="04C41CF2" w14:textId="77777777" w:rsidR="00D358B6" w:rsidRPr="00A022AB" w:rsidRDefault="00D358B6" w:rsidP="00A022AB">
      <w:pPr>
        <w:spacing w:line="240" w:lineRule="auto"/>
        <w:ind w:left="720" w:hanging="720"/>
        <w:rPr>
          <w:szCs w:val="20"/>
        </w:rPr>
      </w:pPr>
    </w:p>
    <w:sectPr w:rsidR="00D358B6" w:rsidRPr="00A022AB" w:rsidSect="006B5F35">
      <w:headerReference w:type="default" r:id="rId49"/>
      <w:footerReference w:type="default" r:id="rId50"/>
      <w:footerReference w:type="first" r:id="rId51"/>
      <w:pgSz w:w="12240" w:h="15840"/>
      <w:pgMar w:top="1440" w:right="1440" w:bottom="1440" w:left="1440" w:header="810" w:footer="360" w:gutter="0"/>
      <w:pgNumType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4" w:author="King, Darryl" w:date="2021-07-20T08:51:00Z" w:initials="KD">
    <w:p w14:paraId="4B8EA8CC" w14:textId="488063A2" w:rsidR="007B199D" w:rsidRDefault="007B199D">
      <w:pPr>
        <w:pStyle w:val="CommentText"/>
      </w:pPr>
      <w:r>
        <w:rPr>
          <w:rStyle w:val="CommentReference"/>
        </w:rPr>
        <w:annotationRef/>
      </w:r>
      <w:r>
        <w:t>Reverse – acronym first</w:t>
      </w:r>
    </w:p>
  </w:comment>
  <w:comment w:id="3556" w:author="King, Darryl" w:date="2021-08-06T10:44:00Z" w:initials="KD">
    <w:p w14:paraId="26B618FC" w14:textId="3CF9B641" w:rsidR="007B199D" w:rsidRDefault="007B199D">
      <w:pPr>
        <w:pStyle w:val="CommentText"/>
      </w:pPr>
      <w:r>
        <w:rPr>
          <w:rStyle w:val="CommentReference"/>
        </w:rPr>
        <w:annotationRef/>
      </w:r>
      <w:r>
        <w:rPr>
          <w:noProof/>
        </w:rPr>
        <w:t>This can be explained in institutional set-up - who has accounts and how do they use them?</w:t>
      </w:r>
    </w:p>
  </w:comment>
  <w:comment w:id="3559" w:author="King, Darryl" w:date="2021-08-06T10:43:00Z" w:initials="KD">
    <w:p w14:paraId="43EF9262" w14:textId="113E7115" w:rsidR="007B199D" w:rsidRDefault="007B199D">
      <w:pPr>
        <w:pStyle w:val="CommentText"/>
      </w:pPr>
      <w:r>
        <w:rPr>
          <w:rStyle w:val="CommentReference"/>
        </w:rPr>
        <w:annotationRef/>
      </w:r>
      <w:r>
        <w:rPr>
          <w:noProof/>
        </w:rPr>
        <w:t>This is EURO-centric and should in any case be incorporated under NFA? I think delete.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8EA8CC" w15:done="0"/>
  <w15:commentEx w15:paraId="26B618FC" w15:done="0"/>
  <w15:commentEx w15:paraId="43EF92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A10D06" w16cex:dateUtc="2021-07-20T12:51:00Z"/>
  <w16cex:commentExtensible w16cex:durableId="24B79110" w16cex:dateUtc="2021-08-06T14:44:00Z"/>
  <w16cex:commentExtensible w16cex:durableId="24B790CC" w16cex:dateUtc="2021-08-06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8EA8CC" w16cid:durableId="24A10D06"/>
  <w16cid:commentId w16cid:paraId="26B618FC" w16cid:durableId="24B79110"/>
  <w16cid:commentId w16cid:paraId="43EF9262" w16cid:durableId="24B790C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523F3" w14:textId="77777777" w:rsidR="008B43D7" w:rsidRDefault="008B43D7" w:rsidP="00E0774E">
      <w:r>
        <w:separator/>
      </w:r>
    </w:p>
    <w:p w14:paraId="1FF1196D" w14:textId="77777777" w:rsidR="008B43D7" w:rsidRDefault="008B43D7" w:rsidP="00E0774E"/>
  </w:endnote>
  <w:endnote w:type="continuationSeparator" w:id="0">
    <w:p w14:paraId="0311BE45" w14:textId="77777777" w:rsidR="008B43D7" w:rsidRDefault="008B43D7" w:rsidP="00E0774E">
      <w:r>
        <w:continuationSeparator/>
      </w:r>
    </w:p>
    <w:p w14:paraId="5ABD1855" w14:textId="77777777" w:rsidR="008B43D7" w:rsidRDefault="008B43D7" w:rsidP="00E077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dy)">
    <w:altName w:val="Arial"/>
    <w:charset w:val="00"/>
    <w:family w:val="roman"/>
    <w:pitch w:val="default"/>
  </w:font>
  <w:font w:name="Times New Roman (Body CS)">
    <w:altName w:val="Times New Roman"/>
    <w:panose1 w:val="00000000000000000000"/>
    <w:charset w:val="00"/>
    <w:family w:val="roman"/>
    <w:notTrueType/>
    <w:pitch w:val="default"/>
  </w:font>
  <w:font w:name="Microsoft JhengHei">
    <w:altName w:val="微軟正黑體"/>
    <w:panose1 w:val="020B0604030504040204"/>
    <w:charset w:val="88"/>
    <w:family w:val="swiss"/>
    <w:pitch w:val="variable"/>
    <w:sig w:usb0="000002A7" w:usb1="28CF4400" w:usb2="00000016" w:usb3="00000000" w:csb0="00100009" w:csb1="00000000"/>
  </w:font>
  <w:font w:name="Century Gothic">
    <w:panose1 w:val="020B0502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148BA" w14:textId="505686BC" w:rsidR="007B199D" w:rsidRPr="002B20DD" w:rsidRDefault="007B199D" w:rsidP="002B20DD">
    <w:pPr>
      <w:tabs>
        <w:tab w:val="right" w:pos="9360"/>
      </w:tabs>
      <w:rPr>
        <w:rFonts w:ascii="Arial" w:eastAsia="Arial" w:hAnsi="Arial"/>
        <w:color w:val="7F7F7F"/>
      </w:rPr>
    </w:pPr>
    <w:r w:rsidRPr="00825665">
      <w:rPr>
        <w:rFonts w:ascii="Arial Black" w:eastAsia="Arial" w:hAnsi="Arial Black"/>
        <w:b/>
        <w:bCs/>
        <w:color w:val="004C97"/>
      </w:rPr>
      <w:t>IMF</w:t>
    </w:r>
    <w:r w:rsidRPr="00825665">
      <w:rPr>
        <w:rFonts w:ascii="Arial" w:eastAsia="Arial" w:hAnsi="Arial"/>
        <w:color w:val="004C97"/>
      </w:rPr>
      <w:t xml:space="preserve"> | </w:t>
    </w:r>
    <w:r>
      <w:rPr>
        <w:rFonts w:ascii="Arial" w:eastAsia="Arial" w:hAnsi="Arial"/>
        <w:color w:val="004C97"/>
      </w:rPr>
      <w:t xml:space="preserve">MCM </w:t>
    </w:r>
    <w:r w:rsidRPr="00825665">
      <w:rPr>
        <w:rFonts w:ascii="Arial" w:eastAsia="Arial" w:hAnsi="Arial"/>
        <w:color w:val="004C97"/>
      </w:rPr>
      <w:t xml:space="preserve">Technical Assistance Handbook </w:t>
    </w:r>
    <w:r w:rsidRPr="00825665">
      <w:rPr>
        <w:rFonts w:ascii="Arial" w:eastAsia="Arial" w:hAnsi="Arial"/>
        <w:color w:val="7F7F7F"/>
      </w:rPr>
      <w:tab/>
    </w:r>
    <w:r w:rsidRPr="00825665">
      <w:rPr>
        <w:rFonts w:ascii="Arial" w:eastAsia="Arial" w:hAnsi="Arial"/>
        <w:color w:val="7F7F7F"/>
      </w:rPr>
      <w:fldChar w:fldCharType="begin"/>
    </w:r>
    <w:r w:rsidRPr="00825665">
      <w:rPr>
        <w:rFonts w:ascii="Arial" w:eastAsia="Arial" w:hAnsi="Arial"/>
        <w:color w:val="7F7F7F"/>
      </w:rPr>
      <w:instrText xml:space="preserve"> PAGE </w:instrText>
    </w:r>
    <w:r w:rsidRPr="00825665">
      <w:rPr>
        <w:rFonts w:ascii="Arial" w:eastAsia="Arial" w:hAnsi="Arial"/>
        <w:color w:val="7F7F7F"/>
      </w:rPr>
      <w:fldChar w:fldCharType="separate"/>
    </w:r>
    <w:r>
      <w:rPr>
        <w:rFonts w:ascii="Arial" w:eastAsia="Arial" w:hAnsi="Arial"/>
        <w:color w:val="7F7F7F"/>
      </w:rPr>
      <w:t>3</w:t>
    </w:r>
    <w:r w:rsidRPr="00825665">
      <w:rPr>
        <w:rFonts w:ascii="Arial" w:eastAsia="Arial" w:hAnsi="Arial"/>
        <w:color w:val="7F7F7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A620E" w14:textId="01D3C55E" w:rsidR="007B199D" w:rsidRDefault="007B199D" w:rsidP="00BE656D">
    <w:pPr>
      <w:pStyle w:val="Footer"/>
    </w:pPr>
    <w:r w:rsidRPr="00D93409">
      <w:rPr>
        <w:rFonts w:ascii="Arial Black" w:hAnsi="Arial Black"/>
        <w:b/>
        <w:bCs/>
      </w:rPr>
      <w:t>IMF</w:t>
    </w:r>
    <w:r w:rsidRPr="00D93409">
      <w:t xml:space="preserve"> | </w:t>
    </w:r>
    <w:r>
      <w:t xml:space="preserve">MCM </w:t>
    </w:r>
    <w:r w:rsidRPr="00AF7C5A">
      <w:t xml:space="preserve">Technical Assistance Handbook </w:t>
    </w:r>
    <w:r w:rsidRPr="00B15B43">
      <w:rPr>
        <w:rStyle w:val="PageNumber"/>
      </w:rPr>
      <w:tab/>
    </w:r>
    <w:r>
      <w:rPr>
        <w:rStyle w:val="PageNumber"/>
      </w:rPr>
      <w:t>36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0AC59" w14:textId="35108C95" w:rsidR="007B199D" w:rsidRPr="00C2031A" w:rsidRDefault="007B199D" w:rsidP="00C2031A">
    <w:pPr>
      <w:tabs>
        <w:tab w:val="right" w:pos="9360"/>
      </w:tabs>
      <w:rPr>
        <w:rFonts w:ascii="Arial" w:eastAsia="Arial" w:hAnsi="Arial"/>
        <w:color w:val="7F7F7F"/>
      </w:rPr>
    </w:pPr>
    <w:r w:rsidRPr="00825665">
      <w:rPr>
        <w:rFonts w:ascii="Arial Black" w:eastAsia="Arial" w:hAnsi="Arial Black"/>
        <w:b/>
        <w:bCs/>
        <w:color w:val="004C97"/>
      </w:rPr>
      <w:t>IMF</w:t>
    </w:r>
    <w:r w:rsidRPr="00825665">
      <w:rPr>
        <w:rFonts w:ascii="Arial" w:eastAsia="Arial" w:hAnsi="Arial"/>
        <w:color w:val="004C97"/>
      </w:rPr>
      <w:t xml:space="preserve"> | </w:t>
    </w:r>
    <w:r>
      <w:rPr>
        <w:rFonts w:ascii="Arial" w:eastAsia="Arial" w:hAnsi="Arial"/>
        <w:color w:val="004C97"/>
      </w:rPr>
      <w:t xml:space="preserve">MCM </w:t>
    </w:r>
    <w:r w:rsidRPr="00825665">
      <w:rPr>
        <w:rFonts w:ascii="Arial" w:eastAsia="Arial" w:hAnsi="Arial"/>
        <w:color w:val="004C97"/>
      </w:rPr>
      <w:t xml:space="preserve">Technical Assistance Handbook </w:t>
    </w:r>
    <w:r w:rsidRPr="00825665">
      <w:rPr>
        <w:rFonts w:ascii="Arial" w:eastAsia="Arial" w:hAnsi="Arial"/>
        <w:color w:val="7F7F7F"/>
      </w:rPr>
      <w:tab/>
    </w:r>
    <w:r>
      <w:rPr>
        <w:rFonts w:ascii="Arial" w:eastAsia="Arial" w:hAnsi="Arial"/>
        <w:color w:val="7F7F7F"/>
      </w:rPr>
      <w:t>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C04FA" w14:textId="77777777" w:rsidR="008B43D7" w:rsidRPr="00A94813" w:rsidRDefault="008B43D7" w:rsidP="00A94813">
      <w:pPr>
        <w:pStyle w:val="Footer"/>
      </w:pPr>
      <w:r>
        <w:separator/>
      </w:r>
    </w:p>
  </w:footnote>
  <w:footnote w:type="continuationSeparator" w:id="0">
    <w:p w14:paraId="5423EB3A" w14:textId="77777777" w:rsidR="008B43D7" w:rsidRDefault="008B43D7" w:rsidP="003A6EEC">
      <w:r>
        <w:continuationSeparator/>
      </w:r>
    </w:p>
  </w:footnote>
  <w:footnote w:type="continuationNotice" w:id="1">
    <w:p w14:paraId="1108A09A" w14:textId="77777777" w:rsidR="008B43D7" w:rsidRPr="003A6EEC" w:rsidRDefault="008B43D7" w:rsidP="003A6EEC">
      <w:pPr>
        <w:pStyle w:val="Footer"/>
      </w:pPr>
    </w:p>
  </w:footnote>
  <w:footnote w:id="2">
    <w:p w14:paraId="39AF4990" w14:textId="2862F472" w:rsidR="007B199D" w:rsidRDefault="007B199D">
      <w:pPr>
        <w:pStyle w:val="FootnoteText"/>
      </w:pPr>
      <w:ins w:id="648" w:author="King, Darryl" w:date="2021-08-04T11:23:00Z">
        <w:r>
          <w:rPr>
            <w:rStyle w:val="FootnoteReference"/>
          </w:rPr>
          <w:footnoteRef/>
        </w:r>
        <w:r>
          <w:t xml:space="preserve"> In fixed exchange rate regime</w:t>
        </w:r>
      </w:ins>
      <w:ins w:id="649" w:author="King, Darryl" w:date="2021-08-04T11:24:00Z">
        <w:r>
          <w:t>s</w:t>
        </w:r>
      </w:ins>
      <w:ins w:id="650" w:author="King, Darryl" w:date="2021-08-11T09:42:00Z">
        <w:r>
          <w:t xml:space="preserve">, the central bank controls </w:t>
        </w:r>
      </w:ins>
      <w:ins w:id="651" w:author="King, Darryl" w:date="2021-08-11T09:43:00Z">
        <w:r>
          <w:t xml:space="preserve">the price of a foreign currency measured in local currency terms. </w:t>
        </w:r>
      </w:ins>
      <w:ins w:id="652" w:author="King, Darryl" w:date="2021-08-04T11:23:00Z">
        <w:r>
          <w:t xml:space="preserve"> </w:t>
        </w:r>
      </w:ins>
    </w:p>
  </w:footnote>
  <w:footnote w:id="3">
    <w:p w14:paraId="002D9064" w14:textId="362359D6" w:rsidR="007B199D" w:rsidRDefault="007B199D">
      <w:pPr>
        <w:pStyle w:val="FootnoteText"/>
      </w:pPr>
      <w:ins w:id="704" w:author="King, Darryl" w:date="2021-08-04T11:59:00Z">
        <w:r>
          <w:rPr>
            <w:rStyle w:val="FootnoteReference"/>
          </w:rPr>
          <w:footnoteRef/>
        </w:r>
        <w:r>
          <w:t xml:space="preserve"> In </w:t>
        </w:r>
        <w:r w:rsidRPr="00727402">
          <w:rPr>
            <w:i/>
            <w:iCs/>
            <w:rPrChange w:id="705" w:author="King, Darryl" w:date="2021-08-04T11:59:00Z">
              <w:rPr/>
            </w:rPrChange>
          </w:rPr>
          <w:t>floor systems</w:t>
        </w:r>
        <w:r>
          <w:t xml:space="preserve"> and </w:t>
        </w:r>
        <w:r w:rsidRPr="00727402">
          <w:rPr>
            <w:i/>
            <w:iCs/>
            <w:rPrChange w:id="706" w:author="King, Darryl" w:date="2021-08-04T12:00:00Z">
              <w:rPr/>
            </w:rPrChange>
          </w:rPr>
          <w:t>fixed-rate full-</w:t>
        </w:r>
      </w:ins>
      <w:ins w:id="707" w:author="King, Darryl" w:date="2021-08-04T12:00:00Z">
        <w:r w:rsidRPr="00727402">
          <w:rPr>
            <w:i/>
            <w:iCs/>
            <w:rPrChange w:id="708" w:author="King, Darryl" w:date="2021-08-04T12:00:00Z">
              <w:rPr/>
            </w:rPrChange>
          </w:rPr>
          <w:t xml:space="preserve">allotment </w:t>
        </w:r>
      </w:ins>
      <w:ins w:id="709" w:author="King, Darryl" w:date="2021-08-04T11:59:00Z">
        <w:r w:rsidRPr="00727402">
          <w:rPr>
            <w:i/>
            <w:iCs/>
            <w:rPrChange w:id="710" w:author="King, Darryl" w:date="2021-08-04T12:00:00Z">
              <w:rPr/>
            </w:rPrChange>
          </w:rPr>
          <w:t>systems</w:t>
        </w:r>
        <w:r>
          <w:t xml:space="preserve"> </w:t>
        </w:r>
      </w:ins>
      <w:ins w:id="711" w:author="King, Darryl" w:date="2021-08-04T12:00:00Z">
        <w:r>
          <w:t xml:space="preserve">(see chapter on </w:t>
        </w:r>
      </w:ins>
      <w:ins w:id="712" w:author="King, Darryl" w:date="2021-08-04T12:01:00Z">
        <w:r>
          <w:t>Operational Framework Choices), precise liquid</w:t>
        </w:r>
      </w:ins>
      <w:ins w:id="713" w:author="King, Darryl" w:date="2021-08-04T12:02:00Z">
        <w:r>
          <w:t xml:space="preserve">ity forecasts may be less important than in other systems. </w:t>
        </w:r>
      </w:ins>
    </w:p>
  </w:footnote>
  <w:footnote w:id="4">
    <w:p w14:paraId="6C4A024D" w14:textId="338655B2" w:rsidR="007B199D" w:rsidRDefault="007B199D">
      <w:pPr>
        <w:pStyle w:val="FootnoteText"/>
      </w:pPr>
      <w:ins w:id="741" w:author="King, Darryl" w:date="2021-08-04T11:34:00Z">
        <w:r>
          <w:rPr>
            <w:rStyle w:val="FootnoteReference"/>
          </w:rPr>
          <w:footnoteRef/>
        </w:r>
        <w:r>
          <w:t xml:space="preserve"> See chapter on R</w:t>
        </w:r>
      </w:ins>
      <w:ins w:id="742" w:author="King, Darryl" w:date="2021-08-04T11:35:00Z">
        <w:r>
          <w:t xml:space="preserve">eserve Requirements. </w:t>
        </w:r>
      </w:ins>
    </w:p>
  </w:footnote>
  <w:footnote w:id="5">
    <w:p w14:paraId="7EED9FA4" w14:textId="4B65F392" w:rsidR="007B199D" w:rsidRPr="00C5521A" w:rsidDel="00CE24DF" w:rsidRDefault="007B199D" w:rsidP="00C5521A">
      <w:pPr>
        <w:pStyle w:val="FootnoteText"/>
        <w:rPr>
          <w:del w:id="2693" w:author="King, Darryl" w:date="2021-09-23T10:37:00Z"/>
        </w:rPr>
      </w:pPr>
      <w:del w:id="2694" w:author="King, Darryl" w:date="2021-09-23T10:37:00Z">
        <w:r w:rsidRPr="00C5521A" w:rsidDel="00CE24DF">
          <w:rPr>
            <w:rStyle w:val="FootnoteReference"/>
            <w:sz w:val="18"/>
          </w:rPr>
          <w:footnoteRef/>
        </w:r>
        <w:r w:rsidRPr="00C5521A" w:rsidDel="00CE24DF">
          <w:rPr>
            <w:vertAlign w:val="superscript"/>
          </w:rPr>
          <w:delText xml:space="preserve"> </w:delText>
        </w:r>
        <w:r w:rsidRPr="00C5521A" w:rsidDel="00CE24DF">
          <w:delText xml:space="preserve">This section is </w:delText>
        </w:r>
        <w:r w:rsidDel="00CE24DF">
          <w:delText xml:space="preserve">an </w:delText>
        </w:r>
        <w:r w:rsidRPr="00C5521A" w:rsidDel="00CE24DF">
          <w:delText>extract from El Hamiani Khatat (2018).</w:delText>
        </w:r>
      </w:del>
    </w:p>
  </w:footnote>
  <w:footnote w:id="6">
    <w:p w14:paraId="7D124804" w14:textId="77777777" w:rsidR="007B199D" w:rsidRPr="00C5521A" w:rsidDel="00CE24DF" w:rsidRDefault="007B199D" w:rsidP="00C5521A">
      <w:pPr>
        <w:pStyle w:val="FootnoteText"/>
        <w:rPr>
          <w:del w:id="2702" w:author="King, Darryl" w:date="2021-09-23T10:37:00Z"/>
        </w:rPr>
      </w:pPr>
      <w:del w:id="2703" w:author="King, Darryl" w:date="2021-09-23T10:37:00Z">
        <w:r w:rsidRPr="00C5521A" w:rsidDel="00CE24DF">
          <w:rPr>
            <w:rStyle w:val="FootnoteReference"/>
            <w:sz w:val="18"/>
          </w:rPr>
          <w:footnoteRef/>
        </w:r>
        <w:r w:rsidRPr="00C5521A" w:rsidDel="00CE24DF">
          <w:delText xml:space="preserve"> In this chapter, “currency demand” or “demand for cash” generally refers to the stock of the CIC in the liability side of the central bank’s balance sheet. In some cases, banknotes in circulation are used as a proxy for CIC.</w:delText>
        </w:r>
      </w:del>
    </w:p>
  </w:footnote>
  <w:footnote w:id="7">
    <w:p w14:paraId="4C208084" w14:textId="2C1D600F" w:rsidR="007B199D" w:rsidDel="00CE24DF" w:rsidRDefault="007B199D">
      <w:pPr>
        <w:pStyle w:val="FootnoteText"/>
        <w:rPr>
          <w:del w:id="3035" w:author="King, Darryl" w:date="2021-09-23T10:41:00Z"/>
        </w:rPr>
      </w:pPr>
      <w:del w:id="3036" w:author="King, Darryl" w:date="2021-09-23T10:41:00Z">
        <w:r w:rsidRPr="002634E2" w:rsidDel="00CE24DF">
          <w:rPr>
            <w:rStyle w:val="FootnoteReference"/>
            <w:highlight w:val="yellow"/>
          </w:rPr>
          <w:footnoteRef/>
        </w:r>
        <w:r w:rsidRPr="002634E2" w:rsidDel="00CE24DF">
          <w:rPr>
            <w:highlight w:val="yellow"/>
          </w:rPr>
          <w:delText xml:space="preserve"> Details of these alternate models can be obtained from upcoming IMF working paper.</w:delText>
        </w:r>
        <w:r w:rsidDel="00CE24DF">
          <w:delText xml:space="preserve">     </w:delText>
        </w:r>
      </w:del>
    </w:p>
  </w:footnote>
  <w:footnote w:id="8">
    <w:p w14:paraId="4ECE0656" w14:textId="09CF02E6" w:rsidR="007B199D" w:rsidRDefault="007B199D">
      <w:pPr>
        <w:pStyle w:val="FootnoteText"/>
      </w:pPr>
      <w:ins w:id="3145" w:author="King, Darryl" w:date="2021-08-16T16:14:00Z">
        <w:r>
          <w:rPr>
            <w:rStyle w:val="FootnoteReference"/>
          </w:rPr>
          <w:footnoteRef/>
        </w:r>
        <w:r>
          <w:t xml:space="preserve"> The Bank of Mexico requires such notification from the </w:t>
        </w:r>
      </w:ins>
      <w:ins w:id="3146" w:author="King, Darryl" w:date="2021-09-07T12:03:00Z">
        <w:r>
          <w:t>M</w:t>
        </w:r>
      </w:ins>
      <w:ins w:id="3147" w:author="King, Darryl" w:date="2021-08-16T16:14:00Z">
        <w:r>
          <w:t>inistry</w:t>
        </w:r>
      </w:ins>
      <w:ins w:id="3148" w:author="King, Darryl" w:date="2021-08-16T16:15:00Z">
        <w:r>
          <w:t xml:space="preserve"> of Finance</w:t>
        </w:r>
      </w:ins>
      <w:ins w:id="3149" w:author="King, Darryl" w:date="2021-08-16T16:14:00Z">
        <w:r>
          <w:t xml:space="preserve">. </w:t>
        </w:r>
      </w:ins>
    </w:p>
  </w:footnote>
  <w:footnote w:id="9">
    <w:p w14:paraId="5310E935" w14:textId="77777777" w:rsidR="007B199D" w:rsidDel="003A0F56" w:rsidRDefault="007B199D" w:rsidP="00366B73">
      <w:pPr>
        <w:pStyle w:val="FootnoteText"/>
        <w:spacing w:after="240"/>
        <w:rPr>
          <w:del w:id="3171" w:author="King, Darryl" w:date="2021-08-16T15:38:00Z"/>
        </w:rPr>
      </w:pPr>
      <w:del w:id="3172" w:author="King, Darryl" w:date="2021-08-16T15:38:00Z">
        <w:r w:rsidDel="003A0F56">
          <w:rPr>
            <w:rStyle w:val="FootnoteReference"/>
          </w:rPr>
          <w:footnoteRef/>
        </w:r>
        <w:r w:rsidDel="003A0F56">
          <w:delText xml:space="preserve"> </w:delText>
        </w:r>
        <w:r w:rsidDel="003A0F56">
          <w:fldChar w:fldCharType="begin"/>
        </w:r>
        <w:r w:rsidDel="003A0F56">
          <w:delInstrText xml:space="preserve"> HYPERLINK "https://www.ecb.europa.eu/mopo/liq/html/treas.en.html" </w:delInstrText>
        </w:r>
        <w:r w:rsidDel="003A0F56">
          <w:fldChar w:fldCharType="separate"/>
        </w:r>
        <w:r w:rsidRPr="005A0315" w:rsidDel="003A0F56">
          <w:rPr>
            <w:rStyle w:val="Hyperlink"/>
          </w:rPr>
          <w:delText>https://www.ecb.europa.eu/mopo/liq/html/treas.en.html</w:delText>
        </w:r>
        <w:r w:rsidDel="003A0F56">
          <w:rPr>
            <w:rStyle w:val="Hyperlink"/>
          </w:rPr>
          <w:fldChar w:fldCharType="end"/>
        </w:r>
        <w:r w:rsidDel="003A0F56">
          <w:delText>.</w:delText>
        </w:r>
      </w:del>
    </w:p>
  </w:footnote>
  <w:footnote w:id="10">
    <w:p w14:paraId="6CB67A39" w14:textId="4F3CB017" w:rsidR="007B199D" w:rsidRDefault="007B199D">
      <w:pPr>
        <w:pStyle w:val="FootnoteText"/>
      </w:pPr>
      <w:ins w:id="3406" w:author="King, Darryl" w:date="2021-08-16T10:27:00Z">
        <w:r>
          <w:rPr>
            <w:rStyle w:val="FootnoteReference"/>
          </w:rPr>
          <w:footnoteRef/>
        </w:r>
        <w:r>
          <w:t xml:space="preserve"> There may be </w:t>
        </w:r>
      </w:ins>
      <w:ins w:id="3407" w:author="King, Darryl" w:date="2021-08-16T10:29:00Z">
        <w:r>
          <w:t xml:space="preserve">rare </w:t>
        </w:r>
      </w:ins>
      <w:ins w:id="3408" w:author="King, Darryl" w:date="2021-08-16T10:27:00Z">
        <w:r>
          <w:t>exceptions</w:t>
        </w:r>
      </w:ins>
      <w:ins w:id="3409" w:author="King, Darryl" w:date="2021-08-16T10:30:00Z">
        <w:r>
          <w:t xml:space="preserve">. </w:t>
        </w:r>
      </w:ins>
      <w:ins w:id="3410" w:author="King, Darryl" w:date="2021-08-16T10:32:00Z">
        <w:r>
          <w:t>T</w:t>
        </w:r>
      </w:ins>
      <w:ins w:id="3411" w:author="King, Darryl" w:date="2021-08-16T10:28:00Z">
        <w:r>
          <w:t xml:space="preserve">he </w:t>
        </w:r>
      </w:ins>
      <w:ins w:id="3412" w:author="King, Darryl" w:date="2021-08-16T10:32:00Z">
        <w:r>
          <w:t xml:space="preserve">US </w:t>
        </w:r>
      </w:ins>
      <w:ins w:id="3413" w:author="King, Darryl" w:date="2021-08-16T10:28:00Z">
        <w:r>
          <w:t xml:space="preserve">Federal Reserve </w:t>
        </w:r>
      </w:ins>
      <w:ins w:id="3414" w:author="King, Darryl" w:date="2021-08-16T10:33:00Z">
        <w:r>
          <w:t>established</w:t>
        </w:r>
      </w:ins>
      <w:ins w:id="3415" w:author="King, Darryl" w:date="2021-08-16T10:32:00Z">
        <w:r>
          <w:t xml:space="preserve"> the Foreign and </w:t>
        </w:r>
      </w:ins>
      <w:ins w:id="3416" w:author="King, Darryl" w:date="2021-08-16T10:33:00Z">
        <w:r>
          <w:t>International</w:t>
        </w:r>
      </w:ins>
      <w:ins w:id="3417" w:author="King, Darryl" w:date="2021-08-16T10:32:00Z">
        <w:r>
          <w:t xml:space="preserve"> </w:t>
        </w:r>
      </w:ins>
      <w:ins w:id="3418" w:author="King, Darryl" w:date="2021-08-16T10:33:00Z">
        <w:r>
          <w:t xml:space="preserve">Monetary Institutions Authorities (FIMA) Repo Facility which </w:t>
        </w:r>
      </w:ins>
      <w:ins w:id="3419" w:author="King, Darryl" w:date="2021-08-16T10:34:00Z">
        <w:r>
          <w:t xml:space="preserve">provides </w:t>
        </w:r>
      </w:ins>
      <w:ins w:id="3420" w:author="King, Darryl" w:date="2021-08-16T10:33:00Z">
        <w:r>
          <w:t xml:space="preserve">permanent </w:t>
        </w:r>
      </w:ins>
      <w:ins w:id="3421" w:author="King, Darryl" w:date="2021-08-16T10:34:00Z">
        <w:r>
          <w:t xml:space="preserve">repo </w:t>
        </w:r>
      </w:ins>
      <w:ins w:id="3422" w:author="King, Darryl" w:date="2021-08-16T10:33:00Z">
        <w:r>
          <w:t>access</w:t>
        </w:r>
      </w:ins>
      <w:ins w:id="3423" w:author="King, Darryl" w:date="2021-08-16T10:34:00Z">
        <w:r>
          <w:t xml:space="preserve"> to designated counterparties to</w:t>
        </w:r>
      </w:ins>
      <w:ins w:id="3424" w:author="King, Darryl" w:date="2021-08-16T10:29:00Z">
        <w:r>
          <w:t xml:space="preserve"> support the functioning of US treasury market. </w:t>
        </w:r>
      </w:ins>
      <w:ins w:id="3425" w:author="King, Darryl" w:date="2021-08-16T10:44:00Z">
        <w:r>
          <w:fldChar w:fldCharType="begin"/>
        </w:r>
        <w:r>
          <w:instrText xml:space="preserve"> HYPERLINK "</w:instrText>
        </w:r>
      </w:ins>
      <w:ins w:id="3426" w:author="King, Darryl" w:date="2021-08-16T10:43:00Z">
        <w:r w:rsidRPr="004D24C8">
          <w:instrText>https://www.federalreserve.gov/monetarypolicy/fima-repo-facility.htm</w:instrText>
        </w:r>
      </w:ins>
      <w:ins w:id="3427" w:author="King, Darryl" w:date="2021-08-16T10:44:00Z">
        <w:r>
          <w:instrText xml:space="preserve">" </w:instrText>
        </w:r>
        <w:r>
          <w:fldChar w:fldCharType="separate"/>
        </w:r>
      </w:ins>
      <w:ins w:id="3428" w:author="King, Darryl" w:date="2021-08-16T10:43:00Z">
        <w:r w:rsidRPr="004418F6">
          <w:rPr>
            <w:rStyle w:val="Hyperlink"/>
          </w:rPr>
          <w:t>https://www.federalreserve.gov/monetarypolicy/fima-repo-facility.htm</w:t>
        </w:r>
      </w:ins>
      <w:ins w:id="3429" w:author="King, Darryl" w:date="2021-08-16T10:44:00Z">
        <w:r>
          <w:fldChar w:fldCharType="end"/>
        </w:r>
        <w:r>
          <w:t xml:space="preserve"> </w:t>
        </w:r>
      </w:ins>
    </w:p>
  </w:footnote>
  <w:footnote w:id="11">
    <w:p w14:paraId="1BBB3CE9" w14:textId="77777777" w:rsidR="007B199D" w:rsidRPr="00CC1634" w:rsidDel="004C2629" w:rsidRDefault="007B199D" w:rsidP="00CC1634">
      <w:pPr>
        <w:pStyle w:val="FootnoteText"/>
        <w:rPr>
          <w:del w:id="3561" w:author="King, Darryl" w:date="2021-08-12T10:46:00Z"/>
        </w:rPr>
      </w:pPr>
      <w:del w:id="3562" w:author="King, Darryl" w:date="2021-08-12T10:46:00Z">
        <w:r w:rsidRPr="00CC1634" w:rsidDel="004C2629">
          <w:rPr>
            <w:rStyle w:val="FootnoteReference"/>
            <w:sz w:val="18"/>
          </w:rPr>
          <w:footnoteRef/>
        </w:r>
        <w:r w:rsidRPr="00CC1634" w:rsidDel="004C2629">
          <w:delText xml:space="preserve"> Veyrune el al (2019), suggests that forecasting net assets denominated in euro and other autonomous factors became more difficult to forecast since 2012 (after the global financial crisis) due to market circumstances, as national treasuries and national central banks found it more difficult to invest excess balance with creditworthy counterparties and the liquid global financial environment.    </w:delText>
        </w:r>
      </w:del>
    </w:p>
  </w:footnote>
  <w:footnote w:id="12">
    <w:p w14:paraId="70B6897F" w14:textId="0F1DAA54" w:rsidR="007B199D" w:rsidRDefault="007B199D">
      <w:pPr>
        <w:pStyle w:val="FootnoteText"/>
      </w:pPr>
      <w:ins w:id="3597" w:author="King, Darryl" w:date="2021-08-17T11:10:00Z">
        <w:r>
          <w:rPr>
            <w:rStyle w:val="FootnoteReference"/>
          </w:rPr>
          <w:footnoteRef/>
        </w:r>
        <w:r>
          <w:t xml:space="preserve"> See Chapter </w:t>
        </w:r>
      </w:ins>
      <w:ins w:id="3598" w:author="King, Darryl" w:date="2021-08-17T11:11:00Z">
        <w:r>
          <w:t xml:space="preserve">on Reserve Requirements. </w:t>
        </w:r>
      </w:ins>
    </w:p>
  </w:footnote>
  <w:footnote w:id="13">
    <w:p w14:paraId="791C780E" w14:textId="77777777" w:rsidR="007B199D" w:rsidDel="003C0ED1" w:rsidRDefault="007B199D" w:rsidP="00CC1634">
      <w:pPr>
        <w:pStyle w:val="FootnoteText"/>
        <w:rPr>
          <w:del w:id="3638" w:author="King, Darryl" w:date="2021-08-17T10:58:00Z"/>
        </w:rPr>
      </w:pPr>
      <w:del w:id="3639" w:author="King, Darryl" w:date="2021-08-17T10:58:00Z">
        <w:r w:rsidDel="003C0ED1">
          <w:rPr>
            <w:rStyle w:val="FootnoteReference"/>
          </w:rPr>
          <w:footnoteRef/>
        </w:r>
        <w:r w:rsidDel="003C0ED1">
          <w:delText xml:space="preserve"> The ‘inertia effect’ reflects the accumulation in excess reserves because banks expect large reserve outflows due to a difference between the banks’ deposit potential (maximum deposits held in a period) and their actual deposits. The ‘shock effect’ reflects increased demand for excess reserves because the bank may expect a large reserve outflow</w:delText>
        </w:r>
        <w:r w:rsidRPr="001F2B3D" w:rsidDel="003C0ED1">
          <w:delText>—</w:delText>
        </w:r>
        <w:r w:rsidDel="003C0ED1">
          <w:delText xml:space="preserve">due to bank runs or changes in the reserve requirement (Frost, 1971).    </w:delText>
        </w:r>
      </w:del>
    </w:p>
  </w:footnote>
  <w:footnote w:id="14">
    <w:p w14:paraId="4FCBECE7" w14:textId="64D97E36" w:rsidR="007B199D" w:rsidDel="003C0ED1" w:rsidRDefault="007B199D" w:rsidP="00066A42">
      <w:pPr>
        <w:pStyle w:val="FootnoteText"/>
        <w:rPr>
          <w:del w:id="3740" w:author="King, Darryl" w:date="2021-08-17T10:58:00Z"/>
        </w:rPr>
      </w:pPr>
      <w:del w:id="3741" w:author="King, Darryl" w:date="2021-08-17T10:58:00Z">
        <w:r w:rsidDel="003C0ED1">
          <w:rPr>
            <w:rStyle w:val="FootnoteReference"/>
          </w:rPr>
          <w:footnoteRef/>
        </w:r>
        <w:r w:rsidDel="003C0ED1">
          <w:delText xml:space="preserve"> Frost (1971) posits that that the demand curve for excess reserves is downward sloping and elastic up to some interest rate threshold.  This interest rate threshold is often referred to as the opportunity cost for holding excess reserves, which in the interest-rate targeting operating framework, could be considered as the central bank’s rate on the standing deposit facility. The work also examines the relationship between the desired excess reserves demand and the expected(observable) reserve demand.  The expected reserve demand will likely lie between the desired reserve demand and some upper boundary for the reserve level which may be attributable to frictions in the interbank market.  </w:delText>
        </w:r>
      </w:del>
    </w:p>
  </w:footnote>
  <w:footnote w:id="15">
    <w:p w14:paraId="5D4C31CF" w14:textId="77777777" w:rsidR="007B199D" w:rsidDel="003C0ED1" w:rsidRDefault="007B199D" w:rsidP="00066A42">
      <w:pPr>
        <w:pStyle w:val="FootnoteText"/>
        <w:rPr>
          <w:del w:id="3745" w:author="King, Darryl" w:date="2021-08-17T10:58:00Z"/>
        </w:rPr>
      </w:pPr>
      <w:del w:id="3746" w:author="King, Darryl" w:date="2021-08-17T10:58:00Z">
        <w:r w:rsidDel="003C0ED1">
          <w:rPr>
            <w:rStyle w:val="FootnoteReference"/>
          </w:rPr>
          <w:footnoteRef/>
        </w:r>
        <w:r w:rsidDel="003C0ED1">
          <w:delText xml:space="preserve"> The U.S. Federal Reserve Bank, for example, estimates the demand for excess reserves as a single equation model with the following main explanatory variables: lagged values of ER, the overnight interest rates, dummy variables for bank holidays, and the amount of reserves banks are permitted to move between adjacent reserve periods. It monitors daily how banks are meeting RR as the maintenance period evolves (Partlan, 1998).</w:delText>
        </w:r>
      </w:del>
    </w:p>
  </w:footnote>
  <w:footnote w:id="16">
    <w:p w14:paraId="052724BE" w14:textId="77777777" w:rsidR="007B199D" w:rsidDel="00F25E24" w:rsidRDefault="007B199D" w:rsidP="00C33A5F">
      <w:pPr>
        <w:pStyle w:val="FootnoteText"/>
        <w:rPr>
          <w:del w:id="3908" w:author="King, Darryl" w:date="2021-08-06T10:55:00Z"/>
        </w:rPr>
      </w:pPr>
      <w:del w:id="3909" w:author="King, Darryl" w:date="2021-08-06T10:55:00Z">
        <w:r w:rsidDel="00F25E24">
          <w:rPr>
            <w:rStyle w:val="FootnoteReference"/>
          </w:rPr>
          <w:footnoteRef/>
        </w:r>
        <w:r w:rsidDel="00F25E24">
          <w:delText xml:space="preserve"> </w:delText>
        </w:r>
        <w:r w:rsidRPr="00C53438" w:rsidDel="00F25E24">
          <w:delText>The communication and publication of liquidity forecasts will be addressed in the chapter on communication about monetary operations.</w:delText>
        </w:r>
      </w:del>
    </w:p>
  </w:footnote>
  <w:footnote w:id="17">
    <w:p w14:paraId="47DF4E11" w14:textId="77777777" w:rsidR="007B199D" w:rsidRDefault="007B199D" w:rsidP="00E604FC">
      <w:pPr>
        <w:pStyle w:val="FootnoteText"/>
      </w:pPr>
      <w:r>
        <w:rPr>
          <w:rStyle w:val="FootnoteReference"/>
        </w:rPr>
        <w:footnoteRef/>
      </w:r>
      <w:r>
        <w:t xml:space="preserve"> In response to the crises most central banks (included in the survey) have adapted the operational strategy to provide significant excess reserves and adopt fixed rate full allotment auction procedures; yet central banks continue to publish liquidity forecasts to limit potential spikes in interest rate due to perceived liquidity shift. </w:t>
      </w:r>
    </w:p>
  </w:footnote>
  <w:footnote w:id="18">
    <w:p w14:paraId="44EC930B" w14:textId="77777777" w:rsidR="007B199D" w:rsidDel="00CE24DF" w:rsidRDefault="007B199D" w:rsidP="00BB7090">
      <w:pPr>
        <w:pStyle w:val="FootnoteText"/>
        <w:rPr>
          <w:del w:id="4476" w:author="King, Darryl" w:date="2021-09-23T10:37:00Z"/>
        </w:rPr>
      </w:pPr>
      <w:del w:id="4477" w:author="King, Darryl" w:date="2021-09-23T10:37:00Z">
        <w:r w:rsidDel="00CE24DF">
          <w:rPr>
            <w:rStyle w:val="FootnoteReference"/>
          </w:rPr>
          <w:footnoteRef/>
        </w:r>
        <w:r w:rsidDel="00CE24DF">
          <w:delText xml:space="preserve"> Augmented Dickey-Fuller tests have been applied to test for the stationarity of the daily change of the CIC.</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2EA3F" w14:textId="79CCE18B" w:rsidR="007B199D" w:rsidRDefault="007B199D">
    <w:pPr>
      <w:pStyle w:val="Header"/>
    </w:pPr>
    <w:r w:rsidRPr="004872FF">
      <w:rPr>
        <w:rFonts w:ascii="Arial" w:eastAsia="Arial" w:hAnsi="Arial"/>
        <w:color w:val="7F7F7F"/>
      </w:rPr>
      <w:t>Monetary Operations</w:t>
    </w:r>
    <w:r>
      <w:rPr>
        <w:rFonts w:ascii="Arial" w:eastAsia="Arial" w:hAnsi="Arial"/>
        <w:color w:val="7F7F7F"/>
      </w:rPr>
      <w:t xml:space="preserve"> and Domestic Market Development</w:t>
    </w:r>
    <w:r w:rsidRPr="004872FF">
      <w:rPr>
        <w:rFonts w:ascii="Arial" w:eastAsia="Arial" w:hAnsi="Arial"/>
        <w:color w:val="7F7F7F"/>
      </w:rPr>
      <w:t xml:space="preserve"> – </w:t>
    </w:r>
    <w:r>
      <w:rPr>
        <w:rFonts w:ascii="Arial" w:eastAsia="Arial" w:hAnsi="Arial"/>
        <w:color w:val="7F7F7F"/>
      </w:rPr>
      <w:t>Liquidity Forecasting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6C4D8" w14:textId="14E9E328" w:rsidR="007B199D" w:rsidRPr="004872FF" w:rsidRDefault="007B199D" w:rsidP="004872FF">
    <w:pPr>
      <w:pStyle w:val="Header"/>
    </w:pPr>
    <w:r w:rsidRPr="004872FF">
      <w:rPr>
        <w:rFonts w:ascii="Arial" w:eastAsia="Arial" w:hAnsi="Arial"/>
        <w:color w:val="7F7F7F"/>
      </w:rPr>
      <w:t>Monetary Operations</w:t>
    </w:r>
    <w:r>
      <w:rPr>
        <w:rFonts w:ascii="Arial" w:eastAsia="Arial" w:hAnsi="Arial"/>
        <w:color w:val="7F7F7F"/>
      </w:rPr>
      <w:t xml:space="preserve"> and Domestic Market Development</w:t>
    </w:r>
    <w:r w:rsidRPr="004872FF">
      <w:rPr>
        <w:rFonts w:ascii="Arial" w:eastAsia="Arial" w:hAnsi="Arial"/>
        <w:color w:val="7F7F7F"/>
      </w:rPr>
      <w:t xml:space="preserve"> – </w:t>
    </w:r>
    <w:r>
      <w:rPr>
        <w:rFonts w:ascii="Arial" w:eastAsia="Arial" w:hAnsi="Arial"/>
        <w:color w:val="7F7F7F"/>
      </w:rPr>
      <w:t>Liquidity Forecasting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287F6" w14:textId="4849724B" w:rsidR="007B199D" w:rsidRPr="004872FF" w:rsidRDefault="007B199D" w:rsidP="002B20DD">
    <w:pPr>
      <w:pStyle w:val="Header"/>
    </w:pPr>
    <w:r w:rsidRPr="004872FF">
      <w:rPr>
        <w:rFonts w:ascii="Arial" w:eastAsia="Arial" w:hAnsi="Arial"/>
        <w:color w:val="7F7F7F"/>
      </w:rPr>
      <w:t>Monetary Operations</w:t>
    </w:r>
    <w:r>
      <w:rPr>
        <w:rFonts w:ascii="Arial" w:eastAsia="Arial" w:hAnsi="Arial"/>
        <w:color w:val="7F7F7F"/>
      </w:rPr>
      <w:t xml:space="preserve"> and Domestic Market Development</w:t>
    </w:r>
    <w:r w:rsidRPr="004872FF">
      <w:rPr>
        <w:rFonts w:ascii="Arial" w:eastAsia="Arial" w:hAnsi="Arial"/>
        <w:color w:val="7F7F7F"/>
      </w:rPr>
      <w:t xml:space="preserve"> – </w:t>
    </w:r>
    <w:r>
      <w:rPr>
        <w:rFonts w:ascii="Arial" w:eastAsia="Arial" w:hAnsi="Arial"/>
        <w:color w:val="7F7F7F"/>
      </w:rPr>
      <w:t>Liquidity Forecasting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0B82C0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594F42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4495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62A5E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0C8CF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BC45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D3E28E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128E84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CEE716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4AA386"/>
    <w:lvl w:ilvl="0">
      <w:start w:val="1"/>
      <w:numFmt w:val="upperRoman"/>
      <w:lvlText w:val="%1."/>
      <w:lvlJc w:val="right"/>
      <w:pPr>
        <w:ind w:left="360" w:hanging="360"/>
      </w:pPr>
      <w:rPr>
        <w:rFonts w:hint="default"/>
      </w:rPr>
    </w:lvl>
  </w:abstractNum>
  <w:abstractNum w:abstractNumId="10" w15:restartNumberingAfterBreak="0">
    <w:nsid w:val="06452817"/>
    <w:multiLevelType w:val="hybridMultilevel"/>
    <w:tmpl w:val="B9A8F91E"/>
    <w:lvl w:ilvl="0" w:tplc="BF56CFC0">
      <w:numFmt w:val="bullet"/>
      <w:lvlText w:val=""/>
      <w:lvlJc w:val="left"/>
      <w:pPr>
        <w:ind w:left="360" w:hanging="360"/>
      </w:pPr>
      <w:rPr>
        <w:rFonts w:ascii="Symbol" w:eastAsiaTheme="minorHAnsi" w:hAnsi="Symbol"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D9E0F6B"/>
    <w:multiLevelType w:val="hybridMultilevel"/>
    <w:tmpl w:val="4068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D37D1E"/>
    <w:multiLevelType w:val="hybridMultilevel"/>
    <w:tmpl w:val="B4BE93D8"/>
    <w:lvl w:ilvl="0" w:tplc="716CD8F6">
      <w:start w:val="1"/>
      <w:numFmt w:val="lowerRoman"/>
      <w:lvlText w:val="%1."/>
      <w:lvlJc w:val="left"/>
      <w:pPr>
        <w:ind w:left="1080" w:hanging="720"/>
      </w:pPr>
      <w:rPr>
        <w:rFonts w:hint="default"/>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054A2"/>
    <w:multiLevelType w:val="hybridMultilevel"/>
    <w:tmpl w:val="BD90A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23201"/>
    <w:multiLevelType w:val="hybridMultilevel"/>
    <w:tmpl w:val="1E12E0F4"/>
    <w:lvl w:ilvl="0" w:tplc="A50E96A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A75EE6"/>
    <w:multiLevelType w:val="hybridMultilevel"/>
    <w:tmpl w:val="83D02D78"/>
    <w:lvl w:ilvl="0" w:tplc="7082A4F2">
      <w:start w:val="1"/>
      <w:numFmt w:val="upperRoman"/>
      <w:lvlText w:val="%1."/>
      <w:lvlJc w:val="left"/>
      <w:pPr>
        <w:ind w:left="1080" w:hanging="720"/>
      </w:pPr>
      <w:rPr>
        <w:rFonts w:cs="Arial (Body)"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566CC2"/>
    <w:multiLevelType w:val="hybridMultilevel"/>
    <w:tmpl w:val="73807782"/>
    <w:lvl w:ilvl="0" w:tplc="EF0669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6203A4"/>
    <w:multiLevelType w:val="hybridMultilevel"/>
    <w:tmpl w:val="C6F0809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B05464"/>
    <w:multiLevelType w:val="hybridMultilevel"/>
    <w:tmpl w:val="A01A7D9C"/>
    <w:lvl w:ilvl="0" w:tplc="451825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E82846"/>
    <w:multiLevelType w:val="hybridMultilevel"/>
    <w:tmpl w:val="6CC64F6A"/>
    <w:lvl w:ilvl="0" w:tplc="333630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464C6F"/>
    <w:multiLevelType w:val="hybridMultilevel"/>
    <w:tmpl w:val="FFE2179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F8010F"/>
    <w:multiLevelType w:val="hybridMultilevel"/>
    <w:tmpl w:val="7ACA3B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AF65B4"/>
    <w:multiLevelType w:val="hybridMultilevel"/>
    <w:tmpl w:val="00947AFC"/>
    <w:lvl w:ilvl="0" w:tplc="A25ADEAA">
      <w:start w:val="1"/>
      <w:numFmt w:val="decimal"/>
      <w:pStyle w:val="CDTableTitles"/>
      <w:lvlText w:val="Table %1."/>
      <w:lvlJc w:val="left"/>
      <w:pPr>
        <w:tabs>
          <w:tab w:val="num" w:pos="1080"/>
        </w:tabs>
        <w:ind w:left="0" w:firstLine="0"/>
      </w:pPr>
      <w:rPr>
        <w:rFonts w:ascii="Arial" w:hAnsi="Arial" w:cs="Times New Roman" w:hint="default"/>
        <w:b/>
        <w:bCs w:val="0"/>
        <w:i w:val="0"/>
        <w:iCs w:val="0"/>
        <w:caps/>
        <w:smallCaps w:val="0"/>
        <w:strike w:val="0"/>
        <w:dstrike w:val="0"/>
        <w:vanish w:val="0"/>
        <w:color w:val="004C97" w:themeColor="text2"/>
        <w:spacing w:val="0"/>
        <w:kern w:val="0"/>
        <w:position w:val="0"/>
        <w:sz w:val="18"/>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4E5EEE"/>
    <w:multiLevelType w:val="hybridMultilevel"/>
    <w:tmpl w:val="16C856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08C42FD"/>
    <w:multiLevelType w:val="multilevel"/>
    <w:tmpl w:val="84788A78"/>
    <w:lvl w:ilvl="0">
      <w:start w:val="1"/>
      <w:numFmt w:val="bullet"/>
      <w:pStyle w:val="ListBullet"/>
      <w:lvlText w:val=""/>
      <w:lvlJc w:val="left"/>
      <w:pPr>
        <w:ind w:left="216" w:hanging="216"/>
      </w:pPr>
      <w:rPr>
        <w:rFonts w:ascii="Symbol" w:hAnsi="Symbol" w:cs="Times New Roman" w:hint="default"/>
        <w:color w:val="auto"/>
      </w:rPr>
    </w:lvl>
    <w:lvl w:ilvl="1">
      <w:start w:val="1"/>
      <w:numFmt w:val="bullet"/>
      <w:lvlText w:val="o"/>
      <w:lvlJc w:val="left"/>
      <w:pPr>
        <w:ind w:left="432" w:hanging="216"/>
      </w:pPr>
      <w:rPr>
        <w:rFonts w:ascii="Courier New" w:hAnsi="Courier New" w:cs="Times New Roman" w:hint="default"/>
      </w:rPr>
    </w:lvl>
    <w:lvl w:ilvl="2">
      <w:start w:val="1"/>
      <w:numFmt w:val="bullet"/>
      <w:lvlText w:val=""/>
      <w:lvlJc w:val="left"/>
      <w:pPr>
        <w:ind w:left="648" w:hanging="216"/>
      </w:pPr>
      <w:rPr>
        <w:rFonts w:ascii="Symbol" w:hAnsi="Symbol" w:cs="Times New Roman" w:hint="default"/>
        <w:color w:val="auto"/>
      </w:rPr>
    </w:lvl>
    <w:lvl w:ilvl="3">
      <w:start w:val="1"/>
      <w:numFmt w:val="bullet"/>
      <w:lvlText w:val=""/>
      <w:lvlJc w:val="left"/>
      <w:pPr>
        <w:ind w:left="1440" w:hanging="360"/>
      </w:pPr>
      <w:rPr>
        <w:rFonts w:ascii="Symbol" w:hAnsi="Symbol" w:cs="Times New Roman"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52C81620"/>
    <w:multiLevelType w:val="hybridMultilevel"/>
    <w:tmpl w:val="D936A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997949"/>
    <w:multiLevelType w:val="hybridMultilevel"/>
    <w:tmpl w:val="753CF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5A5C59"/>
    <w:multiLevelType w:val="hybridMultilevel"/>
    <w:tmpl w:val="025AB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A15A1"/>
    <w:multiLevelType w:val="multilevel"/>
    <w:tmpl w:val="68701036"/>
    <w:lvl w:ilvl="0">
      <w:start w:val="1"/>
      <w:numFmt w:val="upperRoman"/>
      <w:suff w:val="nothing"/>
      <w:lvlText w:val="%1.   "/>
      <w:lvlJc w:val="left"/>
      <w:pPr>
        <w:ind w:left="0" w:firstLine="0"/>
      </w:pPr>
      <w:rPr>
        <w:rFonts w:hint="default"/>
      </w:rPr>
    </w:lvl>
    <w:lvl w:ilvl="1">
      <w:start w:val="1"/>
      <w:numFmt w:val="upperLetter"/>
      <w:suff w:val="nothing"/>
      <w:lvlText w:val="%2.   "/>
      <w:lvlJc w:val="left"/>
      <w:pPr>
        <w:ind w:left="0" w:firstLine="0"/>
      </w:pPr>
      <w:rPr>
        <w:rFonts w:hint="default"/>
      </w:rPr>
    </w:lvl>
    <w:lvl w:ilvl="2">
      <w:start w:val="1"/>
      <w:numFmt w:val="decimal"/>
      <w:lvlText w:val="%3."/>
      <w:lvlJc w:val="left"/>
      <w:pPr>
        <w:tabs>
          <w:tab w:val="num" w:pos="1080"/>
        </w:tabs>
        <w:ind w:left="720" w:firstLine="0"/>
      </w:pPr>
      <w:rPr>
        <w:rFonts w:hint="default"/>
      </w:rPr>
    </w:lvl>
    <w:lvl w:ilvl="3">
      <w:start w:val="1"/>
      <w:numFmt w:val="lowerLetter"/>
      <w:lvlText w:val="%4)"/>
      <w:lvlJc w:val="left"/>
      <w:pPr>
        <w:tabs>
          <w:tab w:val="num" w:pos="1800"/>
        </w:tabs>
        <w:ind w:left="1440" w:firstLine="0"/>
      </w:pPr>
      <w:rPr>
        <w:rFonts w:hint="default"/>
      </w:rPr>
    </w:lvl>
    <w:lvl w:ilvl="4">
      <w:start w:val="1"/>
      <w:numFmt w:val="decimal"/>
      <w:lvlText w:val="(%5)"/>
      <w:lvlJc w:val="left"/>
      <w:pPr>
        <w:tabs>
          <w:tab w:val="num" w:pos="630"/>
        </w:tabs>
        <w:ind w:left="270" w:firstLine="0"/>
      </w:pPr>
      <w:rPr>
        <w:rFonts w:hint="default"/>
      </w:rPr>
    </w:lvl>
    <w:lvl w:ilvl="5">
      <w:start w:val="1"/>
      <w:numFmt w:val="lowerLetter"/>
      <w:lvlText w:val="(%6)"/>
      <w:lvlJc w:val="left"/>
      <w:pPr>
        <w:tabs>
          <w:tab w:val="num" w:pos="3240"/>
        </w:tabs>
        <w:ind w:left="2880" w:firstLine="0"/>
      </w:pPr>
      <w:rPr>
        <w:rFonts w:hint="default"/>
      </w:rPr>
    </w:lvl>
    <w:lvl w:ilvl="6">
      <w:start w:val="1"/>
      <w:numFmt w:val="lowerRoman"/>
      <w:lvlText w:val="(%7)"/>
      <w:lvlJc w:val="left"/>
      <w:pPr>
        <w:tabs>
          <w:tab w:val="num" w:pos="3960"/>
        </w:tabs>
        <w:ind w:left="3600" w:firstLine="0"/>
      </w:pPr>
      <w:rPr>
        <w:rFonts w:hint="default"/>
      </w:rPr>
    </w:lvl>
    <w:lvl w:ilvl="7">
      <w:start w:val="1"/>
      <w:numFmt w:val="lowerLetter"/>
      <w:lvlText w:val="(%8)"/>
      <w:lvlJc w:val="left"/>
      <w:pPr>
        <w:tabs>
          <w:tab w:val="num" w:pos="4680"/>
        </w:tabs>
        <w:ind w:left="4320" w:firstLine="0"/>
      </w:pPr>
      <w:rPr>
        <w:rFonts w:hint="default"/>
      </w:rPr>
    </w:lvl>
    <w:lvl w:ilvl="8">
      <w:start w:val="1"/>
      <w:numFmt w:val="lowerRoman"/>
      <w:lvlText w:val="(%9)"/>
      <w:lvlJc w:val="left"/>
      <w:pPr>
        <w:tabs>
          <w:tab w:val="num" w:pos="5400"/>
        </w:tabs>
        <w:ind w:left="5040" w:firstLine="0"/>
      </w:pPr>
      <w:rPr>
        <w:rFonts w:hint="default"/>
      </w:rPr>
    </w:lvl>
  </w:abstractNum>
  <w:abstractNum w:abstractNumId="29" w15:restartNumberingAfterBreak="0">
    <w:nsid w:val="71E537CF"/>
    <w:multiLevelType w:val="hybridMultilevel"/>
    <w:tmpl w:val="949C92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70D103C"/>
    <w:multiLevelType w:val="hybridMultilevel"/>
    <w:tmpl w:val="060C753C"/>
    <w:lvl w:ilvl="0" w:tplc="F932A70C">
      <w:start w:val="1"/>
      <w:numFmt w:val="bullet"/>
      <w:pStyle w:val="CDList-Bullets"/>
      <w:lvlText w:val=""/>
      <w:lvlJc w:val="left"/>
      <w:pPr>
        <w:ind w:left="360" w:hanging="360"/>
      </w:pPr>
      <w:rPr>
        <w:rFonts w:ascii="Wingdings" w:hAnsi="Wingdings" w:hint="default"/>
        <w:color w:val="009CDE"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C54CD"/>
    <w:multiLevelType w:val="hybridMultilevel"/>
    <w:tmpl w:val="C686B7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DA78A2"/>
    <w:multiLevelType w:val="hybridMultilevel"/>
    <w:tmpl w:val="B13495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0"/>
  </w:num>
  <w:num w:numId="3">
    <w:abstractNumId w:val="22"/>
  </w:num>
  <w:num w:numId="4">
    <w:abstractNumId w:val="10"/>
  </w:num>
  <w:num w:numId="5">
    <w:abstractNumId w:val="24"/>
  </w:num>
  <w:num w:numId="6">
    <w:abstractNumId w:val="9"/>
  </w:num>
  <w:num w:numId="7">
    <w:abstractNumId w:val="15"/>
  </w:num>
  <w:num w:numId="8">
    <w:abstractNumId w:val="0"/>
  </w:num>
  <w:num w:numId="9">
    <w:abstractNumId w:val="1"/>
  </w:num>
  <w:num w:numId="10">
    <w:abstractNumId w:val="2"/>
  </w:num>
  <w:num w:numId="11">
    <w:abstractNumId w:val="3"/>
  </w:num>
  <w:num w:numId="12">
    <w:abstractNumId w:val="8"/>
  </w:num>
  <w:num w:numId="13">
    <w:abstractNumId w:val="4"/>
  </w:num>
  <w:num w:numId="14">
    <w:abstractNumId w:val="5"/>
  </w:num>
  <w:num w:numId="15">
    <w:abstractNumId w:val="6"/>
  </w:num>
  <w:num w:numId="16">
    <w:abstractNumId w:val="7"/>
  </w:num>
  <w:num w:numId="17">
    <w:abstractNumId w:val="11"/>
  </w:num>
  <w:num w:numId="18">
    <w:abstractNumId w:val="23"/>
  </w:num>
  <w:num w:numId="19">
    <w:abstractNumId w:val="25"/>
  </w:num>
  <w:num w:numId="20">
    <w:abstractNumId w:val="28"/>
  </w:num>
  <w:num w:numId="21">
    <w:abstractNumId w:val="27"/>
  </w:num>
  <w:num w:numId="22">
    <w:abstractNumId w:val="29"/>
  </w:num>
  <w:num w:numId="23">
    <w:abstractNumId w:val="19"/>
  </w:num>
  <w:num w:numId="24">
    <w:abstractNumId w:val="26"/>
  </w:num>
  <w:num w:numId="25">
    <w:abstractNumId w:val="13"/>
  </w:num>
  <w:num w:numId="26">
    <w:abstractNumId w:val="21"/>
  </w:num>
  <w:num w:numId="27">
    <w:abstractNumId w:val="32"/>
  </w:num>
  <w:num w:numId="28">
    <w:abstractNumId w:val="16"/>
  </w:num>
  <w:num w:numId="29">
    <w:abstractNumId w:val="14"/>
  </w:num>
  <w:num w:numId="30">
    <w:abstractNumId w:val="12"/>
  </w:num>
  <w:num w:numId="31">
    <w:abstractNumId w:val="20"/>
  </w:num>
  <w:num w:numId="32">
    <w:abstractNumId w:val="17"/>
  </w:num>
  <w:num w:numId="33">
    <w:abstractNumId w:val="3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ing, Darryl">
    <w15:presenceInfo w15:providerId="AD" w15:userId="S::DKing@imf.org::ff1b9225-e74a-4892-b7c1-4a587639de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markup="0"/>
  <w:trackRevisions/>
  <w:defaultTabStop w:val="720"/>
  <w:characterSpacingControl w:val="doNotCompress"/>
  <w:hdrShapeDefaults>
    <o:shapedefaults v:ext="edit" spidmax="2049"/>
  </w:hdrShapeDefaults>
  <w:footnotePr>
    <w:numRestart w:val="eachSect"/>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123"/>
    <w:rsid w:val="000002B0"/>
    <w:rsid w:val="00002123"/>
    <w:rsid w:val="00006040"/>
    <w:rsid w:val="000116DF"/>
    <w:rsid w:val="0002096C"/>
    <w:rsid w:val="000244A6"/>
    <w:rsid w:val="00036CFC"/>
    <w:rsid w:val="0003705E"/>
    <w:rsid w:val="00045E1A"/>
    <w:rsid w:val="000506A6"/>
    <w:rsid w:val="00050F75"/>
    <w:rsid w:val="00052EFE"/>
    <w:rsid w:val="00053B10"/>
    <w:rsid w:val="0005551E"/>
    <w:rsid w:val="000559D8"/>
    <w:rsid w:val="000569E3"/>
    <w:rsid w:val="00062949"/>
    <w:rsid w:val="00063442"/>
    <w:rsid w:val="000636B5"/>
    <w:rsid w:val="0006387F"/>
    <w:rsid w:val="00063B8B"/>
    <w:rsid w:val="00065FB3"/>
    <w:rsid w:val="00066A42"/>
    <w:rsid w:val="0008471A"/>
    <w:rsid w:val="0008567C"/>
    <w:rsid w:val="00087E17"/>
    <w:rsid w:val="000919A8"/>
    <w:rsid w:val="000928EF"/>
    <w:rsid w:val="00093658"/>
    <w:rsid w:val="00095512"/>
    <w:rsid w:val="00096608"/>
    <w:rsid w:val="000A41BB"/>
    <w:rsid w:val="000B006E"/>
    <w:rsid w:val="000C14CB"/>
    <w:rsid w:val="000C6B10"/>
    <w:rsid w:val="000D6229"/>
    <w:rsid w:val="000E523A"/>
    <w:rsid w:val="000E722B"/>
    <w:rsid w:val="000F28A6"/>
    <w:rsid w:val="000F5346"/>
    <w:rsid w:val="00100D4D"/>
    <w:rsid w:val="00100EAF"/>
    <w:rsid w:val="00107C3C"/>
    <w:rsid w:val="00110F7E"/>
    <w:rsid w:val="0011382A"/>
    <w:rsid w:val="001149DC"/>
    <w:rsid w:val="001168CA"/>
    <w:rsid w:val="00124783"/>
    <w:rsid w:val="001260DB"/>
    <w:rsid w:val="00126406"/>
    <w:rsid w:val="00140AC8"/>
    <w:rsid w:val="00151990"/>
    <w:rsid w:val="00155022"/>
    <w:rsid w:val="00161E1C"/>
    <w:rsid w:val="00176E34"/>
    <w:rsid w:val="00183E45"/>
    <w:rsid w:val="001A0410"/>
    <w:rsid w:val="001A11FA"/>
    <w:rsid w:val="001A2C6B"/>
    <w:rsid w:val="001A3E01"/>
    <w:rsid w:val="001A5B78"/>
    <w:rsid w:val="001B21D6"/>
    <w:rsid w:val="001C51EE"/>
    <w:rsid w:val="001C5F42"/>
    <w:rsid w:val="001D0775"/>
    <w:rsid w:val="001E30FC"/>
    <w:rsid w:val="001E7951"/>
    <w:rsid w:val="001F0080"/>
    <w:rsid w:val="001F4328"/>
    <w:rsid w:val="001F6256"/>
    <w:rsid w:val="002011E3"/>
    <w:rsid w:val="002118BE"/>
    <w:rsid w:val="00211A20"/>
    <w:rsid w:val="00211F35"/>
    <w:rsid w:val="00212A9D"/>
    <w:rsid w:val="00216943"/>
    <w:rsid w:val="00223FF8"/>
    <w:rsid w:val="002315A1"/>
    <w:rsid w:val="00232C41"/>
    <w:rsid w:val="00240432"/>
    <w:rsid w:val="00241BB1"/>
    <w:rsid w:val="00242E30"/>
    <w:rsid w:val="00242EF2"/>
    <w:rsid w:val="002512E3"/>
    <w:rsid w:val="00252645"/>
    <w:rsid w:val="00252CAC"/>
    <w:rsid w:val="00256420"/>
    <w:rsid w:val="002634E2"/>
    <w:rsid w:val="00265F3F"/>
    <w:rsid w:val="002743F5"/>
    <w:rsid w:val="002749F3"/>
    <w:rsid w:val="00276DC1"/>
    <w:rsid w:val="00280AC1"/>
    <w:rsid w:val="00280FD8"/>
    <w:rsid w:val="0028654F"/>
    <w:rsid w:val="0029330C"/>
    <w:rsid w:val="002A0E35"/>
    <w:rsid w:val="002A24C8"/>
    <w:rsid w:val="002A35E0"/>
    <w:rsid w:val="002A4258"/>
    <w:rsid w:val="002A5AF0"/>
    <w:rsid w:val="002B20DD"/>
    <w:rsid w:val="002B567A"/>
    <w:rsid w:val="002B5E53"/>
    <w:rsid w:val="002B7D10"/>
    <w:rsid w:val="002C53F8"/>
    <w:rsid w:val="002D5D01"/>
    <w:rsid w:val="002E03CE"/>
    <w:rsid w:val="002E213F"/>
    <w:rsid w:val="002E2C06"/>
    <w:rsid w:val="002E3F10"/>
    <w:rsid w:val="002F1872"/>
    <w:rsid w:val="002F3D93"/>
    <w:rsid w:val="00302A55"/>
    <w:rsid w:val="0030321A"/>
    <w:rsid w:val="003045B6"/>
    <w:rsid w:val="00304B58"/>
    <w:rsid w:val="00304DF1"/>
    <w:rsid w:val="00310127"/>
    <w:rsid w:val="003155D1"/>
    <w:rsid w:val="00315EB3"/>
    <w:rsid w:val="0031612D"/>
    <w:rsid w:val="003212B2"/>
    <w:rsid w:val="00325623"/>
    <w:rsid w:val="00325E67"/>
    <w:rsid w:val="00326136"/>
    <w:rsid w:val="00331CD4"/>
    <w:rsid w:val="00337C4D"/>
    <w:rsid w:val="00337F89"/>
    <w:rsid w:val="00344472"/>
    <w:rsid w:val="00344903"/>
    <w:rsid w:val="003464AC"/>
    <w:rsid w:val="00346578"/>
    <w:rsid w:val="00351AA8"/>
    <w:rsid w:val="00366B73"/>
    <w:rsid w:val="00384664"/>
    <w:rsid w:val="003A0F56"/>
    <w:rsid w:val="003A1E2D"/>
    <w:rsid w:val="003A3694"/>
    <w:rsid w:val="003A6EEC"/>
    <w:rsid w:val="003B2C9C"/>
    <w:rsid w:val="003B48D6"/>
    <w:rsid w:val="003C0ED1"/>
    <w:rsid w:val="003C1366"/>
    <w:rsid w:val="003C31B1"/>
    <w:rsid w:val="003C7ACA"/>
    <w:rsid w:val="003D6961"/>
    <w:rsid w:val="003D745E"/>
    <w:rsid w:val="003E3C22"/>
    <w:rsid w:val="003E7B6F"/>
    <w:rsid w:val="003F1DF0"/>
    <w:rsid w:val="003F5346"/>
    <w:rsid w:val="003F7293"/>
    <w:rsid w:val="003F7AD8"/>
    <w:rsid w:val="00400EEF"/>
    <w:rsid w:val="00402E62"/>
    <w:rsid w:val="00403DE7"/>
    <w:rsid w:val="0041324F"/>
    <w:rsid w:val="00416655"/>
    <w:rsid w:val="004248C5"/>
    <w:rsid w:val="004249C8"/>
    <w:rsid w:val="00426A06"/>
    <w:rsid w:val="004377DF"/>
    <w:rsid w:val="00441E46"/>
    <w:rsid w:val="004476A4"/>
    <w:rsid w:val="00447CDD"/>
    <w:rsid w:val="00453BAA"/>
    <w:rsid w:val="00454811"/>
    <w:rsid w:val="00462E0F"/>
    <w:rsid w:val="0046325E"/>
    <w:rsid w:val="00464085"/>
    <w:rsid w:val="00471540"/>
    <w:rsid w:val="00481BC4"/>
    <w:rsid w:val="004872FF"/>
    <w:rsid w:val="00490119"/>
    <w:rsid w:val="004910FE"/>
    <w:rsid w:val="004A05C0"/>
    <w:rsid w:val="004A4428"/>
    <w:rsid w:val="004A4E20"/>
    <w:rsid w:val="004A69FB"/>
    <w:rsid w:val="004B1184"/>
    <w:rsid w:val="004B13D5"/>
    <w:rsid w:val="004C03E6"/>
    <w:rsid w:val="004C2629"/>
    <w:rsid w:val="004C2A95"/>
    <w:rsid w:val="004C49BD"/>
    <w:rsid w:val="004D24C8"/>
    <w:rsid w:val="004E5A68"/>
    <w:rsid w:val="004F145C"/>
    <w:rsid w:val="004F1C25"/>
    <w:rsid w:val="004F1F76"/>
    <w:rsid w:val="004F2B48"/>
    <w:rsid w:val="004F562F"/>
    <w:rsid w:val="004F7276"/>
    <w:rsid w:val="00500DD7"/>
    <w:rsid w:val="00501EE7"/>
    <w:rsid w:val="005023E4"/>
    <w:rsid w:val="00515F92"/>
    <w:rsid w:val="00516963"/>
    <w:rsid w:val="00516DC7"/>
    <w:rsid w:val="005218EC"/>
    <w:rsid w:val="00521E3F"/>
    <w:rsid w:val="00536703"/>
    <w:rsid w:val="00540D4A"/>
    <w:rsid w:val="00541E7F"/>
    <w:rsid w:val="00547391"/>
    <w:rsid w:val="00551869"/>
    <w:rsid w:val="005718F2"/>
    <w:rsid w:val="00572BF1"/>
    <w:rsid w:val="00573344"/>
    <w:rsid w:val="00582A42"/>
    <w:rsid w:val="00583B60"/>
    <w:rsid w:val="005845AD"/>
    <w:rsid w:val="00585957"/>
    <w:rsid w:val="0059193A"/>
    <w:rsid w:val="00594230"/>
    <w:rsid w:val="005A16AC"/>
    <w:rsid w:val="005A57C5"/>
    <w:rsid w:val="005A7216"/>
    <w:rsid w:val="005B1CCB"/>
    <w:rsid w:val="005B3E05"/>
    <w:rsid w:val="005B3FC2"/>
    <w:rsid w:val="005B4264"/>
    <w:rsid w:val="005B4738"/>
    <w:rsid w:val="005B5DE8"/>
    <w:rsid w:val="005C32F0"/>
    <w:rsid w:val="005C4047"/>
    <w:rsid w:val="005C5F72"/>
    <w:rsid w:val="005D1C25"/>
    <w:rsid w:val="005D7749"/>
    <w:rsid w:val="005E02DC"/>
    <w:rsid w:val="005E0707"/>
    <w:rsid w:val="005E26C3"/>
    <w:rsid w:val="005E458A"/>
    <w:rsid w:val="005F01A8"/>
    <w:rsid w:val="005F3077"/>
    <w:rsid w:val="005F4E46"/>
    <w:rsid w:val="00602C3F"/>
    <w:rsid w:val="006031CC"/>
    <w:rsid w:val="00604BA7"/>
    <w:rsid w:val="006067E7"/>
    <w:rsid w:val="00617847"/>
    <w:rsid w:val="00625408"/>
    <w:rsid w:val="00627BD5"/>
    <w:rsid w:val="00632A58"/>
    <w:rsid w:val="00637B92"/>
    <w:rsid w:val="00646558"/>
    <w:rsid w:val="00646670"/>
    <w:rsid w:val="00652F56"/>
    <w:rsid w:val="00653741"/>
    <w:rsid w:val="00656576"/>
    <w:rsid w:val="00670AF4"/>
    <w:rsid w:val="00670C9E"/>
    <w:rsid w:val="00673AAC"/>
    <w:rsid w:val="0068611F"/>
    <w:rsid w:val="006916C2"/>
    <w:rsid w:val="00697A72"/>
    <w:rsid w:val="006A0725"/>
    <w:rsid w:val="006B169B"/>
    <w:rsid w:val="006B24B4"/>
    <w:rsid w:val="006B3EBE"/>
    <w:rsid w:val="006B4239"/>
    <w:rsid w:val="006B5F35"/>
    <w:rsid w:val="006B7D45"/>
    <w:rsid w:val="006C0017"/>
    <w:rsid w:val="006C2DE3"/>
    <w:rsid w:val="006C52CD"/>
    <w:rsid w:val="006C59AA"/>
    <w:rsid w:val="006D063F"/>
    <w:rsid w:val="006D2D1D"/>
    <w:rsid w:val="006E0F86"/>
    <w:rsid w:val="006E201C"/>
    <w:rsid w:val="006E2CFE"/>
    <w:rsid w:val="006E55FE"/>
    <w:rsid w:val="006E75F9"/>
    <w:rsid w:val="00702471"/>
    <w:rsid w:val="00706601"/>
    <w:rsid w:val="00714644"/>
    <w:rsid w:val="007155C2"/>
    <w:rsid w:val="00727402"/>
    <w:rsid w:val="007301AC"/>
    <w:rsid w:val="0073058C"/>
    <w:rsid w:val="0073143F"/>
    <w:rsid w:val="007343CB"/>
    <w:rsid w:val="00737360"/>
    <w:rsid w:val="00740F77"/>
    <w:rsid w:val="00744208"/>
    <w:rsid w:val="00750BDC"/>
    <w:rsid w:val="0075421F"/>
    <w:rsid w:val="00760569"/>
    <w:rsid w:val="007719C6"/>
    <w:rsid w:val="007729DB"/>
    <w:rsid w:val="00773C91"/>
    <w:rsid w:val="0077627C"/>
    <w:rsid w:val="00777AD3"/>
    <w:rsid w:val="00786F60"/>
    <w:rsid w:val="00793128"/>
    <w:rsid w:val="007A46D8"/>
    <w:rsid w:val="007A5966"/>
    <w:rsid w:val="007B06DC"/>
    <w:rsid w:val="007B199D"/>
    <w:rsid w:val="007C32F0"/>
    <w:rsid w:val="007D4FAB"/>
    <w:rsid w:val="007E56FD"/>
    <w:rsid w:val="007E6D1F"/>
    <w:rsid w:val="007E7316"/>
    <w:rsid w:val="007F53BE"/>
    <w:rsid w:val="007F56CF"/>
    <w:rsid w:val="007F7261"/>
    <w:rsid w:val="0080660E"/>
    <w:rsid w:val="00814023"/>
    <w:rsid w:val="00820371"/>
    <w:rsid w:val="00820714"/>
    <w:rsid w:val="00825A23"/>
    <w:rsid w:val="00826D22"/>
    <w:rsid w:val="0083180E"/>
    <w:rsid w:val="00836577"/>
    <w:rsid w:val="00836871"/>
    <w:rsid w:val="00843D1D"/>
    <w:rsid w:val="00855C1C"/>
    <w:rsid w:val="00861FE8"/>
    <w:rsid w:val="00866C7E"/>
    <w:rsid w:val="0087038B"/>
    <w:rsid w:val="00871D91"/>
    <w:rsid w:val="00874A32"/>
    <w:rsid w:val="008760D7"/>
    <w:rsid w:val="00876E41"/>
    <w:rsid w:val="00877217"/>
    <w:rsid w:val="00884BA7"/>
    <w:rsid w:val="008877F3"/>
    <w:rsid w:val="00893514"/>
    <w:rsid w:val="00897128"/>
    <w:rsid w:val="00897CBC"/>
    <w:rsid w:val="008A2B52"/>
    <w:rsid w:val="008A384B"/>
    <w:rsid w:val="008B43D7"/>
    <w:rsid w:val="008B4459"/>
    <w:rsid w:val="008B48B3"/>
    <w:rsid w:val="008B51C6"/>
    <w:rsid w:val="008B61F1"/>
    <w:rsid w:val="008C3247"/>
    <w:rsid w:val="008C4509"/>
    <w:rsid w:val="008D1187"/>
    <w:rsid w:val="008D22AC"/>
    <w:rsid w:val="008D716B"/>
    <w:rsid w:val="008F1433"/>
    <w:rsid w:val="008F5114"/>
    <w:rsid w:val="008F7950"/>
    <w:rsid w:val="009000BF"/>
    <w:rsid w:val="009019B9"/>
    <w:rsid w:val="00905FE8"/>
    <w:rsid w:val="00915406"/>
    <w:rsid w:val="00915DA2"/>
    <w:rsid w:val="00916C23"/>
    <w:rsid w:val="00923077"/>
    <w:rsid w:val="00924BBA"/>
    <w:rsid w:val="00927556"/>
    <w:rsid w:val="009305DB"/>
    <w:rsid w:val="00933CA5"/>
    <w:rsid w:val="009369BC"/>
    <w:rsid w:val="0093754B"/>
    <w:rsid w:val="00937A31"/>
    <w:rsid w:val="00941118"/>
    <w:rsid w:val="00941197"/>
    <w:rsid w:val="00941DAE"/>
    <w:rsid w:val="00944926"/>
    <w:rsid w:val="00951259"/>
    <w:rsid w:val="0095275B"/>
    <w:rsid w:val="0095795D"/>
    <w:rsid w:val="00961703"/>
    <w:rsid w:val="00963FCF"/>
    <w:rsid w:val="009675A9"/>
    <w:rsid w:val="00990B3F"/>
    <w:rsid w:val="009A6433"/>
    <w:rsid w:val="009A6ADE"/>
    <w:rsid w:val="009B3969"/>
    <w:rsid w:val="009B52B2"/>
    <w:rsid w:val="009C5300"/>
    <w:rsid w:val="009D00DE"/>
    <w:rsid w:val="009D468D"/>
    <w:rsid w:val="009D4A03"/>
    <w:rsid w:val="009E645D"/>
    <w:rsid w:val="009E6620"/>
    <w:rsid w:val="009F0833"/>
    <w:rsid w:val="009F273A"/>
    <w:rsid w:val="009F641D"/>
    <w:rsid w:val="00A022AB"/>
    <w:rsid w:val="00A05D7B"/>
    <w:rsid w:val="00A20E8E"/>
    <w:rsid w:val="00A2165F"/>
    <w:rsid w:val="00A34F91"/>
    <w:rsid w:val="00A430A7"/>
    <w:rsid w:val="00A454EA"/>
    <w:rsid w:val="00A47872"/>
    <w:rsid w:val="00A51116"/>
    <w:rsid w:val="00A51397"/>
    <w:rsid w:val="00A5233B"/>
    <w:rsid w:val="00A616CD"/>
    <w:rsid w:val="00A628F3"/>
    <w:rsid w:val="00A63079"/>
    <w:rsid w:val="00A67023"/>
    <w:rsid w:val="00A70307"/>
    <w:rsid w:val="00A80B9D"/>
    <w:rsid w:val="00A810E5"/>
    <w:rsid w:val="00A851E9"/>
    <w:rsid w:val="00A92974"/>
    <w:rsid w:val="00A94813"/>
    <w:rsid w:val="00A97899"/>
    <w:rsid w:val="00A978E8"/>
    <w:rsid w:val="00AB672A"/>
    <w:rsid w:val="00AC4D9A"/>
    <w:rsid w:val="00AC4EEC"/>
    <w:rsid w:val="00AC5260"/>
    <w:rsid w:val="00AD0DD4"/>
    <w:rsid w:val="00AD727D"/>
    <w:rsid w:val="00AE04AA"/>
    <w:rsid w:val="00AE481B"/>
    <w:rsid w:val="00AF041A"/>
    <w:rsid w:val="00AF2FB3"/>
    <w:rsid w:val="00AF5FDB"/>
    <w:rsid w:val="00AF73DB"/>
    <w:rsid w:val="00AF7C5A"/>
    <w:rsid w:val="00B0154B"/>
    <w:rsid w:val="00B0291D"/>
    <w:rsid w:val="00B03770"/>
    <w:rsid w:val="00B4231D"/>
    <w:rsid w:val="00B44DE4"/>
    <w:rsid w:val="00B54E6B"/>
    <w:rsid w:val="00B55AC9"/>
    <w:rsid w:val="00B56F54"/>
    <w:rsid w:val="00B64529"/>
    <w:rsid w:val="00B66261"/>
    <w:rsid w:val="00B705A0"/>
    <w:rsid w:val="00B70E23"/>
    <w:rsid w:val="00B74998"/>
    <w:rsid w:val="00B827A3"/>
    <w:rsid w:val="00B90F9F"/>
    <w:rsid w:val="00BA4FB0"/>
    <w:rsid w:val="00BA7966"/>
    <w:rsid w:val="00BB61B7"/>
    <w:rsid w:val="00BB7090"/>
    <w:rsid w:val="00BC397B"/>
    <w:rsid w:val="00BC425D"/>
    <w:rsid w:val="00BD04AA"/>
    <w:rsid w:val="00BD1194"/>
    <w:rsid w:val="00BD206E"/>
    <w:rsid w:val="00BD7D4A"/>
    <w:rsid w:val="00BE11F0"/>
    <w:rsid w:val="00BE656D"/>
    <w:rsid w:val="00BE79EE"/>
    <w:rsid w:val="00BF5332"/>
    <w:rsid w:val="00C0117A"/>
    <w:rsid w:val="00C0236D"/>
    <w:rsid w:val="00C05BE8"/>
    <w:rsid w:val="00C11F25"/>
    <w:rsid w:val="00C1441C"/>
    <w:rsid w:val="00C149D3"/>
    <w:rsid w:val="00C153CD"/>
    <w:rsid w:val="00C17CEC"/>
    <w:rsid w:val="00C2031A"/>
    <w:rsid w:val="00C23D35"/>
    <w:rsid w:val="00C259A7"/>
    <w:rsid w:val="00C27C53"/>
    <w:rsid w:val="00C32046"/>
    <w:rsid w:val="00C33A5F"/>
    <w:rsid w:val="00C370B2"/>
    <w:rsid w:val="00C5521A"/>
    <w:rsid w:val="00C57707"/>
    <w:rsid w:val="00C63FB2"/>
    <w:rsid w:val="00C74D5E"/>
    <w:rsid w:val="00C74D6B"/>
    <w:rsid w:val="00C75A41"/>
    <w:rsid w:val="00C8382B"/>
    <w:rsid w:val="00C83C2E"/>
    <w:rsid w:val="00C83D23"/>
    <w:rsid w:val="00C85121"/>
    <w:rsid w:val="00C87215"/>
    <w:rsid w:val="00C94A56"/>
    <w:rsid w:val="00CA0A8E"/>
    <w:rsid w:val="00CA2A1A"/>
    <w:rsid w:val="00CA57A5"/>
    <w:rsid w:val="00CA7ADB"/>
    <w:rsid w:val="00CB51EA"/>
    <w:rsid w:val="00CC1634"/>
    <w:rsid w:val="00CC1E3B"/>
    <w:rsid w:val="00CC49FC"/>
    <w:rsid w:val="00CC776D"/>
    <w:rsid w:val="00CD59E8"/>
    <w:rsid w:val="00CE0608"/>
    <w:rsid w:val="00CE0DA6"/>
    <w:rsid w:val="00CE24DF"/>
    <w:rsid w:val="00CE7569"/>
    <w:rsid w:val="00CF46D3"/>
    <w:rsid w:val="00D0235D"/>
    <w:rsid w:val="00D07CE2"/>
    <w:rsid w:val="00D22D85"/>
    <w:rsid w:val="00D27FF6"/>
    <w:rsid w:val="00D358B6"/>
    <w:rsid w:val="00D359F2"/>
    <w:rsid w:val="00D40BD6"/>
    <w:rsid w:val="00D468A2"/>
    <w:rsid w:val="00D50033"/>
    <w:rsid w:val="00D569F3"/>
    <w:rsid w:val="00D5723E"/>
    <w:rsid w:val="00D6199C"/>
    <w:rsid w:val="00D64241"/>
    <w:rsid w:val="00D725C5"/>
    <w:rsid w:val="00D74863"/>
    <w:rsid w:val="00D8347A"/>
    <w:rsid w:val="00D93409"/>
    <w:rsid w:val="00DB1E48"/>
    <w:rsid w:val="00DB3F25"/>
    <w:rsid w:val="00DC18CF"/>
    <w:rsid w:val="00DC62BB"/>
    <w:rsid w:val="00DD3485"/>
    <w:rsid w:val="00DD4295"/>
    <w:rsid w:val="00DD5734"/>
    <w:rsid w:val="00DE7F6A"/>
    <w:rsid w:val="00DF3933"/>
    <w:rsid w:val="00DF580C"/>
    <w:rsid w:val="00DF72DD"/>
    <w:rsid w:val="00E030D4"/>
    <w:rsid w:val="00E0774E"/>
    <w:rsid w:val="00E15020"/>
    <w:rsid w:val="00E15FDF"/>
    <w:rsid w:val="00E220F3"/>
    <w:rsid w:val="00E33771"/>
    <w:rsid w:val="00E34F82"/>
    <w:rsid w:val="00E45EAC"/>
    <w:rsid w:val="00E50BD3"/>
    <w:rsid w:val="00E51C47"/>
    <w:rsid w:val="00E53F71"/>
    <w:rsid w:val="00E5453D"/>
    <w:rsid w:val="00E56A55"/>
    <w:rsid w:val="00E604FC"/>
    <w:rsid w:val="00E67441"/>
    <w:rsid w:val="00E71483"/>
    <w:rsid w:val="00E720D3"/>
    <w:rsid w:val="00E8156A"/>
    <w:rsid w:val="00E82B59"/>
    <w:rsid w:val="00E85A37"/>
    <w:rsid w:val="00E8622D"/>
    <w:rsid w:val="00E95835"/>
    <w:rsid w:val="00E96976"/>
    <w:rsid w:val="00EA0DE9"/>
    <w:rsid w:val="00EB3432"/>
    <w:rsid w:val="00EB4CAB"/>
    <w:rsid w:val="00EB7D44"/>
    <w:rsid w:val="00EB7DED"/>
    <w:rsid w:val="00EC2811"/>
    <w:rsid w:val="00EC2893"/>
    <w:rsid w:val="00EC52AA"/>
    <w:rsid w:val="00ED1E4F"/>
    <w:rsid w:val="00EF0B08"/>
    <w:rsid w:val="00EF13D4"/>
    <w:rsid w:val="00EF2A41"/>
    <w:rsid w:val="00F00ACE"/>
    <w:rsid w:val="00F139C4"/>
    <w:rsid w:val="00F14DB8"/>
    <w:rsid w:val="00F17437"/>
    <w:rsid w:val="00F22DCF"/>
    <w:rsid w:val="00F257D8"/>
    <w:rsid w:val="00F25E24"/>
    <w:rsid w:val="00F264E7"/>
    <w:rsid w:val="00F3141C"/>
    <w:rsid w:val="00F40D4D"/>
    <w:rsid w:val="00F532AB"/>
    <w:rsid w:val="00F678BF"/>
    <w:rsid w:val="00F730C7"/>
    <w:rsid w:val="00F76790"/>
    <w:rsid w:val="00F8117A"/>
    <w:rsid w:val="00F82420"/>
    <w:rsid w:val="00F865D1"/>
    <w:rsid w:val="00F90356"/>
    <w:rsid w:val="00F91E57"/>
    <w:rsid w:val="00FA0003"/>
    <w:rsid w:val="00FA14F4"/>
    <w:rsid w:val="00FA18CD"/>
    <w:rsid w:val="00FA18D4"/>
    <w:rsid w:val="00FA39A9"/>
    <w:rsid w:val="00FA58B4"/>
    <w:rsid w:val="00FC1DEA"/>
    <w:rsid w:val="00FC7C52"/>
    <w:rsid w:val="00FD0ABE"/>
    <w:rsid w:val="00FD2CCA"/>
    <w:rsid w:val="00FE02C6"/>
    <w:rsid w:val="00FE3C0E"/>
    <w:rsid w:val="00FE7CAE"/>
    <w:rsid w:val="00FE7E87"/>
    <w:rsid w:val="00FF35C6"/>
    <w:rsid w:val="00FF4F87"/>
    <w:rsid w:val="00FF713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059DC"/>
  <w14:defaultImageDpi w14:val="32767"/>
  <w15:chartTrackingRefBased/>
  <w15:docId w15:val="{DE51E477-3C13-7E42-B452-EB0533FEB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4"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8"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5"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4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A0DE9"/>
    <w:pPr>
      <w:spacing w:after="240" w:line="300" w:lineRule="auto"/>
    </w:pPr>
    <w:rPr>
      <w:rFonts w:cs="Times New Roman (Body CS)"/>
      <w:sz w:val="20"/>
    </w:rPr>
  </w:style>
  <w:style w:type="paragraph" w:styleId="Heading1">
    <w:name w:val="heading 1"/>
    <w:basedOn w:val="Normal"/>
    <w:next w:val="Normal"/>
    <w:link w:val="Heading1Char"/>
    <w:uiPriority w:val="3"/>
    <w:qFormat/>
    <w:rsid w:val="00E0774E"/>
    <w:pPr>
      <w:keepNext/>
      <w:keepLines/>
      <w:spacing w:before="240"/>
      <w:jc w:val="center"/>
      <w:outlineLvl w:val="0"/>
    </w:pPr>
    <w:rPr>
      <w:rFonts w:asciiTheme="majorHAnsi" w:eastAsiaTheme="majorEastAsia" w:hAnsiTheme="majorHAnsi" w:cstheme="majorBidi"/>
      <w:color w:val="0074A6" w:themeColor="accent1" w:themeShade="BF"/>
      <w:sz w:val="32"/>
      <w:szCs w:val="32"/>
    </w:rPr>
  </w:style>
  <w:style w:type="paragraph" w:styleId="Heading2">
    <w:name w:val="heading 2"/>
    <w:next w:val="Normal"/>
    <w:link w:val="Heading2Char"/>
    <w:uiPriority w:val="4"/>
    <w:qFormat/>
    <w:rsid w:val="00760569"/>
    <w:pPr>
      <w:pBdr>
        <w:bottom w:val="single" w:sz="8" w:space="1" w:color="A6A6A6"/>
      </w:pBdr>
      <w:snapToGrid w:val="0"/>
      <w:spacing w:before="480" w:after="120" w:line="300" w:lineRule="auto"/>
      <w:outlineLvl w:val="1"/>
    </w:pPr>
    <w:rPr>
      <w:rFonts w:ascii="Arial" w:eastAsia="Century Gothic" w:hAnsi="Arial" w:cs="Arial (Body)"/>
      <w:b/>
      <w:caps/>
      <w:color w:val="009CDE" w:themeColor="accent1"/>
      <w:sz w:val="20"/>
      <w:szCs w:val="20"/>
      <w:lang w:eastAsia="zh-TW"/>
    </w:rPr>
  </w:style>
  <w:style w:type="paragraph" w:styleId="Heading3">
    <w:name w:val="heading 3"/>
    <w:basedOn w:val="Normal"/>
    <w:next w:val="Normal"/>
    <w:link w:val="Heading3Char"/>
    <w:uiPriority w:val="1"/>
    <w:qFormat/>
    <w:rsid w:val="008A2B52"/>
    <w:pPr>
      <w:snapToGrid w:val="0"/>
      <w:spacing w:before="240"/>
      <w:outlineLvl w:val="2"/>
    </w:pPr>
    <w:rPr>
      <w:rFonts w:ascii="Arial" w:eastAsiaTheme="majorEastAsia" w:hAnsi="Arial" w:cstheme="majorBidi"/>
      <w:caps/>
      <w:color w:val="707372"/>
      <w:szCs w:val="20"/>
      <w:lang w:eastAsia="zh-TW"/>
    </w:rPr>
  </w:style>
  <w:style w:type="paragraph" w:styleId="Heading4">
    <w:name w:val="heading 4"/>
    <w:basedOn w:val="Normal"/>
    <w:next w:val="Normal"/>
    <w:link w:val="Heading4Char"/>
    <w:uiPriority w:val="9"/>
    <w:unhideWhenUsed/>
    <w:qFormat/>
    <w:rsid w:val="004F2B48"/>
    <w:pPr>
      <w:keepNext/>
      <w:keepLines/>
      <w:outlineLvl w:val="3"/>
    </w:pPr>
    <w:rPr>
      <w:rFonts w:asciiTheme="majorHAnsi" w:eastAsiaTheme="majorEastAsia" w:hAnsiTheme="majorHAnsi" w:cstheme="majorBidi"/>
      <w:i/>
      <w:iCs/>
      <w:color w:val="0074A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0371"/>
    <w:pPr>
      <w:tabs>
        <w:tab w:val="right" w:pos="9360"/>
      </w:tabs>
    </w:pPr>
    <w:rPr>
      <w:color w:val="7F7F7F" w:themeColor="background1" w:themeShade="80"/>
      <w:szCs w:val="20"/>
    </w:rPr>
  </w:style>
  <w:style w:type="character" w:customStyle="1" w:styleId="HeaderChar">
    <w:name w:val="Header Char"/>
    <w:basedOn w:val="DefaultParagraphFont"/>
    <w:link w:val="Header"/>
    <w:uiPriority w:val="99"/>
    <w:rsid w:val="00820371"/>
    <w:rPr>
      <w:color w:val="7F7F7F" w:themeColor="background1" w:themeShade="80"/>
      <w:sz w:val="20"/>
      <w:szCs w:val="20"/>
    </w:rPr>
  </w:style>
  <w:style w:type="paragraph" w:styleId="Footer">
    <w:name w:val="footer"/>
    <w:basedOn w:val="CDFooters"/>
    <w:link w:val="FooterChar"/>
    <w:uiPriority w:val="99"/>
    <w:unhideWhenUsed/>
    <w:rsid w:val="00820371"/>
    <w:rPr>
      <w:color w:val="004C97" w:themeColor="text2"/>
    </w:rPr>
  </w:style>
  <w:style w:type="character" w:customStyle="1" w:styleId="FooterChar">
    <w:name w:val="Footer Char"/>
    <w:basedOn w:val="DefaultParagraphFont"/>
    <w:link w:val="Footer"/>
    <w:uiPriority w:val="99"/>
    <w:rsid w:val="00820371"/>
    <w:rPr>
      <w:rFonts w:cs="Times New Roman"/>
      <w:color w:val="004C97" w:themeColor="text2"/>
      <w:sz w:val="20"/>
    </w:rPr>
  </w:style>
  <w:style w:type="paragraph" w:customStyle="1" w:styleId="CVR-GuideTo">
    <w:name w:val="CVR-GuideTo"/>
    <w:next w:val="CVR-List"/>
    <w:qFormat/>
    <w:rsid w:val="00820714"/>
    <w:pPr>
      <w:spacing w:before="180" w:after="120"/>
    </w:pPr>
    <w:rPr>
      <w:rFonts w:ascii="Arial" w:hAnsi="Arial" w:cs="Times New Roman (Body CS)"/>
      <w:color w:val="FEFEFE" w:themeColor="background1"/>
      <w:spacing w:val="-3"/>
      <w:sz w:val="32"/>
      <w:szCs w:val="34"/>
    </w:rPr>
  </w:style>
  <w:style w:type="paragraph" w:customStyle="1" w:styleId="CVR-List">
    <w:name w:val="CVR-List"/>
    <w:next w:val="CVR-Department"/>
    <w:qFormat/>
    <w:rsid w:val="00820714"/>
    <w:pPr>
      <w:spacing w:after="120"/>
    </w:pPr>
    <w:rPr>
      <w:rFonts w:cs="Times New Roman (Body CS)"/>
      <w:color w:val="FEFEFE" w:themeColor="background1"/>
      <w:szCs w:val="26"/>
    </w:rPr>
  </w:style>
  <w:style w:type="paragraph" w:customStyle="1" w:styleId="CVR-Department">
    <w:name w:val="CVR-Department"/>
    <w:basedOn w:val="7Departments"/>
    <w:qFormat/>
    <w:rsid w:val="00820714"/>
    <w:pPr>
      <w:spacing w:before="0" w:after="120" w:line="240" w:lineRule="auto"/>
    </w:pPr>
    <w:rPr>
      <w:sz w:val="32"/>
      <w:szCs w:val="20"/>
    </w:rPr>
  </w:style>
  <w:style w:type="paragraph" w:customStyle="1" w:styleId="CVR-Preparer">
    <w:name w:val="CVR-Preparer"/>
    <w:basedOn w:val="CVR-Department"/>
    <w:qFormat/>
    <w:rsid w:val="00820714"/>
    <w:pPr>
      <w:spacing w:before="480" w:after="0"/>
    </w:pPr>
    <w:rPr>
      <w:rFonts w:ascii="Arial" w:hAnsi="Arial" w:cs="Arial"/>
      <w:b w:val="0"/>
      <w:bCs w:val="0"/>
      <w:spacing w:val="6"/>
      <w:sz w:val="13"/>
      <w:szCs w:val="13"/>
    </w:rPr>
  </w:style>
  <w:style w:type="table" w:styleId="TableGrid">
    <w:name w:val="Table Grid"/>
    <w:basedOn w:val="TableNormal"/>
    <w:uiPriority w:val="39"/>
    <w:rsid w:val="00183E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D4FAB"/>
    <w:rPr>
      <w:i/>
      <w:iCs/>
    </w:rPr>
  </w:style>
  <w:style w:type="paragraph" w:customStyle="1" w:styleId="Disclaimers">
    <w:name w:val="Disclaimers"/>
    <w:qFormat/>
    <w:rsid w:val="009000BF"/>
    <w:pPr>
      <w:spacing w:line="264" w:lineRule="auto"/>
    </w:pPr>
    <w:rPr>
      <w:rFonts w:ascii="Arial" w:hAnsi="Arial"/>
      <w:i/>
      <w:color w:val="000000" w:themeColor="text1"/>
      <w:sz w:val="20"/>
    </w:rPr>
  </w:style>
  <w:style w:type="paragraph" w:customStyle="1" w:styleId="CVR-TechAsstHbook">
    <w:name w:val="CVR-TechAsstHbook"/>
    <w:qFormat/>
    <w:rsid w:val="00820714"/>
    <w:pPr>
      <w:spacing w:line="204" w:lineRule="auto"/>
    </w:pPr>
    <w:rPr>
      <w:rFonts w:ascii="Arial Black" w:hAnsi="Arial Black" w:cs="Times New Roman (Body CS)"/>
      <w:b/>
      <w:caps/>
      <w:color w:val="FEFEFE" w:themeColor="background1"/>
      <w:sz w:val="54"/>
      <w:szCs w:val="54"/>
    </w:rPr>
  </w:style>
  <w:style w:type="character" w:styleId="Hyperlink">
    <w:name w:val="Hyperlink"/>
    <w:basedOn w:val="DefaultParagraphFont"/>
    <w:uiPriority w:val="99"/>
    <w:unhideWhenUsed/>
    <w:rsid w:val="009000BF"/>
    <w:rPr>
      <w:color w:val="004C97"/>
      <w:u w:val="single"/>
    </w:rPr>
  </w:style>
  <w:style w:type="paragraph" w:styleId="BalloonText">
    <w:name w:val="Balloon Text"/>
    <w:basedOn w:val="Normal"/>
    <w:link w:val="BalloonTextChar"/>
    <w:uiPriority w:val="99"/>
    <w:semiHidden/>
    <w:unhideWhenUsed/>
    <w:rsid w:val="00FA18D4"/>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18D4"/>
    <w:rPr>
      <w:rFonts w:ascii="Times New Roman" w:hAnsi="Times New Roman" w:cs="Times New Roman"/>
      <w:sz w:val="18"/>
      <w:szCs w:val="18"/>
    </w:rPr>
  </w:style>
  <w:style w:type="paragraph" w:customStyle="1" w:styleId="0OfficialUse">
    <w:name w:val="0. Official Use"/>
    <w:qFormat/>
    <w:rsid w:val="002118BE"/>
    <w:pPr>
      <w:jc w:val="center"/>
    </w:pPr>
    <w:rPr>
      <w:rFonts w:ascii="Arial" w:hAnsi="Arial" w:cs="Times New Roman (Body CS)"/>
      <w:b/>
      <w:caps/>
      <w:color w:val="004C97" w:themeColor="text2"/>
      <w:sz w:val="22"/>
    </w:rPr>
  </w:style>
  <w:style w:type="paragraph" w:styleId="Revision">
    <w:name w:val="Revision"/>
    <w:hidden/>
    <w:uiPriority w:val="99"/>
    <w:semiHidden/>
    <w:rsid w:val="00CB51EA"/>
  </w:style>
  <w:style w:type="character" w:styleId="CommentReference">
    <w:name w:val="annotation reference"/>
    <w:basedOn w:val="DefaultParagraphFont"/>
    <w:uiPriority w:val="99"/>
    <w:semiHidden/>
    <w:unhideWhenUsed/>
    <w:rsid w:val="00CB51EA"/>
    <w:rPr>
      <w:sz w:val="16"/>
      <w:szCs w:val="16"/>
    </w:rPr>
  </w:style>
  <w:style w:type="paragraph" w:styleId="CommentText">
    <w:name w:val="annotation text"/>
    <w:basedOn w:val="Normal"/>
    <w:link w:val="CommentTextChar"/>
    <w:uiPriority w:val="99"/>
    <w:semiHidden/>
    <w:unhideWhenUsed/>
    <w:rsid w:val="00CB51EA"/>
    <w:rPr>
      <w:szCs w:val="20"/>
    </w:rPr>
  </w:style>
  <w:style w:type="character" w:customStyle="1" w:styleId="CommentTextChar">
    <w:name w:val="Comment Text Char"/>
    <w:basedOn w:val="DefaultParagraphFont"/>
    <w:link w:val="CommentText"/>
    <w:uiPriority w:val="99"/>
    <w:semiHidden/>
    <w:rsid w:val="00CB51EA"/>
    <w:rPr>
      <w:sz w:val="20"/>
      <w:szCs w:val="20"/>
    </w:rPr>
  </w:style>
  <w:style w:type="paragraph" w:styleId="CommentSubject">
    <w:name w:val="annotation subject"/>
    <w:basedOn w:val="CommentText"/>
    <w:next w:val="CommentText"/>
    <w:link w:val="CommentSubjectChar"/>
    <w:uiPriority w:val="99"/>
    <w:semiHidden/>
    <w:unhideWhenUsed/>
    <w:rsid w:val="00CB51EA"/>
    <w:rPr>
      <w:b/>
      <w:bCs/>
    </w:rPr>
  </w:style>
  <w:style w:type="character" w:customStyle="1" w:styleId="CommentSubjectChar">
    <w:name w:val="Comment Subject Char"/>
    <w:basedOn w:val="CommentTextChar"/>
    <w:link w:val="CommentSubject"/>
    <w:uiPriority w:val="99"/>
    <w:semiHidden/>
    <w:rsid w:val="00CB51EA"/>
    <w:rPr>
      <w:b/>
      <w:bCs/>
      <w:sz w:val="20"/>
      <w:szCs w:val="20"/>
    </w:rPr>
  </w:style>
  <w:style w:type="paragraph" w:customStyle="1" w:styleId="6Author-DeptHeader">
    <w:name w:val="6. Author-Dept Header"/>
    <w:basedOn w:val="Normal"/>
    <w:next w:val="7Departments"/>
    <w:qFormat/>
    <w:rsid w:val="00820714"/>
    <w:pPr>
      <w:spacing w:after="120" w:line="180" w:lineRule="auto"/>
    </w:pPr>
    <w:rPr>
      <w:rFonts w:ascii="Arial Black" w:hAnsi="Arial Black"/>
      <w:b/>
      <w:color w:val="FEFEFE" w:themeColor="background1"/>
      <w:sz w:val="22"/>
      <w:szCs w:val="48"/>
    </w:rPr>
  </w:style>
  <w:style w:type="paragraph" w:customStyle="1" w:styleId="7Departments">
    <w:name w:val="7. Departments"/>
    <w:basedOn w:val="CVR-GuideTo"/>
    <w:qFormat/>
    <w:rsid w:val="00C74D6B"/>
    <w:pPr>
      <w:spacing w:after="0" w:line="264" w:lineRule="auto"/>
    </w:pPr>
    <w:rPr>
      <w:rFonts w:ascii="Arial Black" w:hAnsi="Arial Black"/>
      <w:b/>
      <w:bCs/>
      <w:sz w:val="40"/>
      <w:szCs w:val="24"/>
    </w:rPr>
  </w:style>
  <w:style w:type="paragraph" w:customStyle="1" w:styleId="TOC-ContentsHeading">
    <w:name w:val="TOC-Contents Heading"/>
    <w:basedOn w:val="Handbook-Heading1"/>
    <w:rsid w:val="004F562F"/>
    <w:rPr>
      <w:szCs w:val="26"/>
    </w:rPr>
  </w:style>
  <w:style w:type="character" w:styleId="FootnoteReference">
    <w:name w:val="footnote reference"/>
    <w:aliases w:val="ftref,Footnote Reference Number,Footnote Reference_LVL6,Footnote Reference_LVL61,Footnote Reference_LVL62,Footnote Reference_LVL63,Footnote Reference_LVL64,fr,Rabbani Footnote,Ref,de nota al pie,16 Point,Superscript 6 Point,BVI fnr"/>
    <w:basedOn w:val="DefaultParagraphFont"/>
    <w:uiPriority w:val="8"/>
    <w:rsid w:val="00893514"/>
    <w:rPr>
      <w:sz w:val="20"/>
      <w:vertAlign w:val="superscript"/>
    </w:rPr>
  </w:style>
  <w:style w:type="paragraph" w:styleId="FootnoteText">
    <w:name w:val="footnote text"/>
    <w:aliases w:val="fn,single space,FOOTNOTES,ft,Texto nota pie Car,ft Car,ft Car Car,Texto nota pie2,ft1,ft Car Car Car1,Texto nota pie Car2,ft Car Car2,ft Car Car Car,ADB,Footnote,ALTS FOOTNOTE,Fodnotetekst Tegn,Fußnote,Footnote Text Char1,footnote text"/>
    <w:basedOn w:val="Normal"/>
    <w:link w:val="FootnoteTextChar"/>
    <w:uiPriority w:val="99"/>
    <w:qFormat/>
    <w:rsid w:val="00C5521A"/>
    <w:pPr>
      <w:spacing w:after="120" w:line="252" w:lineRule="auto"/>
    </w:pPr>
    <w:rPr>
      <w:rFonts w:cs="Times New Roman"/>
      <w:sz w:val="18"/>
      <w:szCs w:val="18"/>
    </w:rPr>
  </w:style>
  <w:style w:type="character" w:customStyle="1" w:styleId="FootnoteTextChar">
    <w:name w:val="Footnote Text Char"/>
    <w:aliases w:val="fn Char,single space Char,FOOTNOTES Char,ft Char,Texto nota pie Car Char,ft Car Char,ft Car Car Char,Texto nota pie2 Char,ft1 Char,ft Car Car Car1 Char,Texto nota pie Car2 Char,ft Car Car2 Char,ft Car Car Car Char,ADB Char"/>
    <w:basedOn w:val="DefaultParagraphFont"/>
    <w:link w:val="FootnoteText"/>
    <w:uiPriority w:val="99"/>
    <w:rsid w:val="00C5521A"/>
    <w:rPr>
      <w:rFonts w:cs="Times New Roman"/>
      <w:sz w:val="18"/>
      <w:szCs w:val="18"/>
    </w:rPr>
  </w:style>
  <w:style w:type="character" w:styleId="PageNumber">
    <w:name w:val="page number"/>
    <w:basedOn w:val="DefaultParagraphFont"/>
    <w:uiPriority w:val="99"/>
    <w:rsid w:val="0028654F"/>
    <w:rPr>
      <w:color w:val="7F7F7F" w:themeColor="background1" w:themeShade="80"/>
    </w:rPr>
  </w:style>
  <w:style w:type="paragraph" w:styleId="TOC1">
    <w:name w:val="toc 1"/>
    <w:basedOn w:val="Normal"/>
    <w:next w:val="Normal"/>
    <w:autoRedefine/>
    <w:uiPriority w:val="39"/>
    <w:rsid w:val="004B13D5"/>
    <w:pPr>
      <w:tabs>
        <w:tab w:val="right" w:leader="dot" w:pos="9000"/>
      </w:tabs>
      <w:spacing w:before="240" w:after="0" w:line="240" w:lineRule="auto"/>
    </w:pPr>
    <w:rPr>
      <w:rFonts w:ascii="Segoe UI" w:hAnsi="Segoe UI" w:cs="Segoe UI"/>
      <w:b/>
      <w:bCs/>
      <w:caps/>
      <w:noProof/>
      <w:color w:val="4B82AD"/>
      <w:sz w:val="21"/>
      <w:szCs w:val="22"/>
      <w:lang w:eastAsia="zh-TW"/>
    </w:rPr>
  </w:style>
  <w:style w:type="paragraph" w:styleId="TOC2">
    <w:name w:val="toc 2"/>
    <w:basedOn w:val="Normal"/>
    <w:next w:val="Normal"/>
    <w:autoRedefine/>
    <w:uiPriority w:val="39"/>
    <w:rsid w:val="004B13D5"/>
    <w:pPr>
      <w:tabs>
        <w:tab w:val="right" w:leader="dot" w:pos="9000"/>
      </w:tabs>
      <w:spacing w:after="0" w:line="240" w:lineRule="auto"/>
      <w:ind w:left="720"/>
    </w:pPr>
    <w:rPr>
      <w:rFonts w:ascii="Segoe UI" w:hAnsi="Segoe UI" w:cs="Segoe UI"/>
      <w:bCs/>
      <w:noProof/>
      <w:color w:val="4B82AD"/>
      <w:sz w:val="21"/>
      <w:szCs w:val="22"/>
      <w:lang w:eastAsia="zh-TW"/>
    </w:rPr>
  </w:style>
  <w:style w:type="paragraph" w:customStyle="1" w:styleId="Handbook-Paragraphs">
    <w:name w:val="Handbook-Paragraphs"/>
    <w:rsid w:val="00893514"/>
    <w:pPr>
      <w:spacing w:after="180" w:line="288" w:lineRule="auto"/>
    </w:pPr>
    <w:rPr>
      <w:rFonts w:cstheme="minorHAnsi"/>
      <w:sz w:val="20"/>
      <w:szCs w:val="20"/>
    </w:rPr>
  </w:style>
  <w:style w:type="character" w:styleId="IntenseEmphasis">
    <w:name w:val="Intense Emphasis"/>
    <w:basedOn w:val="Emphasis"/>
    <w:uiPriority w:val="29"/>
    <w:rsid w:val="00893514"/>
    <w:rPr>
      <w:i/>
      <w:iCs/>
      <w:color w:val="7F7F7F" w:themeColor="background1" w:themeShade="80"/>
    </w:rPr>
  </w:style>
  <w:style w:type="paragraph" w:customStyle="1" w:styleId="CDHighlighted">
    <w:name w:val="CD Highlighted"/>
    <w:basedOn w:val="Handbook-Paragraphs"/>
    <w:qFormat/>
    <w:rsid w:val="00893514"/>
    <w:pPr>
      <w:pBdr>
        <w:top w:val="single" w:sz="8" w:space="10" w:color="F2F2F1"/>
        <w:left w:val="single" w:sz="8" w:space="10" w:color="F2F2F1"/>
        <w:bottom w:val="single" w:sz="8" w:space="6" w:color="F2F2F1"/>
        <w:right w:val="single" w:sz="8" w:space="10" w:color="F2F2F1"/>
      </w:pBdr>
      <w:shd w:val="clear" w:color="auto" w:fill="F2F2F1"/>
      <w:snapToGrid w:val="0"/>
      <w:spacing w:before="160" w:line="300" w:lineRule="auto"/>
      <w:ind w:left="200" w:right="200"/>
    </w:pPr>
    <w:rPr>
      <w:rFonts w:ascii="Arial" w:eastAsia="Century Gothic" w:hAnsi="Arial" w:cs="Arial"/>
      <w:color w:val="000000" w:themeColor="text1"/>
      <w:szCs w:val="22"/>
    </w:rPr>
  </w:style>
  <w:style w:type="paragraph" w:customStyle="1" w:styleId="Handbook-Heading1">
    <w:name w:val="Handbook-Heading 1"/>
    <w:next w:val="Handbook-Paragraphs"/>
    <w:rsid w:val="00CA57A5"/>
    <w:pPr>
      <w:keepNext/>
      <w:keepLines/>
      <w:pageBreakBefore/>
      <w:spacing w:after="480" w:line="252" w:lineRule="auto"/>
    </w:pPr>
    <w:rPr>
      <w:rFonts w:cstheme="minorHAnsi"/>
      <w:b/>
      <w:iCs/>
      <w:color w:val="004C97" w:themeColor="text2"/>
      <w:sz w:val="44"/>
      <w:szCs w:val="32"/>
    </w:rPr>
  </w:style>
  <w:style w:type="paragraph" w:customStyle="1" w:styleId="CDHeading2">
    <w:name w:val="CD Heading 2"/>
    <w:rsid w:val="00096608"/>
    <w:pPr>
      <w:keepNext/>
      <w:keepLines/>
      <w:spacing w:before="480" w:after="60" w:line="252" w:lineRule="auto"/>
    </w:pPr>
    <w:rPr>
      <w:rFonts w:cstheme="minorHAnsi"/>
      <w:b/>
      <w:bCs/>
      <w:color w:val="004C97" w:themeColor="text2"/>
      <w:sz w:val="28"/>
      <w:szCs w:val="21"/>
    </w:rPr>
  </w:style>
  <w:style w:type="paragraph" w:customStyle="1" w:styleId="CDList-Bullets">
    <w:name w:val="CD List-Bullets"/>
    <w:basedOn w:val="Handbook-Paragraphs"/>
    <w:rsid w:val="00893514"/>
    <w:pPr>
      <w:numPr>
        <w:numId w:val="2"/>
      </w:numPr>
      <w:spacing w:before="180"/>
      <w:ind w:left="270" w:hanging="270"/>
      <w:contextualSpacing/>
    </w:pPr>
  </w:style>
  <w:style w:type="character" w:customStyle="1" w:styleId="CDBoldIntroText">
    <w:name w:val="CD Bold Intro Text"/>
    <w:basedOn w:val="DefaultParagraphFont"/>
    <w:uiPriority w:val="1"/>
    <w:rsid w:val="009D00DE"/>
    <w:rPr>
      <w:b/>
      <w:bCs/>
      <w:color w:val="004C97" w:themeColor="text2"/>
    </w:rPr>
  </w:style>
  <w:style w:type="paragraph" w:customStyle="1" w:styleId="CDTableTitles">
    <w:name w:val="CD Table Titles"/>
    <w:basedOn w:val="Handbook-Paragraphs"/>
    <w:next w:val="Handbook-Paragraphs"/>
    <w:rsid w:val="00893514"/>
    <w:pPr>
      <w:numPr>
        <w:numId w:val="3"/>
      </w:numPr>
      <w:tabs>
        <w:tab w:val="left" w:pos="900"/>
        <w:tab w:val="left" w:pos="990"/>
        <w:tab w:val="left" w:pos="1080"/>
        <w:tab w:val="left" w:pos="1170"/>
      </w:tabs>
      <w:spacing w:before="360" w:after="80" w:line="264" w:lineRule="auto"/>
    </w:pPr>
  </w:style>
  <w:style w:type="paragraph" w:customStyle="1" w:styleId="CDFooters">
    <w:name w:val="CD Footers"/>
    <w:rsid w:val="00893514"/>
    <w:pPr>
      <w:tabs>
        <w:tab w:val="right" w:pos="9360"/>
      </w:tabs>
      <w:spacing w:line="264" w:lineRule="auto"/>
    </w:pPr>
    <w:rPr>
      <w:rFonts w:cs="Times New Roman"/>
      <w:sz w:val="20"/>
    </w:rPr>
  </w:style>
  <w:style w:type="table" w:customStyle="1" w:styleId="CDDefault">
    <w:name w:val="CD Default"/>
    <w:basedOn w:val="ListTable4-Accent1"/>
    <w:uiPriority w:val="99"/>
    <w:rsid w:val="00893514"/>
    <w:rPr>
      <w:rFonts w:cs="Times New Roman"/>
      <w:sz w:val="20"/>
      <w:szCs w:val="20"/>
      <w:lang w:eastAsia="zh-TW"/>
    </w:rPr>
    <w:tblPr>
      <w:tblCellMar>
        <w:top w:w="72" w:type="dxa"/>
        <w:left w:w="58" w:type="dxa"/>
        <w:bottom w:w="72" w:type="dxa"/>
        <w:right w:w="58" w:type="dxa"/>
      </w:tblCellMar>
    </w:tblPr>
    <w:tblStylePr w:type="firstRow">
      <w:rPr>
        <w:b/>
        <w:bCs/>
        <w:color w:val="FEFEFE" w:themeColor="background1"/>
      </w:rPr>
      <w:tblPr/>
      <w:tcPr>
        <w:tcBorders>
          <w:top w:val="single" w:sz="4" w:space="0" w:color="009CDE" w:themeColor="accent1"/>
          <w:left w:val="single" w:sz="4" w:space="0" w:color="009CDE" w:themeColor="accent1"/>
          <w:bottom w:val="single" w:sz="4" w:space="0" w:color="009CDE" w:themeColor="accent1"/>
          <w:right w:val="single" w:sz="4" w:space="0" w:color="009CDE" w:themeColor="accent1"/>
          <w:insideH w:val="nil"/>
        </w:tcBorders>
        <w:shd w:val="clear" w:color="auto" w:fill="009CDE" w:themeFill="accent1"/>
      </w:tcPr>
    </w:tblStylePr>
    <w:tblStylePr w:type="lastRow">
      <w:rPr>
        <w:b/>
        <w:bCs/>
      </w:rPr>
      <w:tblPr/>
      <w:tcPr>
        <w:tcBorders>
          <w:top w:val="double" w:sz="4" w:space="0" w:color="52CBFF" w:themeColor="accent1" w:themeTint="99"/>
        </w:tcBorders>
      </w:tcPr>
    </w:tblStylePr>
    <w:tblStylePr w:type="firstCol">
      <w:rPr>
        <w:b/>
        <w:bCs/>
        <w:color w:val="0074A6" w:themeColor="accent1" w:themeShade="BF"/>
      </w:rPr>
    </w:tblStylePr>
    <w:tblStylePr w:type="lastCol">
      <w:rPr>
        <w:b/>
        <w:bCs/>
      </w:rPr>
    </w:tblStylePr>
    <w:tblStylePr w:type="band1Vert">
      <w:tblPr/>
      <w:tcPr>
        <w:shd w:val="clear" w:color="auto" w:fill="C5EDFF" w:themeFill="accent1" w:themeFillTint="33"/>
      </w:tcPr>
    </w:tblStylePr>
    <w:tblStylePr w:type="band1Horz">
      <w:tblPr/>
      <w:tcPr>
        <w:shd w:val="clear" w:color="auto" w:fill="E6F7FF"/>
      </w:tcPr>
    </w:tblStylePr>
  </w:style>
  <w:style w:type="table" w:styleId="ListTable4-Accent1">
    <w:name w:val="List Table 4 Accent 1"/>
    <w:basedOn w:val="TableNormal"/>
    <w:uiPriority w:val="49"/>
    <w:rsid w:val="00893514"/>
    <w:tblPr>
      <w:tblStyleRowBandSize w:val="1"/>
      <w:tblStyleColBandSize w:val="1"/>
      <w:tblBorders>
        <w:top w:val="single" w:sz="4" w:space="0" w:color="52CBFF" w:themeColor="accent1" w:themeTint="99"/>
        <w:left w:val="single" w:sz="4" w:space="0" w:color="52CBFF" w:themeColor="accent1" w:themeTint="99"/>
        <w:bottom w:val="single" w:sz="4" w:space="0" w:color="52CBFF" w:themeColor="accent1" w:themeTint="99"/>
        <w:right w:val="single" w:sz="4" w:space="0" w:color="52CBFF" w:themeColor="accent1" w:themeTint="99"/>
        <w:insideH w:val="single" w:sz="4" w:space="0" w:color="52CBFF" w:themeColor="accent1" w:themeTint="99"/>
      </w:tblBorders>
    </w:tblPr>
    <w:tblStylePr w:type="firstRow">
      <w:rPr>
        <w:b/>
        <w:bCs/>
        <w:color w:val="FEFEFE" w:themeColor="background1"/>
      </w:rPr>
      <w:tblPr/>
      <w:tcPr>
        <w:tcBorders>
          <w:top w:val="single" w:sz="4" w:space="0" w:color="009CDE" w:themeColor="accent1"/>
          <w:left w:val="single" w:sz="4" w:space="0" w:color="009CDE" w:themeColor="accent1"/>
          <w:bottom w:val="single" w:sz="4" w:space="0" w:color="009CDE" w:themeColor="accent1"/>
          <w:right w:val="single" w:sz="4" w:space="0" w:color="009CDE" w:themeColor="accent1"/>
          <w:insideH w:val="nil"/>
        </w:tcBorders>
        <w:shd w:val="clear" w:color="auto" w:fill="009CDE" w:themeFill="accent1"/>
      </w:tcPr>
    </w:tblStylePr>
    <w:tblStylePr w:type="lastRow">
      <w:rPr>
        <w:b/>
        <w:bCs/>
      </w:rPr>
      <w:tblPr/>
      <w:tcPr>
        <w:tcBorders>
          <w:top w:val="double" w:sz="4" w:space="0" w:color="52CBFF" w:themeColor="accent1" w:themeTint="99"/>
        </w:tcBorders>
      </w:tcPr>
    </w:tblStylePr>
    <w:tblStylePr w:type="firstCol">
      <w:rPr>
        <w:b/>
        <w:bCs/>
      </w:rPr>
    </w:tblStylePr>
    <w:tblStylePr w:type="lastCol">
      <w:rPr>
        <w:b/>
        <w:bCs/>
      </w:rPr>
    </w:tblStylePr>
    <w:tblStylePr w:type="band1Vert">
      <w:tblPr/>
      <w:tcPr>
        <w:shd w:val="clear" w:color="auto" w:fill="C5EDFF" w:themeFill="accent1" w:themeFillTint="33"/>
      </w:tcPr>
    </w:tblStylePr>
    <w:tblStylePr w:type="band1Horz">
      <w:tblPr/>
      <w:tcPr>
        <w:shd w:val="clear" w:color="auto" w:fill="C5EDFF" w:themeFill="accent1" w:themeFillTint="33"/>
      </w:tcPr>
    </w:tblStylePr>
  </w:style>
  <w:style w:type="paragraph" w:styleId="ListParagraph">
    <w:name w:val="List Paragraph"/>
    <w:basedOn w:val="Normal"/>
    <w:uiPriority w:val="42"/>
    <w:qFormat/>
    <w:rsid w:val="0073143F"/>
    <w:pPr>
      <w:spacing w:line="264" w:lineRule="auto"/>
      <w:ind w:left="720"/>
      <w:contextualSpacing/>
    </w:pPr>
    <w:rPr>
      <w:rFonts w:ascii="Times New Roman" w:hAnsi="Times New Roman" w:cs="Times New Roman"/>
    </w:rPr>
  </w:style>
  <w:style w:type="character" w:customStyle="1" w:styleId="Heading3Char">
    <w:name w:val="Heading 3 Char"/>
    <w:basedOn w:val="DefaultParagraphFont"/>
    <w:link w:val="Heading3"/>
    <w:uiPriority w:val="1"/>
    <w:rsid w:val="008A2B52"/>
    <w:rPr>
      <w:rFonts w:ascii="Arial" w:eastAsiaTheme="majorEastAsia" w:hAnsi="Arial" w:cstheme="majorBidi"/>
      <w:caps/>
      <w:color w:val="707372"/>
      <w:sz w:val="20"/>
      <w:szCs w:val="20"/>
      <w:lang w:eastAsia="zh-TW"/>
    </w:rPr>
  </w:style>
  <w:style w:type="paragraph" w:styleId="ListBullet">
    <w:name w:val="List Bullet"/>
    <w:basedOn w:val="Normal"/>
    <w:uiPriority w:val="5"/>
    <w:qFormat/>
    <w:rsid w:val="008A2B52"/>
    <w:pPr>
      <w:numPr>
        <w:numId w:val="5"/>
      </w:numPr>
      <w:spacing w:before="160"/>
    </w:pPr>
    <w:rPr>
      <w:rFonts w:ascii="Arial" w:eastAsiaTheme="minorEastAsia" w:hAnsi="Arial" w:cs="Times New Roman"/>
      <w:lang w:eastAsia="zh-TW"/>
    </w:rPr>
  </w:style>
  <w:style w:type="character" w:customStyle="1" w:styleId="Heading2Char">
    <w:name w:val="Heading 2 Char"/>
    <w:basedOn w:val="DefaultParagraphFont"/>
    <w:link w:val="Heading2"/>
    <w:uiPriority w:val="1"/>
    <w:rsid w:val="00760569"/>
    <w:rPr>
      <w:rFonts w:ascii="Arial" w:eastAsia="Century Gothic" w:hAnsi="Arial" w:cs="Arial (Body)"/>
      <w:b/>
      <w:caps/>
      <w:color w:val="009CDE" w:themeColor="accent1"/>
      <w:sz w:val="20"/>
      <w:szCs w:val="20"/>
      <w:lang w:eastAsia="zh-TW"/>
    </w:rPr>
  </w:style>
  <w:style w:type="paragraph" w:styleId="TOC3">
    <w:name w:val="toc 3"/>
    <w:basedOn w:val="Normal"/>
    <w:next w:val="Normal"/>
    <w:autoRedefine/>
    <w:uiPriority w:val="39"/>
    <w:unhideWhenUsed/>
    <w:rsid w:val="004B13D5"/>
    <w:pPr>
      <w:tabs>
        <w:tab w:val="right" w:leader="dot" w:pos="9000"/>
      </w:tabs>
      <w:snapToGrid w:val="0"/>
      <w:spacing w:after="0" w:line="240" w:lineRule="auto"/>
      <w:ind w:left="1440"/>
    </w:pPr>
    <w:rPr>
      <w:noProof/>
      <w:lang w:eastAsia="zh-TW"/>
    </w:rPr>
  </w:style>
  <w:style w:type="paragraph" w:customStyle="1" w:styleId="Intro-Heading2">
    <w:name w:val="Intro-Heading 2"/>
    <w:basedOn w:val="Heading2"/>
    <w:next w:val="Intro-Paragraphs"/>
    <w:qFormat/>
    <w:rsid w:val="00CA57A5"/>
  </w:style>
  <w:style w:type="paragraph" w:customStyle="1" w:styleId="Intro-Paragraphs">
    <w:name w:val="Intro-Paragraphs"/>
    <w:basedOn w:val="Handbook-Paragraphs"/>
    <w:qFormat/>
    <w:rsid w:val="00CA57A5"/>
  </w:style>
  <w:style w:type="paragraph" w:customStyle="1" w:styleId="Intro-List-Bullets">
    <w:name w:val="Intro-List-Bullets"/>
    <w:basedOn w:val="CDList-Bullets"/>
    <w:qFormat/>
    <w:rsid w:val="00CA57A5"/>
  </w:style>
  <w:style w:type="character" w:customStyle="1" w:styleId="Intro-Questions">
    <w:name w:val="Intro-Questions"/>
    <w:uiPriority w:val="1"/>
    <w:qFormat/>
    <w:rsid w:val="00760569"/>
    <w:rPr>
      <w:b/>
      <w:caps/>
      <w:smallCaps w:val="0"/>
      <w:color w:val="009CDE" w:themeColor="accent1"/>
    </w:rPr>
  </w:style>
  <w:style w:type="character" w:customStyle="1" w:styleId="Heading1Char">
    <w:name w:val="Heading 1 Char"/>
    <w:basedOn w:val="DefaultParagraphFont"/>
    <w:link w:val="Heading1"/>
    <w:uiPriority w:val="9"/>
    <w:rsid w:val="00E0774E"/>
    <w:rPr>
      <w:rFonts w:asciiTheme="majorHAnsi" w:eastAsiaTheme="majorEastAsia" w:hAnsiTheme="majorHAnsi" w:cstheme="majorBidi"/>
      <w:color w:val="0074A6" w:themeColor="accent1" w:themeShade="BF"/>
      <w:sz w:val="32"/>
      <w:szCs w:val="32"/>
    </w:rPr>
  </w:style>
  <w:style w:type="paragraph" w:styleId="TableofFigures">
    <w:name w:val="table of figures"/>
    <w:basedOn w:val="Normal"/>
    <w:next w:val="Normal"/>
    <w:uiPriority w:val="99"/>
    <w:unhideWhenUsed/>
    <w:rsid w:val="00AE481B"/>
    <w:pPr>
      <w:tabs>
        <w:tab w:val="right" w:leader="dot" w:pos="9000"/>
      </w:tabs>
      <w:spacing w:after="0"/>
    </w:pPr>
    <w:rPr>
      <w:rFonts w:ascii="Segoe UI" w:hAnsi="Segoe UI" w:cs="Segoe UI"/>
      <w:color w:val="4B82AD"/>
    </w:rPr>
  </w:style>
  <w:style w:type="character" w:customStyle="1" w:styleId="Heading4Char">
    <w:name w:val="Heading 4 Char"/>
    <w:basedOn w:val="DefaultParagraphFont"/>
    <w:link w:val="Heading4"/>
    <w:uiPriority w:val="9"/>
    <w:rsid w:val="004F2B48"/>
    <w:rPr>
      <w:rFonts w:asciiTheme="majorHAnsi" w:eastAsiaTheme="majorEastAsia" w:hAnsiTheme="majorHAnsi" w:cstheme="majorBidi"/>
      <w:i/>
      <w:iCs/>
      <w:color w:val="0074A6" w:themeColor="accent1" w:themeShade="BF"/>
      <w:sz w:val="20"/>
    </w:rPr>
  </w:style>
  <w:style w:type="paragraph" w:styleId="IntenseQuote">
    <w:name w:val="Intense Quote"/>
    <w:basedOn w:val="Normal"/>
    <w:next w:val="Normal"/>
    <w:link w:val="IntenseQuoteChar"/>
    <w:uiPriority w:val="30"/>
    <w:qFormat/>
    <w:rsid w:val="004F2B48"/>
    <w:pPr>
      <w:pBdr>
        <w:top w:val="single" w:sz="4" w:space="10" w:color="009CDE" w:themeColor="accent1"/>
        <w:bottom w:val="single" w:sz="4" w:space="10" w:color="009CDE" w:themeColor="accent1"/>
      </w:pBdr>
      <w:spacing w:before="360" w:after="360"/>
      <w:ind w:left="864" w:right="864"/>
      <w:jc w:val="center"/>
    </w:pPr>
    <w:rPr>
      <w:i/>
      <w:iCs/>
      <w:color w:val="009CDE" w:themeColor="accent1"/>
    </w:rPr>
  </w:style>
  <w:style w:type="character" w:customStyle="1" w:styleId="IntenseQuoteChar">
    <w:name w:val="Intense Quote Char"/>
    <w:basedOn w:val="DefaultParagraphFont"/>
    <w:link w:val="IntenseQuote"/>
    <w:uiPriority w:val="30"/>
    <w:rsid w:val="004F2B48"/>
    <w:rPr>
      <w:rFonts w:cs="Times New Roman (Body CS)"/>
      <w:i/>
      <w:iCs/>
      <w:color w:val="009CDE" w:themeColor="accent1"/>
      <w:sz w:val="20"/>
    </w:rPr>
  </w:style>
  <w:style w:type="character" w:styleId="UnresolvedMention">
    <w:name w:val="Unresolved Mention"/>
    <w:basedOn w:val="DefaultParagraphFont"/>
    <w:uiPriority w:val="99"/>
    <w:rsid w:val="00941118"/>
    <w:rPr>
      <w:color w:val="605E5C"/>
      <w:shd w:val="clear" w:color="auto" w:fill="E1DFDD"/>
    </w:rPr>
  </w:style>
  <w:style w:type="table" w:customStyle="1" w:styleId="TableGrid1">
    <w:name w:val="Table Grid1"/>
    <w:basedOn w:val="TableNormal"/>
    <w:next w:val="TableGrid"/>
    <w:rsid w:val="00416655"/>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366B73"/>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066A42"/>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066A42"/>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next w:val="GridTable5Dark-Accent5"/>
    <w:uiPriority w:val="50"/>
    <w:rsid w:val="00065FB3"/>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5Dark-Accent5">
    <w:name w:val="Grid Table 5 Dark Accent 5"/>
    <w:basedOn w:val="TableNormal"/>
    <w:uiPriority w:val="50"/>
    <w:rsid w:val="00065FB3"/>
    <w:tblPr>
      <w:tblStyleRowBandSize w:val="1"/>
      <w:tblStyleColBandSize w:val="1"/>
      <w:tblBorders>
        <w:top w:val="single" w:sz="4" w:space="0" w:color="FEFEFE" w:themeColor="background1"/>
        <w:left w:val="single" w:sz="4" w:space="0" w:color="FEFEFE" w:themeColor="background1"/>
        <w:bottom w:val="single" w:sz="4" w:space="0" w:color="FEFEFE" w:themeColor="background1"/>
        <w:right w:val="single" w:sz="4" w:space="0" w:color="FEFEFE" w:themeColor="background1"/>
        <w:insideH w:val="single" w:sz="4" w:space="0" w:color="FEFEFE" w:themeColor="background1"/>
        <w:insideV w:val="single" w:sz="4" w:space="0" w:color="FEFEFE" w:themeColor="background1"/>
      </w:tblBorders>
    </w:tblPr>
    <w:tcPr>
      <w:shd w:val="clear" w:color="auto" w:fill="E4F6CD" w:themeFill="accent5" w:themeFillTint="33"/>
    </w:tcPr>
    <w:tblStylePr w:type="firstRow">
      <w:rPr>
        <w:b/>
        <w:bCs/>
        <w:color w:val="FEFEFE" w:themeColor="background1"/>
      </w:rPr>
      <w:tblPr/>
      <w:tcPr>
        <w:tcBorders>
          <w:top w:val="single" w:sz="4" w:space="0" w:color="FEFEFE" w:themeColor="background1"/>
          <w:left w:val="single" w:sz="4" w:space="0" w:color="FEFEFE" w:themeColor="background1"/>
          <w:right w:val="single" w:sz="4" w:space="0" w:color="FEFEFE" w:themeColor="background1"/>
          <w:insideH w:val="nil"/>
          <w:insideV w:val="nil"/>
        </w:tcBorders>
        <w:shd w:val="clear" w:color="auto" w:fill="78BE20" w:themeFill="accent5"/>
      </w:tcPr>
    </w:tblStylePr>
    <w:tblStylePr w:type="lastRow">
      <w:rPr>
        <w:b/>
        <w:bCs/>
        <w:color w:val="FEFEFE" w:themeColor="background1"/>
      </w:rPr>
      <w:tblPr/>
      <w:tcPr>
        <w:tcBorders>
          <w:left w:val="single" w:sz="4" w:space="0" w:color="FEFEFE" w:themeColor="background1"/>
          <w:bottom w:val="single" w:sz="4" w:space="0" w:color="FEFEFE" w:themeColor="background1"/>
          <w:right w:val="single" w:sz="4" w:space="0" w:color="FEFEFE" w:themeColor="background1"/>
          <w:insideH w:val="nil"/>
          <w:insideV w:val="nil"/>
        </w:tcBorders>
        <w:shd w:val="clear" w:color="auto" w:fill="78BE20" w:themeFill="accent5"/>
      </w:tcPr>
    </w:tblStylePr>
    <w:tblStylePr w:type="firstCol">
      <w:rPr>
        <w:b/>
        <w:bCs/>
        <w:color w:val="FEFEFE" w:themeColor="background1"/>
      </w:rPr>
      <w:tblPr/>
      <w:tcPr>
        <w:tcBorders>
          <w:top w:val="single" w:sz="4" w:space="0" w:color="FEFEFE" w:themeColor="background1"/>
          <w:left w:val="single" w:sz="4" w:space="0" w:color="FEFEFE" w:themeColor="background1"/>
          <w:bottom w:val="single" w:sz="4" w:space="0" w:color="FEFEFE" w:themeColor="background1"/>
          <w:insideV w:val="nil"/>
        </w:tcBorders>
        <w:shd w:val="clear" w:color="auto" w:fill="78BE20" w:themeFill="accent5"/>
      </w:tcPr>
    </w:tblStylePr>
    <w:tblStylePr w:type="lastCol">
      <w:rPr>
        <w:b/>
        <w:bCs/>
        <w:color w:val="FEFEFE" w:themeColor="background1"/>
      </w:rPr>
      <w:tblPr/>
      <w:tcPr>
        <w:tcBorders>
          <w:top w:val="single" w:sz="4" w:space="0" w:color="FEFEFE" w:themeColor="background1"/>
          <w:bottom w:val="single" w:sz="4" w:space="0" w:color="FEFEFE" w:themeColor="background1"/>
          <w:right w:val="single" w:sz="4" w:space="0" w:color="FEFEFE" w:themeColor="background1"/>
          <w:insideV w:val="nil"/>
        </w:tcBorders>
        <w:shd w:val="clear" w:color="auto" w:fill="78BE20" w:themeFill="accent5"/>
      </w:tcPr>
    </w:tblStylePr>
    <w:tblStylePr w:type="band1Vert">
      <w:tblPr/>
      <w:tcPr>
        <w:shd w:val="clear" w:color="auto" w:fill="CAEE9C" w:themeFill="accent5" w:themeFillTint="66"/>
      </w:tcPr>
    </w:tblStylePr>
    <w:tblStylePr w:type="band1Horz">
      <w:tblPr/>
      <w:tcPr>
        <w:shd w:val="clear" w:color="auto" w:fill="CAEE9C" w:themeFill="accent5" w:themeFillTint="66"/>
      </w:tcPr>
    </w:tblStylePr>
  </w:style>
  <w:style w:type="table" w:customStyle="1" w:styleId="GridTable5Dark-Accent52">
    <w:name w:val="Grid Table 5 Dark - Accent 52"/>
    <w:basedOn w:val="TableNormal"/>
    <w:next w:val="GridTable5Dark-Accent5"/>
    <w:uiPriority w:val="50"/>
    <w:rsid w:val="00065FB3"/>
    <w:rPr>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9117310">
      <w:bodyDiv w:val="1"/>
      <w:marLeft w:val="0"/>
      <w:marRight w:val="0"/>
      <w:marTop w:val="0"/>
      <w:marBottom w:val="0"/>
      <w:divBdr>
        <w:top w:val="none" w:sz="0" w:space="0" w:color="auto"/>
        <w:left w:val="none" w:sz="0" w:space="0" w:color="auto"/>
        <w:bottom w:val="none" w:sz="0" w:space="0" w:color="auto"/>
        <w:right w:val="none" w:sz="0" w:space="0" w:color="auto"/>
      </w:divBdr>
      <w:divsChild>
        <w:div w:id="306134357">
          <w:marLeft w:val="0"/>
          <w:marRight w:val="0"/>
          <w:marTop w:val="0"/>
          <w:marBottom w:val="75"/>
          <w:divBdr>
            <w:top w:val="none" w:sz="0" w:space="0" w:color="auto"/>
            <w:left w:val="none" w:sz="0" w:space="0" w:color="auto"/>
            <w:bottom w:val="none" w:sz="0" w:space="0" w:color="auto"/>
            <w:right w:val="none" w:sz="0" w:space="0" w:color="auto"/>
          </w:divBdr>
        </w:div>
        <w:div w:id="2059622854">
          <w:marLeft w:val="0"/>
          <w:marRight w:val="0"/>
          <w:marTop w:val="0"/>
          <w:marBottom w:val="150"/>
          <w:divBdr>
            <w:top w:val="none" w:sz="0" w:space="0" w:color="auto"/>
            <w:left w:val="none" w:sz="0" w:space="0" w:color="auto"/>
            <w:bottom w:val="none" w:sz="0" w:space="0" w:color="auto"/>
            <w:right w:val="none" w:sz="0" w:space="0" w:color="auto"/>
          </w:divBdr>
        </w:div>
      </w:divsChild>
    </w:div>
    <w:div w:id="437919043">
      <w:bodyDiv w:val="1"/>
      <w:marLeft w:val="0"/>
      <w:marRight w:val="0"/>
      <w:marTop w:val="0"/>
      <w:marBottom w:val="0"/>
      <w:divBdr>
        <w:top w:val="none" w:sz="0" w:space="0" w:color="auto"/>
        <w:left w:val="none" w:sz="0" w:space="0" w:color="auto"/>
        <w:bottom w:val="none" w:sz="0" w:space="0" w:color="auto"/>
        <w:right w:val="none" w:sz="0" w:space="0" w:color="auto"/>
      </w:divBdr>
    </w:div>
    <w:div w:id="1006057549">
      <w:bodyDiv w:val="1"/>
      <w:marLeft w:val="0"/>
      <w:marRight w:val="0"/>
      <w:marTop w:val="0"/>
      <w:marBottom w:val="0"/>
      <w:divBdr>
        <w:top w:val="none" w:sz="0" w:space="0" w:color="auto"/>
        <w:left w:val="none" w:sz="0" w:space="0" w:color="auto"/>
        <w:bottom w:val="none" w:sz="0" w:space="0" w:color="auto"/>
        <w:right w:val="none" w:sz="0" w:space="0" w:color="auto"/>
      </w:divBdr>
      <w:divsChild>
        <w:div w:id="281041288">
          <w:marLeft w:val="0"/>
          <w:marRight w:val="0"/>
          <w:marTop w:val="0"/>
          <w:marBottom w:val="75"/>
          <w:divBdr>
            <w:top w:val="none" w:sz="0" w:space="0" w:color="auto"/>
            <w:left w:val="none" w:sz="0" w:space="0" w:color="auto"/>
            <w:bottom w:val="none" w:sz="0" w:space="0" w:color="auto"/>
            <w:right w:val="none" w:sz="0" w:space="0" w:color="auto"/>
          </w:divBdr>
        </w:div>
        <w:div w:id="1295873424">
          <w:marLeft w:val="0"/>
          <w:marRight w:val="0"/>
          <w:marTop w:val="0"/>
          <w:marBottom w:val="150"/>
          <w:divBdr>
            <w:top w:val="none" w:sz="0" w:space="0" w:color="auto"/>
            <w:left w:val="none" w:sz="0" w:space="0" w:color="auto"/>
            <w:bottom w:val="none" w:sz="0" w:space="0" w:color="auto"/>
            <w:right w:val="none" w:sz="0" w:space="0" w:color="auto"/>
          </w:divBdr>
        </w:div>
      </w:divsChild>
    </w:div>
    <w:div w:id="1227496246">
      <w:bodyDiv w:val="1"/>
      <w:marLeft w:val="0"/>
      <w:marRight w:val="0"/>
      <w:marTop w:val="0"/>
      <w:marBottom w:val="0"/>
      <w:divBdr>
        <w:top w:val="none" w:sz="0" w:space="0" w:color="auto"/>
        <w:left w:val="none" w:sz="0" w:space="0" w:color="auto"/>
        <w:bottom w:val="none" w:sz="0" w:space="0" w:color="auto"/>
        <w:right w:val="none" w:sz="0" w:space="0" w:color="auto"/>
      </w:divBdr>
    </w:div>
    <w:div w:id="1231384543">
      <w:bodyDiv w:val="1"/>
      <w:marLeft w:val="0"/>
      <w:marRight w:val="0"/>
      <w:marTop w:val="0"/>
      <w:marBottom w:val="0"/>
      <w:divBdr>
        <w:top w:val="none" w:sz="0" w:space="0" w:color="auto"/>
        <w:left w:val="none" w:sz="0" w:space="0" w:color="auto"/>
        <w:bottom w:val="none" w:sz="0" w:space="0" w:color="auto"/>
        <w:right w:val="none" w:sz="0" w:space="0" w:color="auto"/>
      </w:divBdr>
    </w:div>
    <w:div w:id="1386686761">
      <w:bodyDiv w:val="1"/>
      <w:marLeft w:val="0"/>
      <w:marRight w:val="0"/>
      <w:marTop w:val="0"/>
      <w:marBottom w:val="0"/>
      <w:divBdr>
        <w:top w:val="none" w:sz="0" w:space="0" w:color="auto"/>
        <w:left w:val="none" w:sz="0" w:space="0" w:color="auto"/>
        <w:bottom w:val="none" w:sz="0" w:space="0" w:color="auto"/>
        <w:right w:val="none" w:sz="0" w:space="0" w:color="auto"/>
      </w:divBdr>
    </w:div>
    <w:div w:id="1407727056">
      <w:bodyDiv w:val="1"/>
      <w:marLeft w:val="0"/>
      <w:marRight w:val="0"/>
      <w:marTop w:val="0"/>
      <w:marBottom w:val="0"/>
      <w:divBdr>
        <w:top w:val="none" w:sz="0" w:space="0" w:color="auto"/>
        <w:left w:val="none" w:sz="0" w:space="0" w:color="auto"/>
        <w:bottom w:val="none" w:sz="0" w:space="0" w:color="auto"/>
        <w:right w:val="none" w:sz="0" w:space="0" w:color="auto"/>
      </w:divBdr>
    </w:div>
    <w:div w:id="1606964452">
      <w:bodyDiv w:val="1"/>
      <w:marLeft w:val="0"/>
      <w:marRight w:val="0"/>
      <w:marTop w:val="0"/>
      <w:marBottom w:val="0"/>
      <w:divBdr>
        <w:top w:val="none" w:sz="0" w:space="0" w:color="auto"/>
        <w:left w:val="none" w:sz="0" w:space="0" w:color="auto"/>
        <w:bottom w:val="none" w:sz="0" w:space="0" w:color="auto"/>
        <w:right w:val="none" w:sz="0" w:space="0" w:color="auto"/>
      </w:divBdr>
    </w:div>
    <w:div w:id="1608854901">
      <w:bodyDiv w:val="1"/>
      <w:marLeft w:val="0"/>
      <w:marRight w:val="0"/>
      <w:marTop w:val="0"/>
      <w:marBottom w:val="0"/>
      <w:divBdr>
        <w:top w:val="none" w:sz="0" w:space="0" w:color="auto"/>
        <w:left w:val="none" w:sz="0" w:space="0" w:color="auto"/>
        <w:bottom w:val="none" w:sz="0" w:space="0" w:color="auto"/>
        <w:right w:val="none" w:sz="0" w:space="0" w:color="auto"/>
      </w:divBdr>
    </w:div>
    <w:div w:id="1646009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chart" Target="charts/chart2.xml"/><Relationship Id="rId26" Type="http://schemas.openxmlformats.org/officeDocument/2006/relationships/oleObject" Target="embeddings/oleObject3.bin"/><Relationship Id="rId39" Type="http://schemas.openxmlformats.org/officeDocument/2006/relationships/header" Target="header1.xml"/><Relationship Id="rId21" Type="http://schemas.openxmlformats.org/officeDocument/2006/relationships/image" Target="media/image7.wmf"/><Relationship Id="rId34" Type="http://schemas.openxmlformats.org/officeDocument/2006/relationships/image" Target="media/image14.png"/><Relationship Id="rId42" Type="http://schemas.openxmlformats.org/officeDocument/2006/relationships/image" Target="media/image19.emf"/><Relationship Id="rId47" Type="http://schemas.openxmlformats.org/officeDocument/2006/relationships/image" Target="media/image22.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1.wmf"/><Relationship Id="rId11" Type="http://schemas.openxmlformats.org/officeDocument/2006/relationships/image" Target="media/image4.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17.wmf"/><Relationship Id="rId40" Type="http://schemas.openxmlformats.org/officeDocument/2006/relationships/footer" Target="footer1.xml"/><Relationship Id="rId45" Type="http://schemas.openxmlformats.org/officeDocument/2006/relationships/oleObject" Target="embeddings/oleObject8.bin"/><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chart" Target="charts/chart3.xml"/><Relationship Id="rId31" Type="http://schemas.openxmlformats.org/officeDocument/2006/relationships/image" Target="media/image12.wmf"/><Relationship Id="rId44" Type="http://schemas.openxmlformats.org/officeDocument/2006/relationships/image" Target="media/image20.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microsoft.com/office/2011/relationships/commentsExtended" Target="commentsExtended.xml"/><Relationship Id="rId22" Type="http://schemas.openxmlformats.org/officeDocument/2006/relationships/oleObject" Target="embeddings/oleObject1.bin"/><Relationship Id="rId27" Type="http://schemas.openxmlformats.org/officeDocument/2006/relationships/image" Target="media/image10.wmf"/><Relationship Id="rId30" Type="http://schemas.openxmlformats.org/officeDocument/2006/relationships/oleObject" Target="embeddings/oleObject5.bin"/><Relationship Id="rId35" Type="http://schemas.openxmlformats.org/officeDocument/2006/relationships/image" Target="media/image15.png"/><Relationship Id="rId43" Type="http://schemas.openxmlformats.org/officeDocument/2006/relationships/oleObject" Target="embeddings/oleObject7.bin"/><Relationship Id="rId48"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chart" Target="charts/chart1.xml"/><Relationship Id="rId25" Type="http://schemas.openxmlformats.org/officeDocument/2006/relationships/image" Target="media/image9.wmf"/><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1.png"/><Relationship Id="rId20" Type="http://schemas.openxmlformats.org/officeDocument/2006/relationships/chart" Target="charts/chart4.xml"/><Relationship Id="rId41" Type="http://schemas.openxmlformats.org/officeDocument/2006/relationships/header" Target="header2.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wmf"/><Relationship Id="rId28" Type="http://schemas.openxmlformats.org/officeDocument/2006/relationships/oleObject" Target="embeddings/oleObject4.bin"/><Relationship Id="rId36" Type="http://schemas.openxmlformats.org/officeDocument/2006/relationships/image" Target="media/image16.emf"/><Relationship Id="rId49" Type="http://schemas.openxmlformats.org/officeDocument/2006/relationships/header" Target="header3.xm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MARIAM\MY%20WP\Currency%20in%20circulation%20Model\Euro%20CIC.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oleObject" Target="file:///C:\MARIAM\MY%20WP\Currency%20in%20circulation%20Model\FED%20CIC.xls" TargetMode="External"/><Relationship Id="rId2" Type="http://schemas.openxmlformats.org/officeDocument/2006/relationships/image" Target="../media/image6.png"/><Relationship Id="rId1" Type="http://schemas.openxmlformats.org/officeDocument/2006/relationships/themeOverride" Target="../theme/themeOverride2.xml"/><Relationship Id="rId4" Type="http://schemas.openxmlformats.org/officeDocument/2006/relationships/chartUserShapes" Target="../drawings/drawing2.xml"/></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oleObject" Target="http://www.stat-search.boj.or.jp/ssi/mtshtml/csv/m_en.csv"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4.xml"/><Relationship Id="rId2" Type="http://schemas.openxmlformats.org/officeDocument/2006/relationships/oleObject" Target="file:///C:\MARIAM\MY%20WP\Currency%20in%20circulation%20Model\Kazakhstan\KAZ.xlsx" TargetMode="External"/><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4418619013250295E-2"/>
          <c:y val="6.5236558301499395E-2"/>
          <c:w val="0.81195842519685002"/>
          <c:h val="0.77774407094297404"/>
        </c:manualLayout>
      </c:layout>
      <c:barChart>
        <c:barDir val="col"/>
        <c:grouping val="clustered"/>
        <c:varyColors val="0"/>
        <c:ser>
          <c:idx val="1"/>
          <c:order val="1"/>
          <c:tx>
            <c:strRef>
              <c:f>Sheet1!$E$4</c:f>
              <c:strCache>
                <c:ptCount val="1"/>
                <c:pt idx="0">
                  <c:v>Annual growth rate</c:v>
                </c:pt>
              </c:strCache>
            </c:strRef>
          </c:tx>
          <c:spPr>
            <a:pattFill prst="pct5">
              <a:fgClr>
                <a:srgbClr val="4B82AD"/>
              </a:fgClr>
              <a:bgClr>
                <a:srgbClr val="4B8CAD"/>
              </a:bgClr>
            </a:pattFill>
            <a:ln>
              <a:noFill/>
              <a:prstDash val="solid"/>
            </a:ln>
            <a:effectLst/>
          </c:spPr>
          <c:invertIfNegative val="0"/>
          <c:cat>
            <c:numRef>
              <c:f>Sheet1!$C$5:$C$172</c:f>
              <c:numCache>
                <c:formatCode>mmm\-yy</c:formatCode>
                <c:ptCount val="168"/>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numCache>
            </c:numRef>
          </c:cat>
          <c:val>
            <c:numRef>
              <c:f>Sheet1!$E$5:$E$172</c:f>
              <c:numCache>
                <c:formatCode>General</c:formatCode>
                <c:ptCount val="168"/>
                <c:pt idx="12" formatCode="0%">
                  <c:v>0.532980334843698</c:v>
                </c:pt>
                <c:pt idx="13" formatCode="0%">
                  <c:v>0.40110306678431701</c:v>
                </c:pt>
                <c:pt idx="14" formatCode="0%">
                  <c:v>0.33553288345582999</c:v>
                </c:pt>
                <c:pt idx="15" formatCode="0%">
                  <c:v>0.34911635294100901</c:v>
                </c:pt>
                <c:pt idx="16" formatCode="0%">
                  <c:v>0.31646870732365001</c:v>
                </c:pt>
                <c:pt idx="17" formatCode="0%">
                  <c:v>0.29014187804043701</c:v>
                </c:pt>
                <c:pt idx="18" formatCode="0%">
                  <c:v>0.27971183689363899</c:v>
                </c:pt>
                <c:pt idx="19" formatCode="0%">
                  <c:v>0.26984854516486201</c:v>
                </c:pt>
                <c:pt idx="20" formatCode="0%">
                  <c:v>0.25672362416957101</c:v>
                </c:pt>
                <c:pt idx="21" formatCode="0%">
                  <c:v>0.241501464245336</c:v>
                </c:pt>
                <c:pt idx="22" formatCode="0%">
                  <c:v>0.24126472186777001</c:v>
                </c:pt>
                <c:pt idx="23" formatCode="0%">
                  <c:v>0.21642486460980501</c:v>
                </c:pt>
                <c:pt idx="24" formatCode="0%">
                  <c:v>0.22410616446227599</c:v>
                </c:pt>
                <c:pt idx="25" formatCode="0%">
                  <c:v>0.21276666254974799</c:v>
                </c:pt>
                <c:pt idx="26" formatCode="0%">
                  <c:v>0.20570037834772301</c:v>
                </c:pt>
                <c:pt idx="27" formatCode="0%">
                  <c:v>0.19031480522635399</c:v>
                </c:pt>
                <c:pt idx="28" formatCode="0%">
                  <c:v>0.197370186303166</c:v>
                </c:pt>
                <c:pt idx="29" formatCode="0%">
                  <c:v>0.18952231671538899</c:v>
                </c:pt>
                <c:pt idx="30" formatCode="0%">
                  <c:v>0.187545915781657</c:v>
                </c:pt>
                <c:pt idx="31" formatCode="0%">
                  <c:v>0.178669551145589</c:v>
                </c:pt>
                <c:pt idx="32" formatCode="0%">
                  <c:v>0.18432798037083201</c:v>
                </c:pt>
                <c:pt idx="33" formatCode="0%">
                  <c:v>0.182972732147963</c:v>
                </c:pt>
                <c:pt idx="34" formatCode="0%">
                  <c:v>0.17488030459369999</c:v>
                </c:pt>
                <c:pt idx="35" formatCode="0%">
                  <c:v>0.14933243641114899</c:v>
                </c:pt>
                <c:pt idx="36" formatCode="0%">
                  <c:v>0.17034432943948</c:v>
                </c:pt>
                <c:pt idx="37" formatCode="0%">
                  <c:v>0.16700951592246799</c:v>
                </c:pt>
                <c:pt idx="38" formatCode="0%">
                  <c:v>0.17594087606554701</c:v>
                </c:pt>
                <c:pt idx="39" formatCode="0%">
                  <c:v>0.16432726378825499</c:v>
                </c:pt>
                <c:pt idx="40" formatCode="0%">
                  <c:v>0.15390881973165099</c:v>
                </c:pt>
                <c:pt idx="41" formatCode="0%">
                  <c:v>0.165536552632118</c:v>
                </c:pt>
                <c:pt idx="42" formatCode="0%">
                  <c:v>0.15251770934370401</c:v>
                </c:pt>
                <c:pt idx="43" formatCode="0%">
                  <c:v>0.146087077964632</c:v>
                </c:pt>
                <c:pt idx="44" formatCode="0%">
                  <c:v>0.14662059042203601</c:v>
                </c:pt>
                <c:pt idx="45" formatCode="0%">
                  <c:v>0.14046298629120499</c:v>
                </c:pt>
                <c:pt idx="46" formatCode="0%">
                  <c:v>0.13747331674538699</c:v>
                </c:pt>
                <c:pt idx="47" formatCode="0%">
                  <c:v>0.127594926616898</c:v>
                </c:pt>
                <c:pt idx="48" formatCode="0%">
                  <c:v>0.124471440313633</c:v>
                </c:pt>
                <c:pt idx="49" formatCode="0%">
                  <c:v>0.12728210029126999</c:v>
                </c:pt>
                <c:pt idx="50" formatCode="0%">
                  <c:v>0.113891180113721</c:v>
                </c:pt>
                <c:pt idx="51" formatCode="0%">
                  <c:v>0.122035846148729</c:v>
                </c:pt>
                <c:pt idx="52" formatCode="0%">
                  <c:v>0.113598404588902</c:v>
                </c:pt>
                <c:pt idx="53" formatCode="0%">
                  <c:v>0.10685305308530001</c:v>
                </c:pt>
                <c:pt idx="54" formatCode="0%">
                  <c:v>0.10429298370875401</c:v>
                </c:pt>
                <c:pt idx="55" formatCode="0%">
                  <c:v>0.110117468573162</c:v>
                </c:pt>
                <c:pt idx="56" formatCode="0%">
                  <c:v>0.105077013964355</c:v>
                </c:pt>
                <c:pt idx="57" formatCode="0%">
                  <c:v>0.106575704013712</c:v>
                </c:pt>
                <c:pt idx="58" formatCode="0%">
                  <c:v>0.105274353888632</c:v>
                </c:pt>
                <c:pt idx="59" formatCode="0%">
                  <c:v>0.11150547101192999</c:v>
                </c:pt>
                <c:pt idx="60" formatCode="0%">
                  <c:v>0.10114281083512699</c:v>
                </c:pt>
                <c:pt idx="61" formatCode="0%">
                  <c:v>9.6373302045308001E-2</c:v>
                </c:pt>
                <c:pt idx="62" formatCode="0%">
                  <c:v>0.101250562907402</c:v>
                </c:pt>
                <c:pt idx="63" formatCode="0%">
                  <c:v>9.2097479119918002E-2</c:v>
                </c:pt>
                <c:pt idx="64" formatCode="0%">
                  <c:v>9.5566635639203701E-2</c:v>
                </c:pt>
                <c:pt idx="65" formatCode="0%">
                  <c:v>9.1193441753064403E-2</c:v>
                </c:pt>
                <c:pt idx="66" formatCode="0%">
                  <c:v>8.6150236817539E-2</c:v>
                </c:pt>
                <c:pt idx="67" formatCode="0%">
                  <c:v>8.81695902749388E-2</c:v>
                </c:pt>
                <c:pt idx="68" formatCode="0%">
                  <c:v>8.1480388585548694E-2</c:v>
                </c:pt>
                <c:pt idx="69" formatCode="0%">
                  <c:v>7.9131120391252294E-2</c:v>
                </c:pt>
                <c:pt idx="70" formatCode="0%">
                  <c:v>7.8679424615146404E-2</c:v>
                </c:pt>
                <c:pt idx="71" formatCode="0%">
                  <c:v>7.7007225177140495E-2</c:v>
                </c:pt>
                <c:pt idx="72" formatCode="0%">
                  <c:v>7.9844701147442895E-2</c:v>
                </c:pt>
                <c:pt idx="73" formatCode="0%">
                  <c:v>8.2288927077834501E-2</c:v>
                </c:pt>
                <c:pt idx="74" formatCode="0%">
                  <c:v>7.7613829725919001E-2</c:v>
                </c:pt>
                <c:pt idx="75" formatCode="0%">
                  <c:v>7.7930088691133603E-2</c:v>
                </c:pt>
                <c:pt idx="76" formatCode="0%">
                  <c:v>7.4243824027587293E-2</c:v>
                </c:pt>
                <c:pt idx="77" formatCode="0%">
                  <c:v>7.1890230296300095E-2</c:v>
                </c:pt>
                <c:pt idx="78" formatCode="0%">
                  <c:v>7.2308686438959699E-2</c:v>
                </c:pt>
                <c:pt idx="79" formatCode="0%">
                  <c:v>7.2557005370853994E-2</c:v>
                </c:pt>
                <c:pt idx="80" formatCode="0%">
                  <c:v>7.3188078961578307E-2</c:v>
                </c:pt>
                <c:pt idx="81" formatCode="0%">
                  <c:v>0.133629073640464</c:v>
                </c:pt>
                <c:pt idx="82" formatCode="0%">
                  <c:v>0.13265110239084299</c:v>
                </c:pt>
                <c:pt idx="83" formatCode="0%">
                  <c:v>0.127329069023948</c:v>
                </c:pt>
                <c:pt idx="84" formatCode="0%">
                  <c:v>0.13747911041945499</c:v>
                </c:pt>
                <c:pt idx="85" formatCode="0%">
                  <c:v>0.13452159702778799</c:v>
                </c:pt>
                <c:pt idx="86" formatCode="0%">
                  <c:v>0.12985941114930699</c:v>
                </c:pt>
                <c:pt idx="87" formatCode="0%">
                  <c:v>0.13345780571313001</c:v>
                </c:pt>
                <c:pt idx="88" formatCode="0%">
                  <c:v>0.13314661376557199</c:v>
                </c:pt>
                <c:pt idx="89" formatCode="0%">
                  <c:v>0.12551949807559601</c:v>
                </c:pt>
                <c:pt idx="90" formatCode="0%">
                  <c:v>0.12544375563118901</c:v>
                </c:pt>
                <c:pt idx="91" formatCode="0%">
                  <c:v>0.123126145118302</c:v>
                </c:pt>
                <c:pt idx="92" formatCode="0%">
                  <c:v>0.12179484061470899</c:v>
                </c:pt>
                <c:pt idx="93" formatCode="0%">
                  <c:v>6.0387677381279099E-2</c:v>
                </c:pt>
                <c:pt idx="94" formatCode="0%">
                  <c:v>6.1249393018100597E-2</c:v>
                </c:pt>
                <c:pt idx="95" formatCode="0%">
                  <c:v>5.7207834283543799E-2</c:v>
                </c:pt>
                <c:pt idx="96" formatCode="0%">
                  <c:v>5.9153462414926097E-2</c:v>
                </c:pt>
                <c:pt idx="97" formatCode="0%">
                  <c:v>5.7125855182626403E-2</c:v>
                </c:pt>
                <c:pt idx="98" formatCode="0%">
                  <c:v>6.6949083953283001E-2</c:v>
                </c:pt>
                <c:pt idx="99" formatCode="0%">
                  <c:v>5.1575329148766197E-2</c:v>
                </c:pt>
                <c:pt idx="100" formatCode="0%">
                  <c:v>5.78038486412603E-2</c:v>
                </c:pt>
                <c:pt idx="101" formatCode="0%">
                  <c:v>6.3294473677927496E-2</c:v>
                </c:pt>
                <c:pt idx="102" formatCode="0%">
                  <c:v>6.2014702911127997E-2</c:v>
                </c:pt>
                <c:pt idx="103" formatCode="0%">
                  <c:v>6.0478291680575599E-2</c:v>
                </c:pt>
                <c:pt idx="104" formatCode="0%">
                  <c:v>6.0178423925853597E-2</c:v>
                </c:pt>
                <c:pt idx="105" formatCode="0%">
                  <c:v>5.6429438492612997E-2</c:v>
                </c:pt>
                <c:pt idx="106" formatCode="0%">
                  <c:v>5.2412530110605302E-2</c:v>
                </c:pt>
                <c:pt idx="107" formatCode="0%">
                  <c:v>4.1282616717696903E-2</c:v>
                </c:pt>
                <c:pt idx="108" formatCode="0%">
                  <c:v>4.8263343970202002E-2</c:v>
                </c:pt>
                <c:pt idx="109" formatCode="0%">
                  <c:v>4.5847427537548398E-2</c:v>
                </c:pt>
                <c:pt idx="110" formatCode="0%">
                  <c:v>3.3993814836193501E-2</c:v>
                </c:pt>
                <c:pt idx="111" formatCode="0%">
                  <c:v>4.53797151164506E-2</c:v>
                </c:pt>
                <c:pt idx="112" formatCode="0%">
                  <c:v>4.05954645461905E-2</c:v>
                </c:pt>
                <c:pt idx="113" formatCode="0%">
                  <c:v>4.2978025620451797E-2</c:v>
                </c:pt>
                <c:pt idx="114" formatCode="0%">
                  <c:v>4.2775273117469502E-2</c:v>
                </c:pt>
                <c:pt idx="115" formatCode="0%">
                  <c:v>4.40444717261698E-2</c:v>
                </c:pt>
                <c:pt idx="116" formatCode="0%">
                  <c:v>5.4061800481496301E-2</c:v>
                </c:pt>
                <c:pt idx="117" formatCode="0%">
                  <c:v>6.0546297659131998E-2</c:v>
                </c:pt>
                <c:pt idx="118" formatCode="0%">
                  <c:v>6.2458401259408901E-2</c:v>
                </c:pt>
                <c:pt idx="119" formatCode="0%">
                  <c:v>5.8266738690949803E-2</c:v>
                </c:pt>
                <c:pt idx="120" formatCode="0%">
                  <c:v>5.7825698873530798E-2</c:v>
                </c:pt>
                <c:pt idx="121" formatCode="0%">
                  <c:v>5.7393969756798197E-2</c:v>
                </c:pt>
                <c:pt idx="122" formatCode="0%">
                  <c:v>5.5536665615192E-2</c:v>
                </c:pt>
                <c:pt idx="123" formatCode="0%">
                  <c:v>4.7335569558912098E-2</c:v>
                </c:pt>
                <c:pt idx="124" formatCode="0%">
                  <c:v>5.3746331161394899E-2</c:v>
                </c:pt>
                <c:pt idx="125" formatCode="0%">
                  <c:v>5.5211013336039602E-2</c:v>
                </c:pt>
                <c:pt idx="126" formatCode="0%">
                  <c:v>4.9293826405137402E-2</c:v>
                </c:pt>
                <c:pt idx="127" formatCode="0%">
                  <c:v>5.4871079511107902E-2</c:v>
                </c:pt>
                <c:pt idx="128" formatCode="0%">
                  <c:v>4.1006648851106303E-2</c:v>
                </c:pt>
                <c:pt idx="129" formatCode="0%">
                  <c:v>3.1263697458728403E-2</c:v>
                </c:pt>
                <c:pt idx="130" formatCode="0%">
                  <c:v>2.52497687568486E-2</c:v>
                </c:pt>
                <c:pt idx="131" formatCode="0%">
                  <c:v>2.6967383009701001E-2</c:v>
                </c:pt>
                <c:pt idx="132" formatCode="0%">
                  <c:v>1.5750893033542501E-2</c:v>
                </c:pt>
                <c:pt idx="133" formatCode="0%">
                  <c:v>1.45913397975627E-2</c:v>
                </c:pt>
                <c:pt idx="134" formatCode="0%">
                  <c:v>3.0386570872292601E-2</c:v>
                </c:pt>
                <c:pt idx="135" formatCode="0%">
                  <c:v>3.1658651643845903E-2</c:v>
                </c:pt>
                <c:pt idx="136" formatCode="0%">
                  <c:v>2.51654387648758E-2</c:v>
                </c:pt>
                <c:pt idx="137" formatCode="0%">
                  <c:v>1.9347133523958102E-2</c:v>
                </c:pt>
                <c:pt idx="138" formatCode="0%">
                  <c:v>2.2827510231426699E-2</c:v>
                </c:pt>
                <c:pt idx="139" formatCode="0%">
                  <c:v>2.5598493799320599E-2</c:v>
                </c:pt>
                <c:pt idx="140" formatCode="0%">
                  <c:v>2.9258984332619399E-2</c:v>
                </c:pt>
                <c:pt idx="141" formatCode="0%">
                  <c:v>3.6838163931496998E-2</c:v>
                </c:pt>
                <c:pt idx="142" formatCode="0%">
                  <c:v>4.2453351588761602E-2</c:v>
                </c:pt>
                <c:pt idx="143" formatCode="0%">
                  <c:v>4.7766951059188503E-2</c:v>
                </c:pt>
                <c:pt idx="144" formatCode="0%">
                  <c:v>5.6270032475064999E-2</c:v>
                </c:pt>
                <c:pt idx="145" formatCode="0%">
                  <c:v>6.1004733482385297E-2</c:v>
                </c:pt>
                <c:pt idx="146" formatCode="0%">
                  <c:v>4.7856789869626798E-2</c:v>
                </c:pt>
                <c:pt idx="147" formatCode="0%">
                  <c:v>5.2541195942933099E-2</c:v>
                </c:pt>
                <c:pt idx="148" formatCode="0%">
                  <c:v>5.3536077194475798E-2</c:v>
                </c:pt>
                <c:pt idx="149" formatCode="0%">
                  <c:v>5.3014523074977497E-2</c:v>
                </c:pt>
                <c:pt idx="150" formatCode="0%">
                  <c:v>5.5673075297798302E-2</c:v>
                </c:pt>
                <c:pt idx="151" formatCode="0%">
                  <c:v>5.6373878894607099E-2</c:v>
                </c:pt>
                <c:pt idx="152" formatCode="0%">
                  <c:v>5.7424825845182798E-2</c:v>
                </c:pt>
                <c:pt idx="153" formatCode="0%">
                  <c:v>5.5080222824693298E-2</c:v>
                </c:pt>
                <c:pt idx="154" formatCode="0%">
                  <c:v>5.7639272508007502E-2</c:v>
                </c:pt>
                <c:pt idx="155" formatCode="0%">
                  <c:v>6.3118869921694701E-2</c:v>
                </c:pt>
                <c:pt idx="156" formatCode="0%">
                  <c:v>7.6857957605682994E-2</c:v>
                </c:pt>
                <c:pt idx="157" formatCode="0%">
                  <c:v>7.8270144775992298E-2</c:v>
                </c:pt>
                <c:pt idx="158" formatCode="0%">
                  <c:v>8.1940421247060205E-2</c:v>
                </c:pt>
                <c:pt idx="159" formatCode="0%">
                  <c:v>8.1681079033643994E-2</c:v>
                </c:pt>
                <c:pt idx="160" formatCode="0%">
                  <c:v>8.1982652050431107E-2</c:v>
                </c:pt>
                <c:pt idx="161" formatCode="0%">
                  <c:v>8.6098837469533701E-2</c:v>
                </c:pt>
                <c:pt idx="162" formatCode="0%">
                  <c:v>9.0135245832116198E-2</c:v>
                </c:pt>
                <c:pt idx="163" formatCode="0%">
                  <c:v>8.5633463193554304E-2</c:v>
                </c:pt>
                <c:pt idx="164" formatCode="0%">
                  <c:v>8.3293057525416506E-2</c:v>
                </c:pt>
                <c:pt idx="165" formatCode="0%">
                  <c:v>8.0621587989862395E-2</c:v>
                </c:pt>
                <c:pt idx="166" formatCode="0%">
                  <c:v>7.9283114941537794E-2</c:v>
                </c:pt>
                <c:pt idx="167" formatCode="0%">
                  <c:v>6.5803932606802201E-2</c:v>
                </c:pt>
              </c:numCache>
            </c:numRef>
          </c:val>
          <c:extLst>
            <c:ext xmlns:c16="http://schemas.microsoft.com/office/drawing/2014/chart" uri="{C3380CC4-5D6E-409C-BE32-E72D297353CC}">
              <c16:uniqueId val="{00000000-59CC-40D7-957F-72EB061EA25E}"/>
            </c:ext>
          </c:extLst>
        </c:ser>
        <c:dLbls>
          <c:showLegendKey val="0"/>
          <c:showVal val="0"/>
          <c:showCatName val="0"/>
          <c:showSerName val="0"/>
          <c:showPercent val="0"/>
          <c:showBubbleSize val="0"/>
        </c:dLbls>
        <c:gapWidth val="150"/>
        <c:axId val="-2144781912"/>
        <c:axId val="2070235000"/>
      </c:barChart>
      <c:lineChart>
        <c:grouping val="standard"/>
        <c:varyColors val="0"/>
        <c:ser>
          <c:idx val="0"/>
          <c:order val="0"/>
          <c:tx>
            <c:strRef>
              <c:f>Sheet1!$D$4</c:f>
              <c:strCache>
                <c:ptCount val="1"/>
                <c:pt idx="0">
                  <c:v>Banknotes in circulation (Euro billions)</c:v>
                </c:pt>
              </c:strCache>
            </c:strRef>
          </c:tx>
          <c:spPr>
            <a:ln w="19050">
              <a:solidFill>
                <a:srgbClr val="4B82AD"/>
              </a:solidFill>
              <a:prstDash val="solid"/>
            </a:ln>
            <a:effectLst/>
          </c:spPr>
          <c:marker>
            <c:symbol val="none"/>
          </c:marker>
          <c:cat>
            <c:numRef>
              <c:f>Sheet1!$C$5:$C$172</c:f>
              <c:numCache>
                <c:formatCode>mmm\-yy</c:formatCode>
                <c:ptCount val="168"/>
                <c:pt idx="0">
                  <c:v>37257</c:v>
                </c:pt>
                <c:pt idx="1">
                  <c:v>37288</c:v>
                </c:pt>
                <c:pt idx="2">
                  <c:v>37316</c:v>
                </c:pt>
                <c:pt idx="3">
                  <c:v>37347</c:v>
                </c:pt>
                <c:pt idx="4">
                  <c:v>37377</c:v>
                </c:pt>
                <c:pt idx="5">
                  <c:v>37408</c:v>
                </c:pt>
                <c:pt idx="6">
                  <c:v>37438</c:v>
                </c:pt>
                <c:pt idx="7">
                  <c:v>37469</c:v>
                </c:pt>
                <c:pt idx="8">
                  <c:v>37500</c:v>
                </c:pt>
                <c:pt idx="9">
                  <c:v>37530</c:v>
                </c:pt>
                <c:pt idx="10">
                  <c:v>37561</c:v>
                </c:pt>
                <c:pt idx="11">
                  <c:v>37591</c:v>
                </c:pt>
                <c:pt idx="12">
                  <c:v>37622</c:v>
                </c:pt>
                <c:pt idx="13">
                  <c:v>37653</c:v>
                </c:pt>
                <c:pt idx="14">
                  <c:v>37681</c:v>
                </c:pt>
                <c:pt idx="15">
                  <c:v>37712</c:v>
                </c:pt>
                <c:pt idx="16">
                  <c:v>37742</c:v>
                </c:pt>
                <c:pt idx="17">
                  <c:v>37773</c:v>
                </c:pt>
                <c:pt idx="18">
                  <c:v>37803</c:v>
                </c:pt>
                <c:pt idx="19">
                  <c:v>37834</c:v>
                </c:pt>
                <c:pt idx="20">
                  <c:v>37865</c:v>
                </c:pt>
                <c:pt idx="21">
                  <c:v>37895</c:v>
                </c:pt>
                <c:pt idx="22">
                  <c:v>37926</c:v>
                </c:pt>
                <c:pt idx="23">
                  <c:v>37956</c:v>
                </c:pt>
                <c:pt idx="24">
                  <c:v>37987</c:v>
                </c:pt>
                <c:pt idx="25">
                  <c:v>38018</c:v>
                </c:pt>
                <c:pt idx="26">
                  <c:v>38047</c:v>
                </c:pt>
                <c:pt idx="27">
                  <c:v>38078</c:v>
                </c:pt>
                <c:pt idx="28">
                  <c:v>38108</c:v>
                </c:pt>
                <c:pt idx="29">
                  <c:v>38139</c:v>
                </c:pt>
                <c:pt idx="30">
                  <c:v>38169</c:v>
                </c:pt>
                <c:pt idx="31">
                  <c:v>38200</c:v>
                </c:pt>
                <c:pt idx="32">
                  <c:v>38231</c:v>
                </c:pt>
                <c:pt idx="33">
                  <c:v>38261</c:v>
                </c:pt>
                <c:pt idx="34">
                  <c:v>38292</c:v>
                </c:pt>
                <c:pt idx="35">
                  <c:v>38322</c:v>
                </c:pt>
                <c:pt idx="36">
                  <c:v>38353</c:v>
                </c:pt>
                <c:pt idx="37">
                  <c:v>38384</c:v>
                </c:pt>
                <c:pt idx="38">
                  <c:v>38412</c:v>
                </c:pt>
                <c:pt idx="39">
                  <c:v>38443</c:v>
                </c:pt>
                <c:pt idx="40">
                  <c:v>38473</c:v>
                </c:pt>
                <c:pt idx="41">
                  <c:v>38504</c:v>
                </c:pt>
                <c:pt idx="42">
                  <c:v>38534</c:v>
                </c:pt>
                <c:pt idx="43">
                  <c:v>38565</c:v>
                </c:pt>
                <c:pt idx="44">
                  <c:v>38596</c:v>
                </c:pt>
                <c:pt idx="45">
                  <c:v>38626</c:v>
                </c:pt>
                <c:pt idx="46">
                  <c:v>38657</c:v>
                </c:pt>
                <c:pt idx="47">
                  <c:v>38687</c:v>
                </c:pt>
                <c:pt idx="48">
                  <c:v>38718</c:v>
                </c:pt>
                <c:pt idx="49">
                  <c:v>38749</c:v>
                </c:pt>
                <c:pt idx="50">
                  <c:v>38777</c:v>
                </c:pt>
                <c:pt idx="51">
                  <c:v>38808</c:v>
                </c:pt>
                <c:pt idx="52">
                  <c:v>38838</c:v>
                </c:pt>
                <c:pt idx="53">
                  <c:v>38869</c:v>
                </c:pt>
                <c:pt idx="54">
                  <c:v>38899</c:v>
                </c:pt>
                <c:pt idx="55">
                  <c:v>38930</c:v>
                </c:pt>
                <c:pt idx="56">
                  <c:v>38961</c:v>
                </c:pt>
                <c:pt idx="57">
                  <c:v>38991</c:v>
                </c:pt>
                <c:pt idx="58">
                  <c:v>39022</c:v>
                </c:pt>
                <c:pt idx="59">
                  <c:v>39052</c:v>
                </c:pt>
                <c:pt idx="60">
                  <c:v>39083</c:v>
                </c:pt>
                <c:pt idx="61">
                  <c:v>39114</c:v>
                </c:pt>
                <c:pt idx="62">
                  <c:v>39142</c:v>
                </c:pt>
                <c:pt idx="63">
                  <c:v>39173</c:v>
                </c:pt>
                <c:pt idx="64">
                  <c:v>39203</c:v>
                </c:pt>
                <c:pt idx="65">
                  <c:v>39234</c:v>
                </c:pt>
                <c:pt idx="66">
                  <c:v>39264</c:v>
                </c:pt>
                <c:pt idx="67">
                  <c:v>39295</c:v>
                </c:pt>
                <c:pt idx="68">
                  <c:v>39326</c:v>
                </c:pt>
                <c:pt idx="69">
                  <c:v>39356</c:v>
                </c:pt>
                <c:pt idx="70">
                  <c:v>39387</c:v>
                </c:pt>
                <c:pt idx="71">
                  <c:v>39417</c:v>
                </c:pt>
                <c:pt idx="72">
                  <c:v>39448</c:v>
                </c:pt>
                <c:pt idx="73">
                  <c:v>39479</c:v>
                </c:pt>
                <c:pt idx="74">
                  <c:v>39508</c:v>
                </c:pt>
                <c:pt idx="75">
                  <c:v>39539</c:v>
                </c:pt>
                <c:pt idx="76">
                  <c:v>39569</c:v>
                </c:pt>
                <c:pt idx="77">
                  <c:v>39600</c:v>
                </c:pt>
                <c:pt idx="78">
                  <c:v>39630</c:v>
                </c:pt>
                <c:pt idx="79">
                  <c:v>39661</c:v>
                </c:pt>
                <c:pt idx="80">
                  <c:v>39692</c:v>
                </c:pt>
                <c:pt idx="81">
                  <c:v>39722</c:v>
                </c:pt>
                <c:pt idx="82">
                  <c:v>39753</c:v>
                </c:pt>
                <c:pt idx="83">
                  <c:v>39783</c:v>
                </c:pt>
                <c:pt idx="84">
                  <c:v>39814</c:v>
                </c:pt>
                <c:pt idx="85">
                  <c:v>39845</c:v>
                </c:pt>
                <c:pt idx="86">
                  <c:v>39873</c:v>
                </c:pt>
                <c:pt idx="87">
                  <c:v>39904</c:v>
                </c:pt>
                <c:pt idx="88">
                  <c:v>39934</c:v>
                </c:pt>
                <c:pt idx="89">
                  <c:v>39965</c:v>
                </c:pt>
                <c:pt idx="90">
                  <c:v>39995</c:v>
                </c:pt>
                <c:pt idx="91">
                  <c:v>40026</c:v>
                </c:pt>
                <c:pt idx="92">
                  <c:v>40057</c:v>
                </c:pt>
                <c:pt idx="93">
                  <c:v>40087</c:v>
                </c:pt>
                <c:pt idx="94">
                  <c:v>40118</c:v>
                </c:pt>
                <c:pt idx="95">
                  <c:v>40148</c:v>
                </c:pt>
                <c:pt idx="96">
                  <c:v>40179</c:v>
                </c:pt>
                <c:pt idx="97">
                  <c:v>40210</c:v>
                </c:pt>
                <c:pt idx="98">
                  <c:v>40238</c:v>
                </c:pt>
                <c:pt idx="99">
                  <c:v>40269</c:v>
                </c:pt>
                <c:pt idx="100">
                  <c:v>40299</c:v>
                </c:pt>
                <c:pt idx="101">
                  <c:v>40330</c:v>
                </c:pt>
                <c:pt idx="102">
                  <c:v>40360</c:v>
                </c:pt>
                <c:pt idx="103">
                  <c:v>40391</c:v>
                </c:pt>
                <c:pt idx="104">
                  <c:v>40422</c:v>
                </c:pt>
                <c:pt idx="105">
                  <c:v>40452</c:v>
                </c:pt>
                <c:pt idx="106">
                  <c:v>40483</c:v>
                </c:pt>
                <c:pt idx="107">
                  <c:v>40513</c:v>
                </c:pt>
                <c:pt idx="108">
                  <c:v>40544</c:v>
                </c:pt>
                <c:pt idx="109">
                  <c:v>40575</c:v>
                </c:pt>
                <c:pt idx="110">
                  <c:v>40603</c:v>
                </c:pt>
                <c:pt idx="111">
                  <c:v>40634</c:v>
                </c:pt>
                <c:pt idx="112">
                  <c:v>40664</c:v>
                </c:pt>
                <c:pt idx="113">
                  <c:v>40695</c:v>
                </c:pt>
                <c:pt idx="114">
                  <c:v>40725</c:v>
                </c:pt>
                <c:pt idx="115">
                  <c:v>40756</c:v>
                </c:pt>
                <c:pt idx="116">
                  <c:v>40787</c:v>
                </c:pt>
                <c:pt idx="117">
                  <c:v>40817</c:v>
                </c:pt>
                <c:pt idx="118">
                  <c:v>40848</c:v>
                </c:pt>
                <c:pt idx="119">
                  <c:v>40878</c:v>
                </c:pt>
                <c:pt idx="120">
                  <c:v>40909</c:v>
                </c:pt>
                <c:pt idx="121">
                  <c:v>40940</c:v>
                </c:pt>
                <c:pt idx="122">
                  <c:v>40969</c:v>
                </c:pt>
                <c:pt idx="123">
                  <c:v>41000</c:v>
                </c:pt>
                <c:pt idx="124">
                  <c:v>41030</c:v>
                </c:pt>
                <c:pt idx="125">
                  <c:v>41061</c:v>
                </c:pt>
                <c:pt idx="126">
                  <c:v>41091</c:v>
                </c:pt>
                <c:pt idx="127">
                  <c:v>41122</c:v>
                </c:pt>
                <c:pt idx="128">
                  <c:v>41153</c:v>
                </c:pt>
                <c:pt idx="129">
                  <c:v>41183</c:v>
                </c:pt>
                <c:pt idx="130">
                  <c:v>41214</c:v>
                </c:pt>
                <c:pt idx="131">
                  <c:v>41244</c:v>
                </c:pt>
                <c:pt idx="132">
                  <c:v>41275</c:v>
                </c:pt>
                <c:pt idx="133">
                  <c:v>41306</c:v>
                </c:pt>
                <c:pt idx="134">
                  <c:v>41334</c:v>
                </c:pt>
                <c:pt idx="135">
                  <c:v>41365</c:v>
                </c:pt>
                <c:pt idx="136">
                  <c:v>41395</c:v>
                </c:pt>
                <c:pt idx="137">
                  <c:v>41426</c:v>
                </c:pt>
                <c:pt idx="138">
                  <c:v>41456</c:v>
                </c:pt>
                <c:pt idx="139">
                  <c:v>41487</c:v>
                </c:pt>
                <c:pt idx="140">
                  <c:v>41518</c:v>
                </c:pt>
                <c:pt idx="141">
                  <c:v>41548</c:v>
                </c:pt>
                <c:pt idx="142">
                  <c:v>41579</c:v>
                </c:pt>
                <c:pt idx="143">
                  <c:v>41609</c:v>
                </c:pt>
                <c:pt idx="144">
                  <c:v>41640</c:v>
                </c:pt>
                <c:pt idx="145">
                  <c:v>41671</c:v>
                </c:pt>
                <c:pt idx="146">
                  <c:v>41699</c:v>
                </c:pt>
                <c:pt idx="147">
                  <c:v>41730</c:v>
                </c:pt>
                <c:pt idx="148">
                  <c:v>41760</c:v>
                </c:pt>
                <c:pt idx="149">
                  <c:v>41791</c:v>
                </c:pt>
                <c:pt idx="150">
                  <c:v>41821</c:v>
                </c:pt>
                <c:pt idx="151">
                  <c:v>41852</c:v>
                </c:pt>
                <c:pt idx="152">
                  <c:v>41883</c:v>
                </c:pt>
                <c:pt idx="153">
                  <c:v>41913</c:v>
                </c:pt>
                <c:pt idx="154">
                  <c:v>41944</c:v>
                </c:pt>
                <c:pt idx="155">
                  <c:v>41974</c:v>
                </c:pt>
                <c:pt idx="156">
                  <c:v>42005</c:v>
                </c:pt>
                <c:pt idx="157">
                  <c:v>42036</c:v>
                </c:pt>
                <c:pt idx="158">
                  <c:v>42064</c:v>
                </c:pt>
                <c:pt idx="159">
                  <c:v>42095</c:v>
                </c:pt>
                <c:pt idx="160">
                  <c:v>42125</c:v>
                </c:pt>
                <c:pt idx="161">
                  <c:v>42156</c:v>
                </c:pt>
                <c:pt idx="162">
                  <c:v>42186</c:v>
                </c:pt>
                <c:pt idx="163">
                  <c:v>42217</c:v>
                </c:pt>
                <c:pt idx="164">
                  <c:v>42248</c:v>
                </c:pt>
                <c:pt idx="165">
                  <c:v>42278</c:v>
                </c:pt>
                <c:pt idx="166">
                  <c:v>42309</c:v>
                </c:pt>
                <c:pt idx="167">
                  <c:v>42339</c:v>
                </c:pt>
              </c:numCache>
            </c:numRef>
          </c:cat>
          <c:val>
            <c:numRef>
              <c:f>Sheet1!$D$5:$D$172</c:f>
              <c:numCache>
                <c:formatCode>General</c:formatCode>
                <c:ptCount val="168"/>
                <c:pt idx="0">
                  <c:v>221.48076822499999</c:v>
                </c:pt>
                <c:pt idx="1">
                  <c:v>246.53544814</c:v>
                </c:pt>
                <c:pt idx="2">
                  <c:v>264.14983639500002</c:v>
                </c:pt>
                <c:pt idx="3">
                  <c:v>271.13842405999992</c:v>
                </c:pt>
                <c:pt idx="4">
                  <c:v>281.82075579999992</c:v>
                </c:pt>
                <c:pt idx="5">
                  <c:v>293.023435635</c:v>
                </c:pt>
                <c:pt idx="6">
                  <c:v>304.764658145</c:v>
                </c:pt>
                <c:pt idx="7">
                  <c:v>307.47545238499993</c:v>
                </c:pt>
                <c:pt idx="8">
                  <c:v>312.44003059500011</c:v>
                </c:pt>
                <c:pt idx="9">
                  <c:v>320.87444192999999</c:v>
                </c:pt>
                <c:pt idx="10">
                  <c:v>326.46779479499992</c:v>
                </c:pt>
                <c:pt idx="11">
                  <c:v>358.53483854500001</c:v>
                </c:pt>
                <c:pt idx="12">
                  <c:v>339.52566223500008</c:v>
                </c:pt>
                <c:pt idx="13">
                  <c:v>345.42157245999903</c:v>
                </c:pt>
                <c:pt idx="14">
                  <c:v>352.78079266499992</c:v>
                </c:pt>
                <c:pt idx="15">
                  <c:v>365.79728181000002</c:v>
                </c:pt>
                <c:pt idx="16">
                  <c:v>371.00820608499993</c:v>
                </c:pt>
                <c:pt idx="17">
                  <c:v>378.04180556</c:v>
                </c:pt>
                <c:pt idx="18">
                  <c:v>390.010940495</c:v>
                </c:pt>
                <c:pt idx="19">
                  <c:v>390.447255885</c:v>
                </c:pt>
                <c:pt idx="20">
                  <c:v>392.65076758499998</c:v>
                </c:pt>
                <c:pt idx="21">
                  <c:v>398.36608949499993</c:v>
                </c:pt>
                <c:pt idx="22">
                  <c:v>405.23295650499921</c:v>
                </c:pt>
                <c:pt idx="23">
                  <c:v>436.13069243500001</c:v>
                </c:pt>
                <c:pt idx="24">
                  <c:v>415.61545613499999</c:v>
                </c:pt>
                <c:pt idx="25">
                  <c:v>418.91576760499993</c:v>
                </c:pt>
                <c:pt idx="26">
                  <c:v>425.34793518999999</c:v>
                </c:pt>
                <c:pt idx="27">
                  <c:v>435.41392024999919</c:v>
                </c:pt>
                <c:pt idx="28">
                  <c:v>444.23416483999989</c:v>
                </c:pt>
                <c:pt idx="29">
                  <c:v>449.68916436500001</c:v>
                </c:pt>
                <c:pt idx="30">
                  <c:v>463.15589949500009</c:v>
                </c:pt>
                <c:pt idx="31">
                  <c:v>460.20829184000002</c:v>
                </c:pt>
                <c:pt idx="32">
                  <c:v>465.02729056499999</c:v>
                </c:pt>
                <c:pt idx="33">
                  <c:v>471.25622128499992</c:v>
                </c:pt>
                <c:pt idx="34">
                  <c:v>476.10021936999999</c:v>
                </c:pt>
                <c:pt idx="35">
                  <c:v>501.25915133000001</c:v>
                </c:pt>
                <c:pt idx="36">
                  <c:v>486.41319231499921</c:v>
                </c:pt>
                <c:pt idx="37">
                  <c:v>488.87868716500009</c:v>
                </c:pt>
                <c:pt idx="38">
                  <c:v>500.18402354</c:v>
                </c:pt>
                <c:pt idx="39">
                  <c:v>506.96429838</c:v>
                </c:pt>
                <c:pt idx="40">
                  <c:v>512.60572083499937</c:v>
                </c:pt>
                <c:pt idx="41">
                  <c:v>524.12915838999936</c:v>
                </c:pt>
                <c:pt idx="42">
                  <c:v>533.79537635500003</c:v>
                </c:pt>
                <c:pt idx="43">
                  <c:v>527.43877644999998</c:v>
                </c:pt>
                <c:pt idx="44">
                  <c:v>533.20986647000007</c:v>
                </c:pt>
                <c:pt idx="45">
                  <c:v>537.45027743499884</c:v>
                </c:pt>
                <c:pt idx="46">
                  <c:v>541.55129562999923</c:v>
                </c:pt>
                <c:pt idx="47">
                  <c:v>565.21727596000005</c:v>
                </c:pt>
                <c:pt idx="48">
                  <c:v>546.95774295000001</c:v>
                </c:pt>
                <c:pt idx="49">
                  <c:v>551.10419325500004</c:v>
                </c:pt>
                <c:pt idx="50">
                  <c:v>557.15057225500004</c:v>
                </c:pt>
                <c:pt idx="51">
                  <c:v>568.83211549999794</c:v>
                </c:pt>
                <c:pt idx="52">
                  <c:v>570.83691290499871</c:v>
                </c:pt>
                <c:pt idx="53">
                  <c:v>580.13395917499997</c:v>
                </c:pt>
                <c:pt idx="54">
                  <c:v>589.46648884499882</c:v>
                </c:pt>
                <c:pt idx="55">
                  <c:v>585.51899934000005</c:v>
                </c:pt>
                <c:pt idx="56">
                  <c:v>589.23796705499899</c:v>
                </c:pt>
                <c:pt idx="57">
                  <c:v>594.72941912499937</c:v>
                </c:pt>
                <c:pt idx="58">
                  <c:v>598.56275837499936</c:v>
                </c:pt>
                <c:pt idx="59">
                  <c:v>628.24209454000004</c:v>
                </c:pt>
                <c:pt idx="60">
                  <c:v>602.27858648000006</c:v>
                </c:pt>
                <c:pt idx="61">
                  <c:v>604.21592412999996</c:v>
                </c:pt>
                <c:pt idx="62">
                  <c:v>613.5623813200001</c:v>
                </c:pt>
                <c:pt idx="63">
                  <c:v>621.22011938000003</c:v>
                </c:pt>
                <c:pt idx="64">
                  <c:v>625.38987616999998</c:v>
                </c:pt>
                <c:pt idx="65">
                  <c:v>633.03837159</c:v>
                </c:pt>
                <c:pt idx="66">
                  <c:v>640.24916645499911</c:v>
                </c:pt>
                <c:pt idx="67">
                  <c:v>637.14396961</c:v>
                </c:pt>
                <c:pt idx="68">
                  <c:v>637.24930558000005</c:v>
                </c:pt>
                <c:pt idx="69">
                  <c:v>641.79102438999996</c:v>
                </c:pt>
                <c:pt idx="70">
                  <c:v>645.65733179999938</c:v>
                </c:pt>
                <c:pt idx="71">
                  <c:v>676.62127498000007</c:v>
                </c:pt>
                <c:pt idx="72">
                  <c:v>650.36734022499911</c:v>
                </c:pt>
                <c:pt idx="73">
                  <c:v>653.93620424999938</c:v>
                </c:pt>
                <c:pt idx="74">
                  <c:v>661.18330750999996</c:v>
                </c:pt>
                <c:pt idx="75">
                  <c:v>669.63185838000004</c:v>
                </c:pt>
                <c:pt idx="76">
                  <c:v>671.82121208499768</c:v>
                </c:pt>
                <c:pt idx="77">
                  <c:v>678.54764590999901</c:v>
                </c:pt>
                <c:pt idx="78">
                  <c:v>686.54474267499995</c:v>
                </c:pt>
                <c:pt idx="79">
                  <c:v>683.3732280349991</c:v>
                </c:pt>
                <c:pt idx="80">
                  <c:v>683.88835807500004</c:v>
                </c:pt>
                <c:pt idx="81">
                  <c:v>727.55296444999908</c:v>
                </c:pt>
                <c:pt idx="82">
                  <c:v>731.30448863000004</c:v>
                </c:pt>
                <c:pt idx="83">
                  <c:v>762.77483200500001</c:v>
                </c:pt>
                <c:pt idx="84">
                  <c:v>739.77926360499998</c:v>
                </c:pt>
                <c:pt idx="85">
                  <c:v>741.9047468</c:v>
                </c:pt>
                <c:pt idx="86">
                  <c:v>747.04418248499871</c:v>
                </c:pt>
                <c:pt idx="87">
                  <c:v>758.99945683499936</c:v>
                </c:pt>
                <c:pt idx="88">
                  <c:v>761.27193152999996</c:v>
                </c:pt>
                <c:pt idx="89">
                  <c:v>763.71860584500007</c:v>
                </c:pt>
                <c:pt idx="90">
                  <c:v>772.66749360499898</c:v>
                </c:pt>
                <c:pt idx="91">
                  <c:v>767.51433927999994</c:v>
                </c:pt>
                <c:pt idx="92">
                  <c:v>767.18243164499995</c:v>
                </c:pt>
                <c:pt idx="93">
                  <c:v>771.48819814499996</c:v>
                </c:pt>
                <c:pt idx="94">
                  <c:v>776.09644466999998</c:v>
                </c:pt>
                <c:pt idx="95">
                  <c:v>806.41152818999808</c:v>
                </c:pt>
                <c:pt idx="96">
                  <c:v>783.53976847000001</c:v>
                </c:pt>
                <c:pt idx="97">
                  <c:v>784.28668992500002</c:v>
                </c:pt>
                <c:pt idx="98">
                  <c:v>797.05810617499901</c:v>
                </c:pt>
                <c:pt idx="99">
                  <c:v>798.14510364499938</c:v>
                </c:pt>
                <c:pt idx="100">
                  <c:v>805.27637903499999</c:v>
                </c:pt>
                <c:pt idx="101">
                  <c:v>812.05777304000003</c:v>
                </c:pt>
                <c:pt idx="102">
                  <c:v>820.58423866999999</c:v>
                </c:pt>
                <c:pt idx="103">
                  <c:v>813.9322953599991</c:v>
                </c:pt>
                <c:pt idx="104">
                  <c:v>813.35026124499859</c:v>
                </c:pt>
                <c:pt idx="105">
                  <c:v>815.02284397000005</c:v>
                </c:pt>
                <c:pt idx="106">
                  <c:v>816.77362294500006</c:v>
                </c:pt>
                <c:pt idx="107">
                  <c:v>839.70230622500003</c:v>
                </c:pt>
                <c:pt idx="108">
                  <c:v>821.35601782999834</c:v>
                </c:pt>
                <c:pt idx="109">
                  <c:v>820.24421710999911</c:v>
                </c:pt>
                <c:pt idx="110">
                  <c:v>824.15315184999997</c:v>
                </c:pt>
                <c:pt idx="111">
                  <c:v>834.36470107000002</c:v>
                </c:pt>
                <c:pt idx="112">
                  <c:v>837.96694772999911</c:v>
                </c:pt>
                <c:pt idx="113">
                  <c:v>846.95841281499895</c:v>
                </c:pt>
                <c:pt idx="114">
                  <c:v>855.68495359500002</c:v>
                </c:pt>
                <c:pt idx="115">
                  <c:v>849.78151333000005</c:v>
                </c:pt>
                <c:pt idx="116">
                  <c:v>857.32144078999897</c:v>
                </c:pt>
                <c:pt idx="117">
                  <c:v>864.36945967999986</c:v>
                </c:pt>
                <c:pt idx="118">
                  <c:v>867.787997625</c:v>
                </c:pt>
                <c:pt idx="119">
                  <c:v>888.62902108000003</c:v>
                </c:pt>
                <c:pt idx="120">
                  <c:v>868.85150358499834</c:v>
                </c:pt>
                <c:pt idx="121">
                  <c:v>867.32128889999819</c:v>
                </c:pt>
                <c:pt idx="122">
                  <c:v>869.92386985999997</c:v>
                </c:pt>
                <c:pt idx="123">
                  <c:v>873.8598294149981</c:v>
                </c:pt>
                <c:pt idx="124">
                  <c:v>883.00459680499898</c:v>
                </c:pt>
                <c:pt idx="125">
                  <c:v>893.71984504</c:v>
                </c:pt>
                <c:pt idx="126">
                  <c:v>897.86493915499898</c:v>
                </c:pt>
                <c:pt idx="127">
                  <c:v>896.40994231500008</c:v>
                </c:pt>
                <c:pt idx="128">
                  <c:v>892.47732006500007</c:v>
                </c:pt>
                <c:pt idx="129">
                  <c:v>891.39284496000005</c:v>
                </c:pt>
                <c:pt idx="130">
                  <c:v>889.69944389499938</c:v>
                </c:pt>
                <c:pt idx="131">
                  <c:v>912.59302024500005</c:v>
                </c:pt>
                <c:pt idx="132">
                  <c:v>882.53669067999988</c:v>
                </c:pt>
                <c:pt idx="133">
                  <c:v>879.97666853999999</c:v>
                </c:pt>
                <c:pt idx="134">
                  <c:v>896.35787318499797</c:v>
                </c:pt>
                <c:pt idx="135">
                  <c:v>901.52505334</c:v>
                </c:pt>
                <c:pt idx="136">
                  <c:v>905.22579491500005</c:v>
                </c:pt>
                <c:pt idx="137">
                  <c:v>911.010762215</c:v>
                </c:pt>
                <c:pt idx="138">
                  <c:v>918.36096023999937</c:v>
                </c:pt>
                <c:pt idx="139">
                  <c:v>919.35668666499896</c:v>
                </c:pt>
                <c:pt idx="140">
                  <c:v>918.59029999000006</c:v>
                </c:pt>
                <c:pt idx="141">
                  <c:v>924.23012070999937</c:v>
                </c:pt>
                <c:pt idx="142">
                  <c:v>927.47016719499834</c:v>
                </c:pt>
                <c:pt idx="143">
                  <c:v>956.18480638000005</c:v>
                </c:pt>
                <c:pt idx="144">
                  <c:v>932.19705892499996</c:v>
                </c:pt>
                <c:pt idx="145">
                  <c:v>933.659410675</c:v>
                </c:pt>
                <c:pt idx="146">
                  <c:v>939.25468357</c:v>
                </c:pt>
                <c:pt idx="147">
                  <c:v>948.89225781499817</c:v>
                </c:pt>
                <c:pt idx="148">
                  <c:v>953.688032950001</c:v>
                </c:pt>
                <c:pt idx="149">
                  <c:v>959.30756328999871</c:v>
                </c:pt>
                <c:pt idx="150">
                  <c:v>969.48893912999995</c:v>
                </c:pt>
                <c:pt idx="151">
                  <c:v>971.18438918000004</c:v>
                </c:pt>
                <c:pt idx="152">
                  <c:v>971.34018798999898</c:v>
                </c:pt>
                <c:pt idx="153">
                  <c:v>975.13692169999911</c:v>
                </c:pt>
                <c:pt idx="154">
                  <c:v>980.92887290500005</c:v>
                </c:pt>
                <c:pt idx="155">
                  <c:v>1016.538110795</c:v>
                </c:pt>
                <c:pt idx="156">
                  <c:v>1003.84382096</c:v>
                </c:pt>
                <c:pt idx="157">
                  <c:v>1006.73706792</c:v>
                </c:pt>
                <c:pt idx="158">
                  <c:v>1016.217608</c:v>
                </c:pt>
                <c:pt idx="159">
                  <c:v>1026.3988013200001</c:v>
                </c:pt>
                <c:pt idx="160">
                  <c:v>1031.87390712</c:v>
                </c:pt>
                <c:pt idx="161">
                  <c:v>1041.902829265</c:v>
                </c:pt>
                <c:pt idx="162">
                  <c:v>1056.8740629900001</c:v>
                </c:pt>
                <c:pt idx="163">
                  <c:v>1054.3502718249999</c:v>
                </c:pt>
                <c:pt idx="164">
                  <c:v>1052.2460821449999</c:v>
                </c:pt>
                <c:pt idx="165">
                  <c:v>1053.7540088349999</c:v>
                </c:pt>
                <c:pt idx="166">
                  <c:v>1058.6999694850001</c:v>
                </c:pt>
                <c:pt idx="167">
                  <c:v>1083.4303161299999</c:v>
                </c:pt>
              </c:numCache>
            </c:numRef>
          </c:val>
          <c:smooth val="0"/>
          <c:extLst>
            <c:ext xmlns:c16="http://schemas.microsoft.com/office/drawing/2014/chart" uri="{C3380CC4-5D6E-409C-BE32-E72D297353CC}">
              <c16:uniqueId val="{00000001-59CC-40D7-957F-72EB061EA25E}"/>
            </c:ext>
          </c:extLst>
        </c:ser>
        <c:dLbls>
          <c:showLegendKey val="0"/>
          <c:showVal val="0"/>
          <c:showCatName val="0"/>
          <c:showSerName val="0"/>
          <c:showPercent val="0"/>
          <c:showBubbleSize val="0"/>
        </c:dLbls>
        <c:marker val="1"/>
        <c:smooth val="0"/>
        <c:axId val="2070770168"/>
        <c:axId val="2133395592"/>
      </c:lineChart>
      <c:dateAx>
        <c:axId val="2070770168"/>
        <c:scaling>
          <c:orientation val="minMax"/>
        </c:scaling>
        <c:delete val="0"/>
        <c:axPos val="b"/>
        <c:numFmt formatCode="mmm\-yy" sourceLinked="1"/>
        <c:majorTickMark val="in"/>
        <c:minorTickMark val="none"/>
        <c:tickLblPos val="nextTo"/>
        <c:spPr>
          <a:ln w="3175">
            <a:solidFill>
              <a:srgbClr val="B3B3B3"/>
            </a:solidFill>
            <a:prstDash val="solid"/>
          </a:ln>
        </c:spPr>
        <c:crossAx val="2133395592"/>
        <c:crosses val="autoZero"/>
        <c:auto val="1"/>
        <c:lblOffset val="100"/>
        <c:baseTimeUnit val="months"/>
      </c:dateAx>
      <c:valAx>
        <c:axId val="2133395592"/>
        <c:scaling>
          <c:orientation val="minMax"/>
        </c:scaling>
        <c:delete val="0"/>
        <c:axPos val="l"/>
        <c:numFmt formatCode="#,##0" sourceLinked="0"/>
        <c:majorTickMark val="in"/>
        <c:minorTickMark val="none"/>
        <c:tickLblPos val="nextTo"/>
        <c:spPr>
          <a:ln w="3175">
            <a:solidFill>
              <a:srgbClr val="B3B3B3"/>
            </a:solidFill>
            <a:prstDash val="solid"/>
          </a:ln>
        </c:spPr>
        <c:crossAx val="2070770168"/>
        <c:crosses val="autoZero"/>
        <c:crossBetween val="between"/>
      </c:valAx>
      <c:valAx>
        <c:axId val="2070235000"/>
        <c:scaling>
          <c:orientation val="minMax"/>
        </c:scaling>
        <c:delete val="0"/>
        <c:axPos val="r"/>
        <c:numFmt formatCode="0%" sourceLinked="0"/>
        <c:majorTickMark val="in"/>
        <c:minorTickMark val="none"/>
        <c:tickLblPos val="nextTo"/>
        <c:spPr>
          <a:ln w="3175">
            <a:solidFill>
              <a:srgbClr val="B3B3B3"/>
            </a:solidFill>
            <a:prstDash val="solid"/>
          </a:ln>
        </c:spPr>
        <c:crossAx val="-2144781912"/>
        <c:crosses val="max"/>
        <c:crossBetween val="between"/>
      </c:valAx>
      <c:dateAx>
        <c:axId val="-2144781912"/>
        <c:scaling>
          <c:orientation val="minMax"/>
        </c:scaling>
        <c:delete val="1"/>
        <c:axPos val="b"/>
        <c:numFmt formatCode="mmm\-yy" sourceLinked="1"/>
        <c:majorTickMark val="in"/>
        <c:minorTickMark val="none"/>
        <c:tickLblPos val="none"/>
        <c:crossAx val="2070235000"/>
        <c:crosses val="autoZero"/>
        <c:auto val="1"/>
        <c:lblOffset val="100"/>
        <c:baseTimeUnit val="months"/>
      </c:dateAx>
      <c:spPr>
        <a:solidFill>
          <a:srgbClr val="FFFFFF"/>
        </a:solidFill>
        <a:ln w="3175">
          <a:solidFill>
            <a:srgbClr val="B3B3B3"/>
          </a:solidFill>
          <a:prstDash val="solid"/>
        </a:ln>
      </c:spPr>
    </c:plotArea>
    <c:legend>
      <c:legendPos val="b"/>
      <c:layout>
        <c:manualLayout>
          <c:xMode val="edge"/>
          <c:yMode val="edge"/>
          <c:x val="0.14515568824661818"/>
          <c:y val="7.7658508728203693E-2"/>
          <c:w val="0.60092928904769116"/>
          <c:h val="0.119644870758703"/>
        </c:manualLayout>
      </c:layout>
      <c:overlay val="0"/>
    </c:legend>
    <c:plotVisOnly val="1"/>
    <c:dispBlanksAs val="gap"/>
    <c:showDLblsOverMax val="0"/>
  </c:chart>
  <c:spPr>
    <a:ln w="9525">
      <a:noFill/>
    </a:ln>
  </c:spPr>
  <c:txPr>
    <a:bodyPr/>
    <a:lstStyle/>
    <a:p>
      <a:pPr>
        <a:defRPr sz="600"/>
      </a:pPr>
      <a:endParaRPr lang="en-US"/>
    </a:p>
  </c:txPr>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553446480442845"/>
          <c:y val="4.7291975398788141E-2"/>
          <c:w val="0.80309370261431934"/>
          <c:h val="0.78071692087440125"/>
        </c:manualLayout>
      </c:layout>
      <c:barChart>
        <c:barDir val="col"/>
        <c:grouping val="clustered"/>
        <c:varyColors val="0"/>
        <c:ser>
          <c:idx val="1"/>
          <c:order val="1"/>
          <c:tx>
            <c:strRef>
              <c:f>'FRED Graph'!$C$11</c:f>
              <c:strCache>
                <c:ptCount val="1"/>
                <c:pt idx="0">
                  <c:v>Annual growth rate</c:v>
                </c:pt>
              </c:strCache>
            </c:strRef>
          </c:tx>
          <c:spPr>
            <a:blipFill dpi="0" rotWithShape="0">
              <a:blip xmlns:r="http://schemas.openxmlformats.org/officeDocument/2006/relationships" r:embed="rId2"/>
              <a:srcRect/>
              <a:tile tx="0" ty="0" sx="100000" sy="100000" flip="none" algn="tl"/>
            </a:blipFill>
            <a:ln w="25400">
              <a:noFill/>
            </a:ln>
          </c:spPr>
          <c:invertIfNegative val="0"/>
          <c:cat>
            <c:numRef>
              <c:f>'FRED Graph'!$A$12:$A$203</c:f>
              <c:numCache>
                <c:formatCode>yyyy\-mm\-dd</c:formatCode>
                <c:ptCount val="192"/>
                <c:pt idx="0">
                  <c:v>36526</c:v>
                </c:pt>
                <c:pt idx="1">
                  <c:v>36557</c:v>
                </c:pt>
                <c:pt idx="2">
                  <c:v>36586</c:v>
                </c:pt>
                <c:pt idx="3">
                  <c:v>36617</c:v>
                </c:pt>
                <c:pt idx="4">
                  <c:v>36647</c:v>
                </c:pt>
                <c:pt idx="5">
                  <c:v>36678</c:v>
                </c:pt>
                <c:pt idx="6">
                  <c:v>36708</c:v>
                </c:pt>
                <c:pt idx="7">
                  <c:v>36739</c:v>
                </c:pt>
                <c:pt idx="8">
                  <c:v>36770</c:v>
                </c:pt>
                <c:pt idx="9">
                  <c:v>36800</c:v>
                </c:pt>
                <c:pt idx="10">
                  <c:v>36831</c:v>
                </c:pt>
                <c:pt idx="11">
                  <c:v>36861</c:v>
                </c:pt>
                <c:pt idx="12">
                  <c:v>36892</c:v>
                </c:pt>
                <c:pt idx="13">
                  <c:v>36923</c:v>
                </c:pt>
                <c:pt idx="14">
                  <c:v>36951</c:v>
                </c:pt>
                <c:pt idx="15">
                  <c:v>36982</c:v>
                </c:pt>
                <c:pt idx="16">
                  <c:v>37012</c:v>
                </c:pt>
                <c:pt idx="17">
                  <c:v>37043</c:v>
                </c:pt>
                <c:pt idx="18">
                  <c:v>37073</c:v>
                </c:pt>
                <c:pt idx="19">
                  <c:v>37104</c:v>
                </c:pt>
                <c:pt idx="20">
                  <c:v>37135</c:v>
                </c:pt>
                <c:pt idx="21">
                  <c:v>37165</c:v>
                </c:pt>
                <c:pt idx="22">
                  <c:v>37196</c:v>
                </c:pt>
                <c:pt idx="23">
                  <c:v>37226</c:v>
                </c:pt>
                <c:pt idx="24">
                  <c:v>37257</c:v>
                </c:pt>
                <c:pt idx="25">
                  <c:v>37288</c:v>
                </c:pt>
                <c:pt idx="26">
                  <c:v>37316</c:v>
                </c:pt>
                <c:pt idx="27">
                  <c:v>37347</c:v>
                </c:pt>
                <c:pt idx="28">
                  <c:v>37377</c:v>
                </c:pt>
                <c:pt idx="29">
                  <c:v>37408</c:v>
                </c:pt>
                <c:pt idx="30">
                  <c:v>37438</c:v>
                </c:pt>
                <c:pt idx="31">
                  <c:v>37469</c:v>
                </c:pt>
                <c:pt idx="32">
                  <c:v>37500</c:v>
                </c:pt>
                <c:pt idx="33">
                  <c:v>37530</c:v>
                </c:pt>
                <c:pt idx="34">
                  <c:v>37561</c:v>
                </c:pt>
                <c:pt idx="35">
                  <c:v>37591</c:v>
                </c:pt>
                <c:pt idx="36">
                  <c:v>37622</c:v>
                </c:pt>
                <c:pt idx="37">
                  <c:v>37653</c:v>
                </c:pt>
                <c:pt idx="38">
                  <c:v>37681</c:v>
                </c:pt>
                <c:pt idx="39">
                  <c:v>37712</c:v>
                </c:pt>
                <c:pt idx="40">
                  <c:v>37742</c:v>
                </c:pt>
                <c:pt idx="41">
                  <c:v>37773</c:v>
                </c:pt>
                <c:pt idx="42">
                  <c:v>37803</c:v>
                </c:pt>
                <c:pt idx="43">
                  <c:v>37834</c:v>
                </c:pt>
                <c:pt idx="44">
                  <c:v>37865</c:v>
                </c:pt>
                <c:pt idx="45">
                  <c:v>37895</c:v>
                </c:pt>
                <c:pt idx="46">
                  <c:v>37926</c:v>
                </c:pt>
                <c:pt idx="47">
                  <c:v>37956</c:v>
                </c:pt>
                <c:pt idx="48">
                  <c:v>37987</c:v>
                </c:pt>
                <c:pt idx="49">
                  <c:v>38018</c:v>
                </c:pt>
                <c:pt idx="50">
                  <c:v>38047</c:v>
                </c:pt>
                <c:pt idx="51">
                  <c:v>38078</c:v>
                </c:pt>
                <c:pt idx="52">
                  <c:v>38108</c:v>
                </c:pt>
                <c:pt idx="53">
                  <c:v>38139</c:v>
                </c:pt>
                <c:pt idx="54">
                  <c:v>38169</c:v>
                </c:pt>
                <c:pt idx="55">
                  <c:v>38200</c:v>
                </c:pt>
                <c:pt idx="56">
                  <c:v>38231</c:v>
                </c:pt>
                <c:pt idx="57">
                  <c:v>38261</c:v>
                </c:pt>
                <c:pt idx="58">
                  <c:v>38292</c:v>
                </c:pt>
                <c:pt idx="59">
                  <c:v>38322</c:v>
                </c:pt>
                <c:pt idx="60">
                  <c:v>38353</c:v>
                </c:pt>
                <c:pt idx="61">
                  <c:v>38384</c:v>
                </c:pt>
                <c:pt idx="62">
                  <c:v>38412</c:v>
                </c:pt>
                <c:pt idx="63">
                  <c:v>38443</c:v>
                </c:pt>
                <c:pt idx="64">
                  <c:v>38473</c:v>
                </c:pt>
                <c:pt idx="65">
                  <c:v>38504</c:v>
                </c:pt>
                <c:pt idx="66">
                  <c:v>38534</c:v>
                </c:pt>
                <c:pt idx="67">
                  <c:v>38565</c:v>
                </c:pt>
                <c:pt idx="68">
                  <c:v>38596</c:v>
                </c:pt>
                <c:pt idx="69">
                  <c:v>38626</c:v>
                </c:pt>
                <c:pt idx="70">
                  <c:v>38657</c:v>
                </c:pt>
                <c:pt idx="71">
                  <c:v>38687</c:v>
                </c:pt>
                <c:pt idx="72">
                  <c:v>38718</c:v>
                </c:pt>
                <c:pt idx="73">
                  <c:v>38749</c:v>
                </c:pt>
                <c:pt idx="74">
                  <c:v>38777</c:v>
                </c:pt>
                <c:pt idx="75">
                  <c:v>38808</c:v>
                </c:pt>
                <c:pt idx="76">
                  <c:v>38838</c:v>
                </c:pt>
                <c:pt idx="77">
                  <c:v>38869</c:v>
                </c:pt>
                <c:pt idx="78">
                  <c:v>38899</c:v>
                </c:pt>
                <c:pt idx="79">
                  <c:v>38930</c:v>
                </c:pt>
                <c:pt idx="80">
                  <c:v>38961</c:v>
                </c:pt>
                <c:pt idx="81">
                  <c:v>38991</c:v>
                </c:pt>
                <c:pt idx="82">
                  <c:v>39022</c:v>
                </c:pt>
                <c:pt idx="83">
                  <c:v>39052</c:v>
                </c:pt>
                <c:pt idx="84">
                  <c:v>39083</c:v>
                </c:pt>
                <c:pt idx="85">
                  <c:v>39114</c:v>
                </c:pt>
                <c:pt idx="86">
                  <c:v>39142</c:v>
                </c:pt>
                <c:pt idx="87">
                  <c:v>39173</c:v>
                </c:pt>
                <c:pt idx="88">
                  <c:v>39203</c:v>
                </c:pt>
                <c:pt idx="89">
                  <c:v>39234</c:v>
                </c:pt>
                <c:pt idx="90">
                  <c:v>39264</c:v>
                </c:pt>
                <c:pt idx="91">
                  <c:v>39295</c:v>
                </c:pt>
                <c:pt idx="92">
                  <c:v>39326</c:v>
                </c:pt>
                <c:pt idx="93">
                  <c:v>39356</c:v>
                </c:pt>
                <c:pt idx="94">
                  <c:v>39387</c:v>
                </c:pt>
                <c:pt idx="95">
                  <c:v>39417</c:v>
                </c:pt>
                <c:pt idx="96">
                  <c:v>39448</c:v>
                </c:pt>
                <c:pt idx="97">
                  <c:v>39479</c:v>
                </c:pt>
                <c:pt idx="98">
                  <c:v>39508</c:v>
                </c:pt>
                <c:pt idx="99">
                  <c:v>39539</c:v>
                </c:pt>
                <c:pt idx="100">
                  <c:v>39569</c:v>
                </c:pt>
                <c:pt idx="101">
                  <c:v>39600</c:v>
                </c:pt>
                <c:pt idx="102">
                  <c:v>39630</c:v>
                </c:pt>
                <c:pt idx="103">
                  <c:v>39661</c:v>
                </c:pt>
                <c:pt idx="104">
                  <c:v>39692</c:v>
                </c:pt>
                <c:pt idx="105">
                  <c:v>39722</c:v>
                </c:pt>
                <c:pt idx="106">
                  <c:v>39753</c:v>
                </c:pt>
                <c:pt idx="107">
                  <c:v>39783</c:v>
                </c:pt>
                <c:pt idx="108">
                  <c:v>39814</c:v>
                </c:pt>
                <c:pt idx="109">
                  <c:v>39845</c:v>
                </c:pt>
                <c:pt idx="110">
                  <c:v>39873</c:v>
                </c:pt>
                <c:pt idx="111">
                  <c:v>39904</c:v>
                </c:pt>
                <c:pt idx="112">
                  <c:v>39934</c:v>
                </c:pt>
                <c:pt idx="113">
                  <c:v>39965</c:v>
                </c:pt>
                <c:pt idx="114">
                  <c:v>39995</c:v>
                </c:pt>
                <c:pt idx="115">
                  <c:v>40026</c:v>
                </c:pt>
                <c:pt idx="116">
                  <c:v>40057</c:v>
                </c:pt>
                <c:pt idx="117">
                  <c:v>40087</c:v>
                </c:pt>
                <c:pt idx="118">
                  <c:v>40118</c:v>
                </c:pt>
                <c:pt idx="119">
                  <c:v>40148</c:v>
                </c:pt>
                <c:pt idx="120">
                  <c:v>40179</c:v>
                </c:pt>
                <c:pt idx="121">
                  <c:v>40210</c:v>
                </c:pt>
                <c:pt idx="122">
                  <c:v>40238</c:v>
                </c:pt>
                <c:pt idx="123">
                  <c:v>40269</c:v>
                </c:pt>
                <c:pt idx="124">
                  <c:v>40299</c:v>
                </c:pt>
                <c:pt idx="125">
                  <c:v>40330</c:v>
                </c:pt>
                <c:pt idx="126">
                  <c:v>40360</c:v>
                </c:pt>
                <c:pt idx="127">
                  <c:v>40391</c:v>
                </c:pt>
                <c:pt idx="128">
                  <c:v>40422</c:v>
                </c:pt>
                <c:pt idx="129">
                  <c:v>40452</c:v>
                </c:pt>
                <c:pt idx="130">
                  <c:v>40483</c:v>
                </c:pt>
                <c:pt idx="131">
                  <c:v>40513</c:v>
                </c:pt>
                <c:pt idx="132">
                  <c:v>40544</c:v>
                </c:pt>
                <c:pt idx="133">
                  <c:v>40575</c:v>
                </c:pt>
                <c:pt idx="134">
                  <c:v>40603</c:v>
                </c:pt>
                <c:pt idx="135">
                  <c:v>40634</c:v>
                </c:pt>
                <c:pt idx="136">
                  <c:v>40664</c:v>
                </c:pt>
                <c:pt idx="137">
                  <c:v>40695</c:v>
                </c:pt>
                <c:pt idx="138">
                  <c:v>40725</c:v>
                </c:pt>
                <c:pt idx="139">
                  <c:v>40756</c:v>
                </c:pt>
                <c:pt idx="140">
                  <c:v>40787</c:v>
                </c:pt>
                <c:pt idx="141">
                  <c:v>40817</c:v>
                </c:pt>
                <c:pt idx="142">
                  <c:v>40848</c:v>
                </c:pt>
                <c:pt idx="143">
                  <c:v>40878</c:v>
                </c:pt>
                <c:pt idx="144">
                  <c:v>40909</c:v>
                </c:pt>
                <c:pt idx="145">
                  <c:v>40940</c:v>
                </c:pt>
                <c:pt idx="146">
                  <c:v>40969</c:v>
                </c:pt>
                <c:pt idx="147">
                  <c:v>41000</c:v>
                </c:pt>
                <c:pt idx="148">
                  <c:v>41030</c:v>
                </c:pt>
                <c:pt idx="149">
                  <c:v>41061</c:v>
                </c:pt>
                <c:pt idx="150">
                  <c:v>41091</c:v>
                </c:pt>
                <c:pt idx="151">
                  <c:v>41122</c:v>
                </c:pt>
                <c:pt idx="152">
                  <c:v>41153</c:v>
                </c:pt>
                <c:pt idx="153">
                  <c:v>41183</c:v>
                </c:pt>
                <c:pt idx="154">
                  <c:v>41214</c:v>
                </c:pt>
                <c:pt idx="155">
                  <c:v>41244</c:v>
                </c:pt>
                <c:pt idx="156">
                  <c:v>41275</c:v>
                </c:pt>
                <c:pt idx="157">
                  <c:v>41306</c:v>
                </c:pt>
                <c:pt idx="158">
                  <c:v>41334</c:v>
                </c:pt>
                <c:pt idx="159">
                  <c:v>41365</c:v>
                </c:pt>
                <c:pt idx="160">
                  <c:v>41395</c:v>
                </c:pt>
                <c:pt idx="161">
                  <c:v>41426</c:v>
                </c:pt>
                <c:pt idx="162">
                  <c:v>41456</c:v>
                </c:pt>
                <c:pt idx="163">
                  <c:v>41487</c:v>
                </c:pt>
                <c:pt idx="164">
                  <c:v>41518</c:v>
                </c:pt>
                <c:pt idx="165">
                  <c:v>41548</c:v>
                </c:pt>
                <c:pt idx="166">
                  <c:v>41579</c:v>
                </c:pt>
                <c:pt idx="167">
                  <c:v>41609</c:v>
                </c:pt>
                <c:pt idx="168">
                  <c:v>41640</c:v>
                </c:pt>
                <c:pt idx="169">
                  <c:v>41671</c:v>
                </c:pt>
                <c:pt idx="170">
                  <c:v>41699</c:v>
                </c:pt>
                <c:pt idx="171">
                  <c:v>41730</c:v>
                </c:pt>
                <c:pt idx="172">
                  <c:v>41760</c:v>
                </c:pt>
                <c:pt idx="173">
                  <c:v>41791</c:v>
                </c:pt>
                <c:pt idx="174">
                  <c:v>41821</c:v>
                </c:pt>
                <c:pt idx="175">
                  <c:v>41852</c:v>
                </c:pt>
                <c:pt idx="176">
                  <c:v>41883</c:v>
                </c:pt>
                <c:pt idx="177">
                  <c:v>41913</c:v>
                </c:pt>
                <c:pt idx="178">
                  <c:v>41944</c:v>
                </c:pt>
                <c:pt idx="179">
                  <c:v>41974</c:v>
                </c:pt>
                <c:pt idx="180">
                  <c:v>42005</c:v>
                </c:pt>
                <c:pt idx="181">
                  <c:v>42036</c:v>
                </c:pt>
                <c:pt idx="182">
                  <c:v>42064</c:v>
                </c:pt>
                <c:pt idx="183">
                  <c:v>42095</c:v>
                </c:pt>
                <c:pt idx="184">
                  <c:v>42125</c:v>
                </c:pt>
                <c:pt idx="185">
                  <c:v>42156</c:v>
                </c:pt>
                <c:pt idx="186">
                  <c:v>42186</c:v>
                </c:pt>
                <c:pt idx="187">
                  <c:v>42217</c:v>
                </c:pt>
                <c:pt idx="188">
                  <c:v>42248</c:v>
                </c:pt>
                <c:pt idx="189">
                  <c:v>42278</c:v>
                </c:pt>
                <c:pt idx="190">
                  <c:v>42309</c:v>
                </c:pt>
                <c:pt idx="191">
                  <c:v>42339</c:v>
                </c:pt>
              </c:numCache>
            </c:numRef>
          </c:cat>
          <c:val>
            <c:numRef>
              <c:f>'FRED Graph'!$C$12:$C$203</c:f>
              <c:numCache>
                <c:formatCode>General</c:formatCode>
                <c:ptCount val="192"/>
                <c:pt idx="12" formatCode="0%">
                  <c:v>-6.7621117653261483E-3</c:v>
                </c:pt>
                <c:pt idx="13" formatCode="0%">
                  <c:v>2.9856656931312779E-2</c:v>
                </c:pt>
                <c:pt idx="14" formatCode="0%">
                  <c:v>3.8306147543165067E-2</c:v>
                </c:pt>
                <c:pt idx="15" formatCode="0%">
                  <c:v>4.1367037053433066E-2</c:v>
                </c:pt>
                <c:pt idx="16" formatCode="0%">
                  <c:v>4.5000370984097073E-2</c:v>
                </c:pt>
                <c:pt idx="17" formatCode="0%">
                  <c:v>4.5825307615856056E-2</c:v>
                </c:pt>
                <c:pt idx="18" formatCode="0%">
                  <c:v>5.3064306462180993E-2</c:v>
                </c:pt>
                <c:pt idx="19" formatCode="0%">
                  <c:v>6.6375550451950011E-2</c:v>
                </c:pt>
                <c:pt idx="20" formatCode="0%">
                  <c:v>7.534555143610909E-2</c:v>
                </c:pt>
                <c:pt idx="21" formatCode="0%">
                  <c:v>7.6558246618288125E-2</c:v>
                </c:pt>
                <c:pt idx="22" formatCode="0%">
                  <c:v>7.998180574507914E-2</c:v>
                </c:pt>
                <c:pt idx="23" formatCode="0%">
                  <c:v>8.2238248868422306E-2</c:v>
                </c:pt>
                <c:pt idx="24" formatCode="0%">
                  <c:v>8.5747406704725637E-2</c:v>
                </c:pt>
                <c:pt idx="25" formatCode="0%">
                  <c:v>9.2040842952393356E-2</c:v>
                </c:pt>
                <c:pt idx="26" formatCode="0%">
                  <c:v>9.3755767456167399E-2</c:v>
                </c:pt>
                <c:pt idx="27" formatCode="0%">
                  <c:v>9.4827967338110303E-2</c:v>
                </c:pt>
                <c:pt idx="28" formatCode="0%">
                  <c:v>9.8068584276501114E-2</c:v>
                </c:pt>
                <c:pt idx="29" formatCode="0%">
                  <c:v>0.10203755533727156</c:v>
                </c:pt>
                <c:pt idx="30" formatCode="0%">
                  <c:v>0.10026668352501386</c:v>
                </c:pt>
                <c:pt idx="31" formatCode="0%">
                  <c:v>8.8139165370018147E-2</c:v>
                </c:pt>
                <c:pt idx="32" formatCode="0%">
                  <c:v>7.8468066515933674E-2</c:v>
                </c:pt>
                <c:pt idx="33" formatCode="0%">
                  <c:v>7.6952702867403966E-2</c:v>
                </c:pt>
                <c:pt idx="34" formatCode="0%">
                  <c:v>7.4204759547064902E-2</c:v>
                </c:pt>
                <c:pt idx="35" formatCode="0%">
                  <c:v>7.271396665175589E-2</c:v>
                </c:pt>
                <c:pt idx="36" formatCode="0%">
                  <c:v>6.8858493288733558E-2</c:v>
                </c:pt>
                <c:pt idx="37" formatCode="0%">
                  <c:v>6.9475272738705365E-2</c:v>
                </c:pt>
                <c:pt idx="38" formatCode="0%">
                  <c:v>6.8360925186393473E-2</c:v>
                </c:pt>
                <c:pt idx="39" formatCode="0%">
                  <c:v>6.756511191219125E-2</c:v>
                </c:pt>
                <c:pt idx="40" formatCode="0%">
                  <c:v>6.3436615728524118E-2</c:v>
                </c:pt>
                <c:pt idx="41" formatCode="0%">
                  <c:v>5.6001135529402439E-2</c:v>
                </c:pt>
                <c:pt idx="42" formatCode="0%">
                  <c:v>5.0251301870702071E-2</c:v>
                </c:pt>
                <c:pt idx="43" formatCode="0%">
                  <c:v>5.2190689475157537E-2</c:v>
                </c:pt>
                <c:pt idx="44" formatCode="0%">
                  <c:v>5.3813353728859384E-2</c:v>
                </c:pt>
                <c:pt idx="45" formatCode="0%">
                  <c:v>5.8760952983089199E-2</c:v>
                </c:pt>
                <c:pt idx="46" formatCode="0%">
                  <c:v>5.8684269203890284E-2</c:v>
                </c:pt>
                <c:pt idx="47" formatCode="0%">
                  <c:v>5.5891020540476885E-2</c:v>
                </c:pt>
                <c:pt idx="48" formatCode="0%">
                  <c:v>5.249319434300511E-2</c:v>
                </c:pt>
                <c:pt idx="49" formatCode="0%">
                  <c:v>4.8908186543119868E-2</c:v>
                </c:pt>
                <c:pt idx="50" formatCode="0%">
                  <c:v>4.4248447640969919E-2</c:v>
                </c:pt>
                <c:pt idx="51" formatCode="0%">
                  <c:v>4.2926871849335455E-2</c:v>
                </c:pt>
                <c:pt idx="52" formatCode="0%">
                  <c:v>4.352509080696236E-2</c:v>
                </c:pt>
                <c:pt idx="53" formatCode="0%">
                  <c:v>5.0017849580787734E-2</c:v>
                </c:pt>
                <c:pt idx="54" formatCode="0%">
                  <c:v>5.7713183316776787E-2</c:v>
                </c:pt>
                <c:pt idx="55" formatCode="0%">
                  <c:v>5.6608413532061357E-2</c:v>
                </c:pt>
                <c:pt idx="56" formatCode="0%">
                  <c:v>5.9826301483824292E-2</c:v>
                </c:pt>
                <c:pt idx="57" formatCode="0%">
                  <c:v>5.6062685541878633E-2</c:v>
                </c:pt>
                <c:pt idx="58" formatCode="0%">
                  <c:v>5.8317737457806253E-2</c:v>
                </c:pt>
                <c:pt idx="59" formatCode="0%">
                  <c:v>5.143798903419107E-2</c:v>
                </c:pt>
                <c:pt idx="60" formatCode="0%">
                  <c:v>5.0288649445832258E-2</c:v>
                </c:pt>
                <c:pt idx="61" formatCode="0%">
                  <c:v>5.2888832835862674E-2</c:v>
                </c:pt>
                <c:pt idx="62" formatCode="0%">
                  <c:v>5.3479073740818305E-2</c:v>
                </c:pt>
                <c:pt idx="63" formatCode="0%">
                  <c:v>5.1207974767772356E-2</c:v>
                </c:pt>
                <c:pt idx="64" formatCode="0%">
                  <c:v>4.8045548378504291E-2</c:v>
                </c:pt>
                <c:pt idx="65" formatCode="0%">
                  <c:v>4.6275292498279462E-2</c:v>
                </c:pt>
                <c:pt idx="66" formatCode="0%">
                  <c:v>3.9365598759726977E-2</c:v>
                </c:pt>
                <c:pt idx="67" formatCode="0%">
                  <c:v>3.9178243655057191E-2</c:v>
                </c:pt>
                <c:pt idx="68" formatCode="0%">
                  <c:v>3.9223434994146628E-2</c:v>
                </c:pt>
                <c:pt idx="69" formatCode="0%">
                  <c:v>3.7502125511809731E-2</c:v>
                </c:pt>
                <c:pt idx="70" formatCode="0%">
                  <c:v>3.6098136926362642E-2</c:v>
                </c:pt>
                <c:pt idx="71" formatCode="0%">
                  <c:v>4.1048455705812316E-2</c:v>
                </c:pt>
                <c:pt idx="72" formatCode="0%">
                  <c:v>4.7669895914809857E-2</c:v>
                </c:pt>
                <c:pt idx="73" formatCode="0%">
                  <c:v>4.7446469830385758E-2</c:v>
                </c:pt>
                <c:pt idx="74" formatCode="0%">
                  <c:v>4.8980248377516848E-2</c:v>
                </c:pt>
                <c:pt idx="75" formatCode="0%">
                  <c:v>4.9256207120771708E-2</c:v>
                </c:pt>
                <c:pt idx="76" formatCode="0%">
                  <c:v>5.2003579333058075E-2</c:v>
                </c:pt>
                <c:pt idx="77" formatCode="0%">
                  <c:v>4.5173189987357226E-2</c:v>
                </c:pt>
                <c:pt idx="78" formatCode="0%">
                  <c:v>4.1478631426483573E-2</c:v>
                </c:pt>
                <c:pt idx="79" formatCode="0%">
                  <c:v>3.9879293363230553E-2</c:v>
                </c:pt>
                <c:pt idx="80" formatCode="0%">
                  <c:v>3.4045817233749713E-2</c:v>
                </c:pt>
                <c:pt idx="81" formatCode="0%">
                  <c:v>3.3420180101900766E-2</c:v>
                </c:pt>
                <c:pt idx="82" formatCode="0%">
                  <c:v>3.383109717739028E-2</c:v>
                </c:pt>
                <c:pt idx="83" formatCode="0%">
                  <c:v>3.3704369953810612E-2</c:v>
                </c:pt>
                <c:pt idx="84" formatCode="0%">
                  <c:v>2.8644121349253603E-2</c:v>
                </c:pt>
                <c:pt idx="85" formatCode="0%">
                  <c:v>2.3332880136111716E-2</c:v>
                </c:pt>
                <c:pt idx="86" formatCode="0%">
                  <c:v>2.181381774126296E-2</c:v>
                </c:pt>
                <c:pt idx="87" formatCode="0%">
                  <c:v>2.1382643975879283E-2</c:v>
                </c:pt>
                <c:pt idx="88" formatCode="0%">
                  <c:v>1.9309605478059329E-2</c:v>
                </c:pt>
                <c:pt idx="89" formatCode="0%">
                  <c:v>2.0994240083780567E-2</c:v>
                </c:pt>
                <c:pt idx="90" formatCode="0%">
                  <c:v>2.3990564222761884E-2</c:v>
                </c:pt>
                <c:pt idx="91" formatCode="0%">
                  <c:v>2.2496322195800236E-2</c:v>
                </c:pt>
                <c:pt idx="92" formatCode="0%">
                  <c:v>2.2155613208735277E-2</c:v>
                </c:pt>
                <c:pt idx="93" formatCode="0%">
                  <c:v>2.4598479508609411E-2</c:v>
                </c:pt>
                <c:pt idx="94" formatCode="0%">
                  <c:v>2.2156412878126641E-2</c:v>
                </c:pt>
                <c:pt idx="95" formatCode="0%">
                  <c:v>1.3610979556397437E-2</c:v>
                </c:pt>
                <c:pt idx="96" formatCode="0%">
                  <c:v>9.7437301134147836E-3</c:v>
                </c:pt>
                <c:pt idx="97" formatCode="0%">
                  <c:v>1.1501631560387502E-2</c:v>
                </c:pt>
                <c:pt idx="98" formatCode="0%">
                  <c:v>1.2655339203770389E-2</c:v>
                </c:pt>
                <c:pt idx="99" formatCode="0%">
                  <c:v>7.5681498771041997E-3</c:v>
                </c:pt>
                <c:pt idx="100" formatCode="0%">
                  <c:v>1.0049624728421839E-2</c:v>
                </c:pt>
                <c:pt idx="101" formatCode="0%">
                  <c:v>1.4802714714566702E-2</c:v>
                </c:pt>
                <c:pt idx="102" formatCode="0%">
                  <c:v>2.0217351261742421E-2</c:v>
                </c:pt>
                <c:pt idx="103" formatCode="0%">
                  <c:v>2.3655694106894155E-2</c:v>
                </c:pt>
                <c:pt idx="104" formatCode="0%">
                  <c:v>2.7771891002104549E-2</c:v>
                </c:pt>
                <c:pt idx="105" formatCode="0%">
                  <c:v>4.7176799672736545E-2</c:v>
                </c:pt>
                <c:pt idx="106" formatCode="0%">
                  <c:v>5.5762190621763505E-2</c:v>
                </c:pt>
                <c:pt idx="107" formatCode="0%">
                  <c:v>6.9068396742965901E-2</c:v>
                </c:pt>
                <c:pt idx="108" formatCode="0%">
                  <c:v>8.7193256613243814E-2</c:v>
                </c:pt>
                <c:pt idx="109" formatCode="0%">
                  <c:v>9.8937305048813873E-2</c:v>
                </c:pt>
                <c:pt idx="110" formatCode="0%">
                  <c:v>0.1038892644739034</c:v>
                </c:pt>
                <c:pt idx="111" formatCode="0%">
                  <c:v>0.11051889685107778</c:v>
                </c:pt>
                <c:pt idx="112" formatCode="0%">
                  <c:v>0.10729008421930021</c:v>
                </c:pt>
                <c:pt idx="113" formatCode="0%">
                  <c:v>0.10231770460017831</c:v>
                </c:pt>
                <c:pt idx="114" formatCode="0%">
                  <c:v>9.5346250785374384E-2</c:v>
                </c:pt>
                <c:pt idx="115" formatCode="0%">
                  <c:v>9.5811517694583834E-2</c:v>
                </c:pt>
                <c:pt idx="116" formatCode="0%">
                  <c:v>9.5145728835991497E-2</c:v>
                </c:pt>
                <c:pt idx="117" formatCode="0%">
                  <c:v>7.3626332373719197E-2</c:v>
                </c:pt>
                <c:pt idx="118" formatCode="0%">
                  <c:v>6.2380699281306982E-2</c:v>
                </c:pt>
                <c:pt idx="119" formatCode="0%">
                  <c:v>5.2411975197355923E-2</c:v>
                </c:pt>
                <c:pt idx="120" formatCode="0%">
                  <c:v>3.8604693668252567E-2</c:v>
                </c:pt>
                <c:pt idx="121" formatCode="0%">
                  <c:v>3.790783088925221E-2</c:v>
                </c:pt>
                <c:pt idx="122" formatCode="0%">
                  <c:v>3.478193336513808E-2</c:v>
                </c:pt>
                <c:pt idx="123" formatCode="0%">
                  <c:v>3.4809331623207151E-2</c:v>
                </c:pt>
                <c:pt idx="124" formatCode="0%">
                  <c:v>3.5806527094683398E-2</c:v>
                </c:pt>
                <c:pt idx="125" formatCode="0%">
                  <c:v>3.7208881992232379E-2</c:v>
                </c:pt>
                <c:pt idx="126" formatCode="0%">
                  <c:v>3.8074610809106083E-2</c:v>
                </c:pt>
                <c:pt idx="127" formatCode="0%">
                  <c:v>3.9348237169984111E-2</c:v>
                </c:pt>
                <c:pt idx="128" formatCode="0%">
                  <c:v>4.247535352341171E-2</c:v>
                </c:pt>
                <c:pt idx="129" formatCode="0%">
                  <c:v>4.9934057192682978E-2</c:v>
                </c:pt>
                <c:pt idx="130" formatCode="0%">
                  <c:v>5.8666721772193786E-2</c:v>
                </c:pt>
                <c:pt idx="131" formatCode="0%">
                  <c:v>5.9721023591221022E-2</c:v>
                </c:pt>
                <c:pt idx="132" formatCode="0%">
                  <c:v>6.2617319892239537E-2</c:v>
                </c:pt>
                <c:pt idx="133" formatCode="0%">
                  <c:v>6.6230789099832099E-2</c:v>
                </c:pt>
                <c:pt idx="134" formatCode="0%">
                  <c:v>7.3813097739846525E-2</c:v>
                </c:pt>
                <c:pt idx="135" formatCode="0%">
                  <c:v>8.0018864453978905E-2</c:v>
                </c:pt>
                <c:pt idx="136" formatCode="0%">
                  <c:v>8.5107448566730887E-2</c:v>
                </c:pt>
                <c:pt idx="137" formatCode="0%">
                  <c:v>8.7724704237264792E-2</c:v>
                </c:pt>
                <c:pt idx="138" formatCode="0%">
                  <c:v>9.0017974378571217E-2</c:v>
                </c:pt>
                <c:pt idx="139" formatCode="0%">
                  <c:v>9.1807452956776253E-2</c:v>
                </c:pt>
                <c:pt idx="140" formatCode="0%">
                  <c:v>9.0665952620967702E-2</c:v>
                </c:pt>
                <c:pt idx="141" formatCode="0%">
                  <c:v>8.512456212287417E-2</c:v>
                </c:pt>
                <c:pt idx="142" formatCode="0%">
                  <c:v>8.6045763821041718E-2</c:v>
                </c:pt>
                <c:pt idx="143" formatCode="0%">
                  <c:v>8.9216318599676603E-2</c:v>
                </c:pt>
                <c:pt idx="144" formatCode="0%">
                  <c:v>9.2341773640031724E-2</c:v>
                </c:pt>
                <c:pt idx="145" formatCode="0%">
                  <c:v>9.3149382405755959E-2</c:v>
                </c:pt>
                <c:pt idx="146" formatCode="0%">
                  <c:v>9.3833996988589366E-2</c:v>
                </c:pt>
                <c:pt idx="147" formatCode="0%">
                  <c:v>8.9291496231868578E-2</c:v>
                </c:pt>
                <c:pt idx="148" formatCode="0%">
                  <c:v>8.4613058003492045E-2</c:v>
                </c:pt>
                <c:pt idx="149" formatCode="0%">
                  <c:v>8.3142682424102665E-2</c:v>
                </c:pt>
                <c:pt idx="150" formatCode="0%">
                  <c:v>8.1406912197149531E-2</c:v>
                </c:pt>
                <c:pt idx="151" formatCode="0%">
                  <c:v>8.1330568251427496E-2</c:v>
                </c:pt>
                <c:pt idx="152" formatCode="0%">
                  <c:v>8.4695420940189475E-2</c:v>
                </c:pt>
                <c:pt idx="153" formatCode="0%">
                  <c:v>8.8951462623755528E-2</c:v>
                </c:pt>
                <c:pt idx="154" formatCode="0%">
                  <c:v>8.7030634397362625E-2</c:v>
                </c:pt>
                <c:pt idx="155" formatCode="0%">
                  <c:v>8.5915994415868002E-2</c:v>
                </c:pt>
                <c:pt idx="156" formatCode="0%">
                  <c:v>8.4253910973185672E-2</c:v>
                </c:pt>
                <c:pt idx="157" formatCode="0%">
                  <c:v>7.5847982699620176E-2</c:v>
                </c:pt>
                <c:pt idx="158" formatCode="0%">
                  <c:v>7.2381494859429699E-2</c:v>
                </c:pt>
                <c:pt idx="159" formatCode="0%">
                  <c:v>7.1655694876983214E-2</c:v>
                </c:pt>
                <c:pt idx="160" formatCode="0%">
                  <c:v>7.4160623858626915E-2</c:v>
                </c:pt>
                <c:pt idx="161" formatCode="0%">
                  <c:v>7.3355110669391557E-2</c:v>
                </c:pt>
                <c:pt idx="162" formatCode="0%">
                  <c:v>7.4906020608113633E-2</c:v>
                </c:pt>
                <c:pt idx="163" formatCode="0%">
                  <c:v>7.3582857454803835E-2</c:v>
                </c:pt>
                <c:pt idx="164" formatCode="0%">
                  <c:v>7.0675188814813689E-2</c:v>
                </c:pt>
                <c:pt idx="165" formatCode="0%">
                  <c:v>6.9812379285714751E-2</c:v>
                </c:pt>
                <c:pt idx="166" formatCode="0%">
                  <c:v>6.3039692850970594E-2</c:v>
                </c:pt>
                <c:pt idx="167" formatCode="0%">
                  <c:v>6.3409343672050825E-2</c:v>
                </c:pt>
                <c:pt idx="168" formatCode="0%">
                  <c:v>6.1397769645076684E-2</c:v>
                </c:pt>
                <c:pt idx="169" formatCode="0%">
                  <c:v>6.3619837888499425E-2</c:v>
                </c:pt>
                <c:pt idx="170" formatCode="0%">
                  <c:v>7.5315267770121611E-2</c:v>
                </c:pt>
                <c:pt idx="171" formatCode="0%">
                  <c:v>7.7648902980858706E-2</c:v>
                </c:pt>
                <c:pt idx="172" formatCode="0%">
                  <c:v>7.5847739782027745E-2</c:v>
                </c:pt>
                <c:pt idx="173" formatCode="0%">
                  <c:v>7.5100786970206612E-2</c:v>
                </c:pt>
                <c:pt idx="174" formatCode="0%">
                  <c:v>7.3993715709806493E-2</c:v>
                </c:pt>
                <c:pt idx="175" formatCode="0%">
                  <c:v>7.3816988418919607E-2</c:v>
                </c:pt>
                <c:pt idx="176" formatCode="0%">
                  <c:v>6.9554771864725515E-2</c:v>
                </c:pt>
                <c:pt idx="177" formatCode="0%">
                  <c:v>6.6459426885410067E-2</c:v>
                </c:pt>
                <c:pt idx="178" formatCode="0%">
                  <c:v>7.3355975936299556E-2</c:v>
                </c:pt>
                <c:pt idx="179" formatCode="0%">
                  <c:v>7.7388983862893473E-2</c:v>
                </c:pt>
                <c:pt idx="180" formatCode="0%">
                  <c:v>8.4060818431917497E-2</c:v>
                </c:pt>
                <c:pt idx="181" formatCode="0%">
                  <c:v>8.4198575104761086E-2</c:v>
                </c:pt>
                <c:pt idx="182" formatCode="0%">
                  <c:v>7.3106805723219259E-2</c:v>
                </c:pt>
                <c:pt idx="183" formatCode="0%">
                  <c:v>7.0822156314543416E-2</c:v>
                </c:pt>
                <c:pt idx="184" formatCode="0%">
                  <c:v>6.956341200665947E-2</c:v>
                </c:pt>
                <c:pt idx="185" formatCode="0%">
                  <c:v>6.7480308929796867E-2</c:v>
                </c:pt>
                <c:pt idx="186" formatCode="0%">
                  <c:v>6.6244788101313165E-2</c:v>
                </c:pt>
                <c:pt idx="187" formatCode="0%">
                  <c:v>6.7969432890694029E-2</c:v>
                </c:pt>
                <c:pt idx="188" formatCode="0%">
                  <c:v>7.3358400011161409E-2</c:v>
                </c:pt>
                <c:pt idx="189" formatCode="0%">
                  <c:v>7.4385683760683843E-2</c:v>
                </c:pt>
                <c:pt idx="190" formatCode="0%">
                  <c:v>7.1609866366890818E-2</c:v>
                </c:pt>
                <c:pt idx="191" formatCode="0%">
                  <c:v>6.6362774431181118E-2</c:v>
                </c:pt>
              </c:numCache>
            </c:numRef>
          </c:val>
          <c:extLst>
            <c:ext xmlns:c16="http://schemas.microsoft.com/office/drawing/2014/chart" uri="{C3380CC4-5D6E-409C-BE32-E72D297353CC}">
              <c16:uniqueId val="{00000000-F09D-4C1D-B063-6169D05AF25C}"/>
            </c:ext>
          </c:extLst>
        </c:ser>
        <c:dLbls>
          <c:showLegendKey val="0"/>
          <c:showVal val="0"/>
          <c:showCatName val="0"/>
          <c:showSerName val="0"/>
          <c:showPercent val="0"/>
          <c:showBubbleSize val="0"/>
        </c:dLbls>
        <c:gapWidth val="150"/>
        <c:axId val="3"/>
        <c:axId val="4"/>
      </c:barChart>
      <c:lineChart>
        <c:grouping val="standard"/>
        <c:varyColors val="0"/>
        <c:ser>
          <c:idx val="0"/>
          <c:order val="0"/>
          <c:tx>
            <c:strRef>
              <c:f>'FRED Graph'!$B$11</c:f>
              <c:strCache>
                <c:ptCount val="1"/>
                <c:pt idx="0">
                  <c:v>Currency in circulation (USD billions)</c:v>
                </c:pt>
              </c:strCache>
            </c:strRef>
          </c:tx>
          <c:spPr>
            <a:ln w="19050">
              <a:solidFill>
                <a:srgbClr val="4B82AD"/>
              </a:solidFill>
              <a:prstDash val="solid"/>
            </a:ln>
            <a:effectLst/>
          </c:spPr>
          <c:marker>
            <c:symbol val="none"/>
          </c:marker>
          <c:cat>
            <c:numRef>
              <c:f>'FRED Graph'!$A$12:$A$203</c:f>
              <c:numCache>
                <c:formatCode>yyyy\-mm\-dd</c:formatCode>
                <c:ptCount val="192"/>
                <c:pt idx="0">
                  <c:v>36526</c:v>
                </c:pt>
                <c:pt idx="1">
                  <c:v>36557</c:v>
                </c:pt>
                <c:pt idx="2">
                  <c:v>36586</c:v>
                </c:pt>
                <c:pt idx="3">
                  <c:v>36617</c:v>
                </c:pt>
                <c:pt idx="4">
                  <c:v>36647</c:v>
                </c:pt>
                <c:pt idx="5">
                  <c:v>36678</c:v>
                </c:pt>
                <c:pt idx="6">
                  <c:v>36708</c:v>
                </c:pt>
                <c:pt idx="7">
                  <c:v>36739</c:v>
                </c:pt>
                <c:pt idx="8">
                  <c:v>36770</c:v>
                </c:pt>
                <c:pt idx="9">
                  <c:v>36800</c:v>
                </c:pt>
                <c:pt idx="10">
                  <c:v>36831</c:v>
                </c:pt>
                <c:pt idx="11">
                  <c:v>36861</c:v>
                </c:pt>
                <c:pt idx="12">
                  <c:v>36892</c:v>
                </c:pt>
                <c:pt idx="13">
                  <c:v>36923</c:v>
                </c:pt>
                <c:pt idx="14">
                  <c:v>36951</c:v>
                </c:pt>
                <c:pt idx="15">
                  <c:v>36982</c:v>
                </c:pt>
                <c:pt idx="16">
                  <c:v>37012</c:v>
                </c:pt>
                <c:pt idx="17">
                  <c:v>37043</c:v>
                </c:pt>
                <c:pt idx="18">
                  <c:v>37073</c:v>
                </c:pt>
                <c:pt idx="19">
                  <c:v>37104</c:v>
                </c:pt>
                <c:pt idx="20">
                  <c:v>37135</c:v>
                </c:pt>
                <c:pt idx="21">
                  <c:v>37165</c:v>
                </c:pt>
                <c:pt idx="22">
                  <c:v>37196</c:v>
                </c:pt>
                <c:pt idx="23">
                  <c:v>37226</c:v>
                </c:pt>
                <c:pt idx="24">
                  <c:v>37257</c:v>
                </c:pt>
                <c:pt idx="25">
                  <c:v>37288</c:v>
                </c:pt>
                <c:pt idx="26">
                  <c:v>37316</c:v>
                </c:pt>
                <c:pt idx="27">
                  <c:v>37347</c:v>
                </c:pt>
                <c:pt idx="28">
                  <c:v>37377</c:v>
                </c:pt>
                <c:pt idx="29">
                  <c:v>37408</c:v>
                </c:pt>
                <c:pt idx="30">
                  <c:v>37438</c:v>
                </c:pt>
                <c:pt idx="31">
                  <c:v>37469</c:v>
                </c:pt>
                <c:pt idx="32">
                  <c:v>37500</c:v>
                </c:pt>
                <c:pt idx="33">
                  <c:v>37530</c:v>
                </c:pt>
                <c:pt idx="34">
                  <c:v>37561</c:v>
                </c:pt>
                <c:pt idx="35">
                  <c:v>37591</c:v>
                </c:pt>
                <c:pt idx="36">
                  <c:v>37622</c:v>
                </c:pt>
                <c:pt idx="37">
                  <c:v>37653</c:v>
                </c:pt>
                <c:pt idx="38">
                  <c:v>37681</c:v>
                </c:pt>
                <c:pt idx="39">
                  <c:v>37712</c:v>
                </c:pt>
                <c:pt idx="40">
                  <c:v>37742</c:v>
                </c:pt>
                <c:pt idx="41">
                  <c:v>37773</c:v>
                </c:pt>
                <c:pt idx="42">
                  <c:v>37803</c:v>
                </c:pt>
                <c:pt idx="43">
                  <c:v>37834</c:v>
                </c:pt>
                <c:pt idx="44">
                  <c:v>37865</c:v>
                </c:pt>
                <c:pt idx="45">
                  <c:v>37895</c:v>
                </c:pt>
                <c:pt idx="46">
                  <c:v>37926</c:v>
                </c:pt>
                <c:pt idx="47">
                  <c:v>37956</c:v>
                </c:pt>
                <c:pt idx="48">
                  <c:v>37987</c:v>
                </c:pt>
                <c:pt idx="49">
                  <c:v>38018</c:v>
                </c:pt>
                <c:pt idx="50">
                  <c:v>38047</c:v>
                </c:pt>
                <c:pt idx="51">
                  <c:v>38078</c:v>
                </c:pt>
                <c:pt idx="52">
                  <c:v>38108</c:v>
                </c:pt>
                <c:pt idx="53">
                  <c:v>38139</c:v>
                </c:pt>
                <c:pt idx="54">
                  <c:v>38169</c:v>
                </c:pt>
                <c:pt idx="55">
                  <c:v>38200</c:v>
                </c:pt>
                <c:pt idx="56">
                  <c:v>38231</c:v>
                </c:pt>
                <c:pt idx="57">
                  <c:v>38261</c:v>
                </c:pt>
                <c:pt idx="58">
                  <c:v>38292</c:v>
                </c:pt>
                <c:pt idx="59">
                  <c:v>38322</c:v>
                </c:pt>
                <c:pt idx="60">
                  <c:v>38353</c:v>
                </c:pt>
                <c:pt idx="61">
                  <c:v>38384</c:v>
                </c:pt>
                <c:pt idx="62">
                  <c:v>38412</c:v>
                </c:pt>
                <c:pt idx="63">
                  <c:v>38443</c:v>
                </c:pt>
                <c:pt idx="64">
                  <c:v>38473</c:v>
                </c:pt>
                <c:pt idx="65">
                  <c:v>38504</c:v>
                </c:pt>
                <c:pt idx="66">
                  <c:v>38534</c:v>
                </c:pt>
                <c:pt idx="67">
                  <c:v>38565</c:v>
                </c:pt>
                <c:pt idx="68">
                  <c:v>38596</c:v>
                </c:pt>
                <c:pt idx="69">
                  <c:v>38626</c:v>
                </c:pt>
                <c:pt idx="70">
                  <c:v>38657</c:v>
                </c:pt>
                <c:pt idx="71">
                  <c:v>38687</c:v>
                </c:pt>
                <c:pt idx="72">
                  <c:v>38718</c:v>
                </c:pt>
                <c:pt idx="73">
                  <c:v>38749</c:v>
                </c:pt>
                <c:pt idx="74">
                  <c:v>38777</c:v>
                </c:pt>
                <c:pt idx="75">
                  <c:v>38808</c:v>
                </c:pt>
                <c:pt idx="76">
                  <c:v>38838</c:v>
                </c:pt>
                <c:pt idx="77">
                  <c:v>38869</c:v>
                </c:pt>
                <c:pt idx="78">
                  <c:v>38899</c:v>
                </c:pt>
                <c:pt idx="79">
                  <c:v>38930</c:v>
                </c:pt>
                <c:pt idx="80">
                  <c:v>38961</c:v>
                </c:pt>
                <c:pt idx="81">
                  <c:v>38991</c:v>
                </c:pt>
                <c:pt idx="82">
                  <c:v>39022</c:v>
                </c:pt>
                <c:pt idx="83">
                  <c:v>39052</c:v>
                </c:pt>
                <c:pt idx="84">
                  <c:v>39083</c:v>
                </c:pt>
                <c:pt idx="85">
                  <c:v>39114</c:v>
                </c:pt>
                <c:pt idx="86">
                  <c:v>39142</c:v>
                </c:pt>
                <c:pt idx="87">
                  <c:v>39173</c:v>
                </c:pt>
                <c:pt idx="88">
                  <c:v>39203</c:v>
                </c:pt>
                <c:pt idx="89">
                  <c:v>39234</c:v>
                </c:pt>
                <c:pt idx="90">
                  <c:v>39264</c:v>
                </c:pt>
                <c:pt idx="91">
                  <c:v>39295</c:v>
                </c:pt>
                <c:pt idx="92">
                  <c:v>39326</c:v>
                </c:pt>
                <c:pt idx="93">
                  <c:v>39356</c:v>
                </c:pt>
                <c:pt idx="94">
                  <c:v>39387</c:v>
                </c:pt>
                <c:pt idx="95">
                  <c:v>39417</c:v>
                </c:pt>
                <c:pt idx="96">
                  <c:v>39448</c:v>
                </c:pt>
                <c:pt idx="97">
                  <c:v>39479</c:v>
                </c:pt>
                <c:pt idx="98">
                  <c:v>39508</c:v>
                </c:pt>
                <c:pt idx="99">
                  <c:v>39539</c:v>
                </c:pt>
                <c:pt idx="100">
                  <c:v>39569</c:v>
                </c:pt>
                <c:pt idx="101">
                  <c:v>39600</c:v>
                </c:pt>
                <c:pt idx="102">
                  <c:v>39630</c:v>
                </c:pt>
                <c:pt idx="103">
                  <c:v>39661</c:v>
                </c:pt>
                <c:pt idx="104">
                  <c:v>39692</c:v>
                </c:pt>
                <c:pt idx="105">
                  <c:v>39722</c:v>
                </c:pt>
                <c:pt idx="106">
                  <c:v>39753</c:v>
                </c:pt>
                <c:pt idx="107">
                  <c:v>39783</c:v>
                </c:pt>
                <c:pt idx="108">
                  <c:v>39814</c:v>
                </c:pt>
                <c:pt idx="109">
                  <c:v>39845</c:v>
                </c:pt>
                <c:pt idx="110">
                  <c:v>39873</c:v>
                </c:pt>
                <c:pt idx="111">
                  <c:v>39904</c:v>
                </c:pt>
                <c:pt idx="112">
                  <c:v>39934</c:v>
                </c:pt>
                <c:pt idx="113">
                  <c:v>39965</c:v>
                </c:pt>
                <c:pt idx="114">
                  <c:v>39995</c:v>
                </c:pt>
                <c:pt idx="115">
                  <c:v>40026</c:v>
                </c:pt>
                <c:pt idx="116">
                  <c:v>40057</c:v>
                </c:pt>
                <c:pt idx="117">
                  <c:v>40087</c:v>
                </c:pt>
                <c:pt idx="118">
                  <c:v>40118</c:v>
                </c:pt>
                <c:pt idx="119">
                  <c:v>40148</c:v>
                </c:pt>
                <c:pt idx="120">
                  <c:v>40179</c:v>
                </c:pt>
                <c:pt idx="121">
                  <c:v>40210</c:v>
                </c:pt>
                <c:pt idx="122">
                  <c:v>40238</c:v>
                </c:pt>
                <c:pt idx="123">
                  <c:v>40269</c:v>
                </c:pt>
                <c:pt idx="124">
                  <c:v>40299</c:v>
                </c:pt>
                <c:pt idx="125">
                  <c:v>40330</c:v>
                </c:pt>
                <c:pt idx="126">
                  <c:v>40360</c:v>
                </c:pt>
                <c:pt idx="127">
                  <c:v>40391</c:v>
                </c:pt>
                <c:pt idx="128">
                  <c:v>40422</c:v>
                </c:pt>
                <c:pt idx="129">
                  <c:v>40452</c:v>
                </c:pt>
                <c:pt idx="130">
                  <c:v>40483</c:v>
                </c:pt>
                <c:pt idx="131">
                  <c:v>40513</c:v>
                </c:pt>
                <c:pt idx="132">
                  <c:v>40544</c:v>
                </c:pt>
                <c:pt idx="133">
                  <c:v>40575</c:v>
                </c:pt>
                <c:pt idx="134">
                  <c:v>40603</c:v>
                </c:pt>
                <c:pt idx="135">
                  <c:v>40634</c:v>
                </c:pt>
                <c:pt idx="136">
                  <c:v>40664</c:v>
                </c:pt>
                <c:pt idx="137">
                  <c:v>40695</c:v>
                </c:pt>
                <c:pt idx="138">
                  <c:v>40725</c:v>
                </c:pt>
                <c:pt idx="139">
                  <c:v>40756</c:v>
                </c:pt>
                <c:pt idx="140">
                  <c:v>40787</c:v>
                </c:pt>
                <c:pt idx="141">
                  <c:v>40817</c:v>
                </c:pt>
                <c:pt idx="142">
                  <c:v>40848</c:v>
                </c:pt>
                <c:pt idx="143">
                  <c:v>40878</c:v>
                </c:pt>
                <c:pt idx="144">
                  <c:v>40909</c:v>
                </c:pt>
                <c:pt idx="145">
                  <c:v>40940</c:v>
                </c:pt>
                <c:pt idx="146">
                  <c:v>40969</c:v>
                </c:pt>
                <c:pt idx="147">
                  <c:v>41000</c:v>
                </c:pt>
                <c:pt idx="148">
                  <c:v>41030</c:v>
                </c:pt>
                <c:pt idx="149">
                  <c:v>41061</c:v>
                </c:pt>
                <c:pt idx="150">
                  <c:v>41091</c:v>
                </c:pt>
                <c:pt idx="151">
                  <c:v>41122</c:v>
                </c:pt>
                <c:pt idx="152">
                  <c:v>41153</c:v>
                </c:pt>
                <c:pt idx="153">
                  <c:v>41183</c:v>
                </c:pt>
                <c:pt idx="154">
                  <c:v>41214</c:v>
                </c:pt>
                <c:pt idx="155">
                  <c:v>41244</c:v>
                </c:pt>
                <c:pt idx="156">
                  <c:v>41275</c:v>
                </c:pt>
                <c:pt idx="157">
                  <c:v>41306</c:v>
                </c:pt>
                <c:pt idx="158">
                  <c:v>41334</c:v>
                </c:pt>
                <c:pt idx="159">
                  <c:v>41365</c:v>
                </c:pt>
                <c:pt idx="160">
                  <c:v>41395</c:v>
                </c:pt>
                <c:pt idx="161">
                  <c:v>41426</c:v>
                </c:pt>
                <c:pt idx="162">
                  <c:v>41456</c:v>
                </c:pt>
                <c:pt idx="163">
                  <c:v>41487</c:v>
                </c:pt>
                <c:pt idx="164">
                  <c:v>41518</c:v>
                </c:pt>
                <c:pt idx="165">
                  <c:v>41548</c:v>
                </c:pt>
                <c:pt idx="166">
                  <c:v>41579</c:v>
                </c:pt>
                <c:pt idx="167">
                  <c:v>41609</c:v>
                </c:pt>
                <c:pt idx="168">
                  <c:v>41640</c:v>
                </c:pt>
                <c:pt idx="169">
                  <c:v>41671</c:v>
                </c:pt>
                <c:pt idx="170">
                  <c:v>41699</c:v>
                </c:pt>
                <c:pt idx="171">
                  <c:v>41730</c:v>
                </c:pt>
                <c:pt idx="172">
                  <c:v>41760</c:v>
                </c:pt>
                <c:pt idx="173">
                  <c:v>41791</c:v>
                </c:pt>
                <c:pt idx="174">
                  <c:v>41821</c:v>
                </c:pt>
                <c:pt idx="175">
                  <c:v>41852</c:v>
                </c:pt>
                <c:pt idx="176">
                  <c:v>41883</c:v>
                </c:pt>
                <c:pt idx="177">
                  <c:v>41913</c:v>
                </c:pt>
                <c:pt idx="178">
                  <c:v>41944</c:v>
                </c:pt>
                <c:pt idx="179">
                  <c:v>41974</c:v>
                </c:pt>
                <c:pt idx="180">
                  <c:v>42005</c:v>
                </c:pt>
                <c:pt idx="181">
                  <c:v>42036</c:v>
                </c:pt>
                <c:pt idx="182">
                  <c:v>42064</c:v>
                </c:pt>
                <c:pt idx="183">
                  <c:v>42095</c:v>
                </c:pt>
                <c:pt idx="184">
                  <c:v>42125</c:v>
                </c:pt>
                <c:pt idx="185">
                  <c:v>42156</c:v>
                </c:pt>
                <c:pt idx="186">
                  <c:v>42186</c:v>
                </c:pt>
                <c:pt idx="187">
                  <c:v>42217</c:v>
                </c:pt>
                <c:pt idx="188">
                  <c:v>42248</c:v>
                </c:pt>
                <c:pt idx="189">
                  <c:v>42278</c:v>
                </c:pt>
                <c:pt idx="190">
                  <c:v>42309</c:v>
                </c:pt>
                <c:pt idx="191">
                  <c:v>42339</c:v>
                </c:pt>
              </c:numCache>
            </c:numRef>
          </c:cat>
          <c:val>
            <c:numRef>
              <c:f>'FRED Graph'!$B$12:$B$203</c:f>
              <c:numCache>
                <c:formatCode>0.000</c:formatCode>
                <c:ptCount val="192"/>
                <c:pt idx="0">
                  <c:v>587.98199999999997</c:v>
                </c:pt>
                <c:pt idx="1">
                  <c:v>565.63599999999997</c:v>
                </c:pt>
                <c:pt idx="2">
                  <c:v>563.59100000000001</c:v>
                </c:pt>
                <c:pt idx="3">
                  <c:v>564.72500000000002</c:v>
                </c:pt>
                <c:pt idx="4">
                  <c:v>566.06200000000001</c:v>
                </c:pt>
                <c:pt idx="5">
                  <c:v>568.48500000000001</c:v>
                </c:pt>
                <c:pt idx="6">
                  <c:v>570.798</c:v>
                </c:pt>
                <c:pt idx="7">
                  <c:v>569.53200000000004</c:v>
                </c:pt>
                <c:pt idx="8">
                  <c:v>570.46500000000003</c:v>
                </c:pt>
                <c:pt idx="9">
                  <c:v>571.60400000000004</c:v>
                </c:pt>
                <c:pt idx="10">
                  <c:v>576.00599999999997</c:v>
                </c:pt>
                <c:pt idx="11">
                  <c:v>584.58199999999999</c:v>
                </c:pt>
                <c:pt idx="12">
                  <c:v>584.00599999999997</c:v>
                </c:pt>
                <c:pt idx="13">
                  <c:v>582.524</c:v>
                </c:pt>
                <c:pt idx="14">
                  <c:v>585.17999999999995</c:v>
                </c:pt>
                <c:pt idx="15">
                  <c:v>588.08600000000001</c:v>
                </c:pt>
                <c:pt idx="16">
                  <c:v>591.53499999999997</c:v>
                </c:pt>
                <c:pt idx="17">
                  <c:v>594.53599999999994</c:v>
                </c:pt>
                <c:pt idx="18">
                  <c:v>601.08699999999999</c:v>
                </c:pt>
                <c:pt idx="19">
                  <c:v>607.33500000000004</c:v>
                </c:pt>
                <c:pt idx="20">
                  <c:v>613.447</c:v>
                </c:pt>
                <c:pt idx="21">
                  <c:v>615.36500000000001</c:v>
                </c:pt>
                <c:pt idx="22">
                  <c:v>622.07600000000002</c:v>
                </c:pt>
                <c:pt idx="23">
                  <c:v>632.65700000000004</c:v>
                </c:pt>
                <c:pt idx="24">
                  <c:v>634.08299999999997</c:v>
                </c:pt>
                <c:pt idx="25">
                  <c:v>636.14</c:v>
                </c:pt>
                <c:pt idx="26">
                  <c:v>640.04399999999998</c:v>
                </c:pt>
                <c:pt idx="27">
                  <c:v>643.85299999999995</c:v>
                </c:pt>
                <c:pt idx="28">
                  <c:v>649.54600000000005</c:v>
                </c:pt>
                <c:pt idx="29">
                  <c:v>655.20100000000002</c:v>
                </c:pt>
                <c:pt idx="30">
                  <c:v>661.35599999999999</c:v>
                </c:pt>
                <c:pt idx="31">
                  <c:v>660.86500000000001</c:v>
                </c:pt>
                <c:pt idx="32">
                  <c:v>661.58299999999997</c:v>
                </c:pt>
                <c:pt idx="33">
                  <c:v>662.71900000000005</c:v>
                </c:pt>
                <c:pt idx="34">
                  <c:v>668.23699999999997</c:v>
                </c:pt>
                <c:pt idx="35">
                  <c:v>678.66</c:v>
                </c:pt>
                <c:pt idx="36">
                  <c:v>677.745</c:v>
                </c:pt>
                <c:pt idx="37">
                  <c:v>680.33600000000001</c:v>
                </c:pt>
                <c:pt idx="38">
                  <c:v>683.798</c:v>
                </c:pt>
                <c:pt idx="39">
                  <c:v>687.35500000000002</c:v>
                </c:pt>
                <c:pt idx="40">
                  <c:v>690.75099999999998</c:v>
                </c:pt>
                <c:pt idx="41">
                  <c:v>691.89300000000003</c:v>
                </c:pt>
                <c:pt idx="42">
                  <c:v>694.59</c:v>
                </c:pt>
                <c:pt idx="43">
                  <c:v>695.35599999999999</c:v>
                </c:pt>
                <c:pt idx="44">
                  <c:v>697.18499999999995</c:v>
                </c:pt>
                <c:pt idx="45">
                  <c:v>701.66099999999994</c:v>
                </c:pt>
                <c:pt idx="46">
                  <c:v>707.452</c:v>
                </c:pt>
                <c:pt idx="47">
                  <c:v>716.59100000000001</c:v>
                </c:pt>
                <c:pt idx="48">
                  <c:v>713.322</c:v>
                </c:pt>
                <c:pt idx="49">
                  <c:v>713.61</c:v>
                </c:pt>
                <c:pt idx="50">
                  <c:v>714.05499999999995</c:v>
                </c:pt>
                <c:pt idx="51">
                  <c:v>716.86099999999999</c:v>
                </c:pt>
                <c:pt idx="52">
                  <c:v>720.81600000000003</c:v>
                </c:pt>
                <c:pt idx="53">
                  <c:v>726.5</c:v>
                </c:pt>
                <c:pt idx="54">
                  <c:v>734.67700000000002</c:v>
                </c:pt>
                <c:pt idx="55">
                  <c:v>734.71900000000005</c:v>
                </c:pt>
                <c:pt idx="56">
                  <c:v>738.89499999999998</c:v>
                </c:pt>
                <c:pt idx="57">
                  <c:v>740.99800000000005</c:v>
                </c:pt>
                <c:pt idx="58">
                  <c:v>748.70899999999995</c:v>
                </c:pt>
                <c:pt idx="59">
                  <c:v>753.45100000000002</c:v>
                </c:pt>
                <c:pt idx="60">
                  <c:v>749.19399999999996</c:v>
                </c:pt>
                <c:pt idx="61">
                  <c:v>751.35199999999998</c:v>
                </c:pt>
                <c:pt idx="62">
                  <c:v>752.24199999999996</c:v>
                </c:pt>
                <c:pt idx="63">
                  <c:v>753.57</c:v>
                </c:pt>
                <c:pt idx="64">
                  <c:v>755.44799999999998</c:v>
                </c:pt>
                <c:pt idx="65">
                  <c:v>760.11900000000003</c:v>
                </c:pt>
                <c:pt idx="66">
                  <c:v>763.59799999999996</c:v>
                </c:pt>
                <c:pt idx="67">
                  <c:v>763.50400000000002</c:v>
                </c:pt>
                <c:pt idx="68">
                  <c:v>767.87699999999995</c:v>
                </c:pt>
                <c:pt idx="69">
                  <c:v>768.78700000000003</c:v>
                </c:pt>
                <c:pt idx="70">
                  <c:v>775.73599999999999</c:v>
                </c:pt>
                <c:pt idx="71">
                  <c:v>784.37900000000002</c:v>
                </c:pt>
                <c:pt idx="72">
                  <c:v>784.90800000000002</c:v>
                </c:pt>
                <c:pt idx="73">
                  <c:v>787.00099999999998</c:v>
                </c:pt>
                <c:pt idx="74">
                  <c:v>789.08699999999999</c:v>
                </c:pt>
                <c:pt idx="75">
                  <c:v>790.68799999999999</c:v>
                </c:pt>
                <c:pt idx="76">
                  <c:v>794.73400000000004</c:v>
                </c:pt>
                <c:pt idx="77">
                  <c:v>794.45600000000002</c:v>
                </c:pt>
                <c:pt idx="78">
                  <c:v>795.27099999999996</c:v>
                </c:pt>
                <c:pt idx="79">
                  <c:v>793.952</c:v>
                </c:pt>
                <c:pt idx="80">
                  <c:v>794.02</c:v>
                </c:pt>
                <c:pt idx="81">
                  <c:v>794.48</c:v>
                </c:pt>
                <c:pt idx="82">
                  <c:v>801.98</c:v>
                </c:pt>
                <c:pt idx="83">
                  <c:v>810.81600000000003</c:v>
                </c:pt>
                <c:pt idx="84">
                  <c:v>807.39099999999996</c:v>
                </c:pt>
                <c:pt idx="85">
                  <c:v>805.36400000000003</c:v>
                </c:pt>
                <c:pt idx="86">
                  <c:v>806.3</c:v>
                </c:pt>
                <c:pt idx="87">
                  <c:v>807.59500000000003</c:v>
                </c:pt>
                <c:pt idx="88">
                  <c:v>810.08</c:v>
                </c:pt>
                <c:pt idx="89">
                  <c:v>811.13499999999999</c:v>
                </c:pt>
                <c:pt idx="90">
                  <c:v>814.35</c:v>
                </c:pt>
                <c:pt idx="91">
                  <c:v>811.81299999999999</c:v>
                </c:pt>
                <c:pt idx="92">
                  <c:v>811.61199999999997</c:v>
                </c:pt>
                <c:pt idx="93">
                  <c:v>814.02300000000002</c:v>
                </c:pt>
                <c:pt idx="94">
                  <c:v>819.74900000000002</c:v>
                </c:pt>
                <c:pt idx="95">
                  <c:v>821.85199999999998</c:v>
                </c:pt>
                <c:pt idx="96">
                  <c:v>815.25800000000004</c:v>
                </c:pt>
                <c:pt idx="97">
                  <c:v>814.62699999999995</c:v>
                </c:pt>
                <c:pt idx="98">
                  <c:v>816.50400000000002</c:v>
                </c:pt>
                <c:pt idx="99">
                  <c:v>813.70699999999999</c:v>
                </c:pt>
                <c:pt idx="100">
                  <c:v>818.221</c:v>
                </c:pt>
                <c:pt idx="101">
                  <c:v>823.14200000000005</c:v>
                </c:pt>
                <c:pt idx="102">
                  <c:v>830.81399999999996</c:v>
                </c:pt>
                <c:pt idx="103">
                  <c:v>831.01700000000005</c:v>
                </c:pt>
                <c:pt idx="104">
                  <c:v>834.15200000000004</c:v>
                </c:pt>
                <c:pt idx="105">
                  <c:v>852.42600000000004</c:v>
                </c:pt>
                <c:pt idx="106">
                  <c:v>865.46</c:v>
                </c:pt>
                <c:pt idx="107">
                  <c:v>878.61599999999999</c:v>
                </c:pt>
                <c:pt idx="108">
                  <c:v>886.34299999999996</c:v>
                </c:pt>
                <c:pt idx="109">
                  <c:v>895.22400000000005</c:v>
                </c:pt>
                <c:pt idx="110">
                  <c:v>901.33</c:v>
                </c:pt>
                <c:pt idx="111">
                  <c:v>903.63699999999994</c:v>
                </c:pt>
                <c:pt idx="112">
                  <c:v>906.00800000000004</c:v>
                </c:pt>
                <c:pt idx="113">
                  <c:v>907.36400000000003</c:v>
                </c:pt>
                <c:pt idx="114">
                  <c:v>910.029</c:v>
                </c:pt>
                <c:pt idx="115">
                  <c:v>910.63800000000003</c:v>
                </c:pt>
                <c:pt idx="116">
                  <c:v>913.51800000000003</c:v>
                </c:pt>
                <c:pt idx="117">
                  <c:v>915.18700000000001</c:v>
                </c:pt>
                <c:pt idx="118">
                  <c:v>919.44799999999998</c:v>
                </c:pt>
                <c:pt idx="119">
                  <c:v>924.66600000000005</c:v>
                </c:pt>
                <c:pt idx="120">
                  <c:v>920.56</c:v>
                </c:pt>
                <c:pt idx="121">
                  <c:v>929.16</c:v>
                </c:pt>
                <c:pt idx="122">
                  <c:v>932.68</c:v>
                </c:pt>
                <c:pt idx="123">
                  <c:v>935.09199999999998</c:v>
                </c:pt>
                <c:pt idx="124">
                  <c:v>938.44899999999996</c:v>
                </c:pt>
                <c:pt idx="125">
                  <c:v>941.12599999999998</c:v>
                </c:pt>
                <c:pt idx="126">
                  <c:v>944.678</c:v>
                </c:pt>
                <c:pt idx="127">
                  <c:v>946.47</c:v>
                </c:pt>
                <c:pt idx="128">
                  <c:v>952.32</c:v>
                </c:pt>
                <c:pt idx="129">
                  <c:v>960.88599999999997</c:v>
                </c:pt>
                <c:pt idx="130">
                  <c:v>973.38900000000001</c:v>
                </c:pt>
                <c:pt idx="131">
                  <c:v>979.88800000000003</c:v>
                </c:pt>
                <c:pt idx="132">
                  <c:v>978.20299999999997</c:v>
                </c:pt>
                <c:pt idx="133">
                  <c:v>990.69899999999996</c:v>
                </c:pt>
                <c:pt idx="134">
                  <c:v>1001.524</c:v>
                </c:pt>
                <c:pt idx="135">
                  <c:v>1009.917</c:v>
                </c:pt>
                <c:pt idx="136">
                  <c:v>1018.318</c:v>
                </c:pt>
                <c:pt idx="137">
                  <c:v>1023.686</c:v>
                </c:pt>
                <c:pt idx="138">
                  <c:v>1029.7159999999999</c:v>
                </c:pt>
                <c:pt idx="139">
                  <c:v>1033.3630000000001</c:v>
                </c:pt>
                <c:pt idx="140">
                  <c:v>1038.663</c:v>
                </c:pt>
                <c:pt idx="141">
                  <c:v>1042.681</c:v>
                </c:pt>
                <c:pt idx="142">
                  <c:v>1057.145</c:v>
                </c:pt>
                <c:pt idx="143">
                  <c:v>1067.31</c:v>
                </c:pt>
                <c:pt idx="144">
                  <c:v>1068.5319999999999</c:v>
                </c:pt>
                <c:pt idx="145">
                  <c:v>1082.982</c:v>
                </c:pt>
                <c:pt idx="146">
                  <c:v>1095.501</c:v>
                </c:pt>
                <c:pt idx="147">
                  <c:v>1100.0940000000001</c:v>
                </c:pt>
                <c:pt idx="148">
                  <c:v>1104.481</c:v>
                </c:pt>
                <c:pt idx="149">
                  <c:v>1108.798</c:v>
                </c:pt>
                <c:pt idx="150">
                  <c:v>1113.5419999999999</c:v>
                </c:pt>
                <c:pt idx="151">
                  <c:v>1117.4069999999999</c:v>
                </c:pt>
                <c:pt idx="152">
                  <c:v>1126.633</c:v>
                </c:pt>
                <c:pt idx="153">
                  <c:v>1135.4290000000001</c:v>
                </c:pt>
                <c:pt idx="154">
                  <c:v>1149.1489999999999</c:v>
                </c:pt>
                <c:pt idx="155">
                  <c:v>1159.009</c:v>
                </c:pt>
                <c:pt idx="156">
                  <c:v>1158.56</c:v>
                </c:pt>
                <c:pt idx="157">
                  <c:v>1165.124</c:v>
                </c:pt>
                <c:pt idx="158">
                  <c:v>1174.7950000000001</c:v>
                </c:pt>
                <c:pt idx="159">
                  <c:v>1178.922</c:v>
                </c:pt>
                <c:pt idx="160">
                  <c:v>1186.3900000000001</c:v>
                </c:pt>
                <c:pt idx="161">
                  <c:v>1190.134</c:v>
                </c:pt>
                <c:pt idx="162">
                  <c:v>1196.953</c:v>
                </c:pt>
                <c:pt idx="163">
                  <c:v>1199.6289999999999</c:v>
                </c:pt>
                <c:pt idx="164">
                  <c:v>1206.258</c:v>
                </c:pt>
                <c:pt idx="165">
                  <c:v>1214.6959999999999</c:v>
                </c:pt>
                <c:pt idx="166">
                  <c:v>1221.5909999999999</c:v>
                </c:pt>
                <c:pt idx="167">
                  <c:v>1232.501</c:v>
                </c:pt>
                <c:pt idx="168">
                  <c:v>1229.693</c:v>
                </c:pt>
                <c:pt idx="169">
                  <c:v>1239.249</c:v>
                </c:pt>
                <c:pt idx="170">
                  <c:v>1263.2750000000001</c:v>
                </c:pt>
                <c:pt idx="171">
                  <c:v>1270.4639999999999</c:v>
                </c:pt>
                <c:pt idx="172">
                  <c:v>1276.375</c:v>
                </c:pt>
                <c:pt idx="173">
                  <c:v>1279.5139999999999</c:v>
                </c:pt>
                <c:pt idx="174">
                  <c:v>1285.52</c:v>
                </c:pt>
                <c:pt idx="175">
                  <c:v>1288.182</c:v>
                </c:pt>
                <c:pt idx="176">
                  <c:v>1290.1590000000001</c:v>
                </c:pt>
                <c:pt idx="177">
                  <c:v>1295.424</c:v>
                </c:pt>
                <c:pt idx="178">
                  <c:v>1311.202</c:v>
                </c:pt>
                <c:pt idx="179">
                  <c:v>1327.883</c:v>
                </c:pt>
                <c:pt idx="180">
                  <c:v>1333.0619999999999</c:v>
                </c:pt>
                <c:pt idx="181">
                  <c:v>1343.5920000000001</c:v>
                </c:pt>
                <c:pt idx="182">
                  <c:v>1355.6289999999999</c:v>
                </c:pt>
                <c:pt idx="183">
                  <c:v>1360.441</c:v>
                </c:pt>
                <c:pt idx="184">
                  <c:v>1365.164</c:v>
                </c:pt>
                <c:pt idx="185">
                  <c:v>1365.856</c:v>
                </c:pt>
                <c:pt idx="186">
                  <c:v>1370.6790000000001</c:v>
                </c:pt>
                <c:pt idx="187">
                  <c:v>1375.739</c:v>
                </c:pt>
                <c:pt idx="188">
                  <c:v>1384.8030000000001</c:v>
                </c:pt>
                <c:pt idx="189">
                  <c:v>1391.7850000000001</c:v>
                </c:pt>
                <c:pt idx="190">
                  <c:v>1405.097</c:v>
                </c:pt>
                <c:pt idx="191">
                  <c:v>1416.0050000000001</c:v>
                </c:pt>
              </c:numCache>
            </c:numRef>
          </c:val>
          <c:smooth val="0"/>
          <c:extLst>
            <c:ext xmlns:c16="http://schemas.microsoft.com/office/drawing/2014/chart" uri="{C3380CC4-5D6E-409C-BE32-E72D297353CC}">
              <c16:uniqueId val="{00000001-F09D-4C1D-B063-6169D05AF25C}"/>
            </c:ext>
          </c:extLst>
        </c:ser>
        <c:dLbls>
          <c:showLegendKey val="0"/>
          <c:showVal val="0"/>
          <c:showCatName val="0"/>
          <c:showSerName val="0"/>
          <c:showPercent val="0"/>
          <c:showBubbleSize val="0"/>
        </c:dLbls>
        <c:marker val="1"/>
        <c:smooth val="0"/>
        <c:axId val="867361648"/>
        <c:axId val="1"/>
      </c:lineChart>
      <c:dateAx>
        <c:axId val="867361648"/>
        <c:scaling>
          <c:orientation val="minMax"/>
        </c:scaling>
        <c:delete val="0"/>
        <c:axPos val="b"/>
        <c:numFmt formatCode="[$-409]mmm\-yy;@" sourceLinked="0"/>
        <c:majorTickMark val="in"/>
        <c:minorTickMark val="none"/>
        <c:tickLblPos val="nextTo"/>
        <c:spPr>
          <a:ln w="3175">
            <a:solidFill>
              <a:srgbClr val="B3B3B3"/>
            </a:solidFill>
            <a:prstDash val="solid"/>
          </a:ln>
        </c:spPr>
        <c:crossAx val="1"/>
        <c:crosses val="autoZero"/>
        <c:auto val="1"/>
        <c:lblOffset val="100"/>
        <c:baseTimeUnit val="months"/>
      </c:dateAx>
      <c:valAx>
        <c:axId val="1"/>
        <c:scaling>
          <c:orientation val="minMax"/>
          <c:min val="400"/>
        </c:scaling>
        <c:delete val="0"/>
        <c:axPos val="l"/>
        <c:numFmt formatCode="#,##0" sourceLinked="0"/>
        <c:majorTickMark val="in"/>
        <c:minorTickMark val="none"/>
        <c:tickLblPos val="nextTo"/>
        <c:spPr>
          <a:ln w="3175">
            <a:solidFill>
              <a:srgbClr val="B3B3B3"/>
            </a:solidFill>
            <a:prstDash val="solid"/>
          </a:ln>
        </c:spPr>
        <c:crossAx val="867361648"/>
        <c:crosses val="autoZero"/>
        <c:crossBetween val="between"/>
      </c:valAx>
      <c:dateAx>
        <c:axId val="3"/>
        <c:scaling>
          <c:orientation val="minMax"/>
        </c:scaling>
        <c:delete val="1"/>
        <c:axPos val="b"/>
        <c:numFmt formatCode="yyyy\-mm\-dd" sourceLinked="1"/>
        <c:majorTickMark val="out"/>
        <c:minorTickMark val="none"/>
        <c:tickLblPos val="nextTo"/>
        <c:crossAx val="4"/>
        <c:crosses val="autoZero"/>
        <c:auto val="1"/>
        <c:lblOffset val="100"/>
        <c:baseTimeUnit val="months"/>
      </c:dateAx>
      <c:valAx>
        <c:axId val="4"/>
        <c:scaling>
          <c:orientation val="minMax"/>
          <c:min val="0"/>
        </c:scaling>
        <c:delete val="0"/>
        <c:axPos val="r"/>
        <c:numFmt formatCode="0%" sourceLinked="0"/>
        <c:majorTickMark val="in"/>
        <c:minorTickMark val="none"/>
        <c:tickLblPos val="nextTo"/>
        <c:spPr>
          <a:ln w="3175">
            <a:solidFill>
              <a:srgbClr val="B3B3B3"/>
            </a:solidFill>
            <a:prstDash val="solid"/>
          </a:ln>
        </c:spPr>
        <c:crossAx val="3"/>
        <c:crosses val="max"/>
        <c:crossBetween val="between"/>
      </c:valAx>
      <c:spPr>
        <a:solidFill>
          <a:srgbClr val="FFFFFF"/>
        </a:solidFill>
        <a:ln w="3175">
          <a:solidFill>
            <a:srgbClr val="B3B3B3"/>
          </a:solidFill>
          <a:prstDash val="solid"/>
        </a:ln>
      </c:spPr>
    </c:plotArea>
    <c:legend>
      <c:legendPos val="b"/>
      <c:layout>
        <c:manualLayout>
          <c:xMode val="edge"/>
          <c:yMode val="edge"/>
          <c:x val="0.11077443045837368"/>
          <c:y val="4.5717651058287831E-2"/>
          <c:w val="0.56747720920035805"/>
          <c:h val="0.1218139609805092"/>
        </c:manualLayout>
      </c:layout>
      <c:overlay val="0"/>
    </c:legend>
    <c:plotVisOnly val="1"/>
    <c:dispBlanksAs val="gap"/>
    <c:showDLblsOverMax val="0"/>
  </c:chart>
  <c:spPr>
    <a:ln w="9525">
      <a:noFill/>
    </a:ln>
  </c:spPr>
  <c:txPr>
    <a:bodyPr/>
    <a:lstStyle/>
    <a:p>
      <a:pPr>
        <a:defRPr sz="600"/>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504054557910799"/>
          <c:y val="4.5242332722108362E-2"/>
          <c:w val="0.794230460775736"/>
          <c:h val="0.90897781612914819"/>
        </c:manualLayout>
      </c:layout>
      <c:barChart>
        <c:barDir val="col"/>
        <c:grouping val="clustered"/>
        <c:varyColors val="0"/>
        <c:ser>
          <c:idx val="1"/>
          <c:order val="1"/>
          <c:tx>
            <c:strRef>
              <c:f>m_en!$E$4</c:f>
              <c:strCache>
                <c:ptCount val="1"/>
                <c:pt idx="0">
                  <c:v>Annual growth rate (%)</c:v>
                </c:pt>
              </c:strCache>
            </c:strRef>
          </c:tx>
          <c:spPr>
            <a:solidFill>
              <a:schemeClr val="accent1">
                <a:lumMod val="60000"/>
                <a:lumOff val="40000"/>
              </a:schemeClr>
            </a:solidFill>
            <a:ln>
              <a:noFill/>
            </a:ln>
          </c:spPr>
          <c:invertIfNegative val="0"/>
          <c:cat>
            <c:numRef>
              <c:f>m_en!$C$5:$C$437</c:f>
              <c:numCache>
                <c:formatCode>[$-409]mmm\-yy;@</c:formatCode>
                <c:ptCount val="433"/>
                <c:pt idx="0">
                  <c:v>29221</c:v>
                </c:pt>
                <c:pt idx="1">
                  <c:v>29252</c:v>
                </c:pt>
                <c:pt idx="2">
                  <c:v>29281</c:v>
                </c:pt>
                <c:pt idx="3">
                  <c:v>29312</c:v>
                </c:pt>
                <c:pt idx="4">
                  <c:v>29342</c:v>
                </c:pt>
                <c:pt idx="5">
                  <c:v>29373</c:v>
                </c:pt>
                <c:pt idx="6">
                  <c:v>29403</c:v>
                </c:pt>
                <c:pt idx="7">
                  <c:v>29434</c:v>
                </c:pt>
                <c:pt idx="8">
                  <c:v>29465</c:v>
                </c:pt>
                <c:pt idx="9">
                  <c:v>29495</c:v>
                </c:pt>
                <c:pt idx="10">
                  <c:v>29526</c:v>
                </c:pt>
                <c:pt idx="11">
                  <c:v>29556</c:v>
                </c:pt>
                <c:pt idx="12">
                  <c:v>29587</c:v>
                </c:pt>
                <c:pt idx="13">
                  <c:v>29618</c:v>
                </c:pt>
                <c:pt idx="14">
                  <c:v>29646</c:v>
                </c:pt>
                <c:pt idx="15">
                  <c:v>29677</c:v>
                </c:pt>
                <c:pt idx="16">
                  <c:v>29707</c:v>
                </c:pt>
                <c:pt idx="17">
                  <c:v>29738</c:v>
                </c:pt>
                <c:pt idx="18">
                  <c:v>29768</c:v>
                </c:pt>
                <c:pt idx="19">
                  <c:v>29799</c:v>
                </c:pt>
                <c:pt idx="20">
                  <c:v>29830</c:v>
                </c:pt>
                <c:pt idx="21">
                  <c:v>29860</c:v>
                </c:pt>
                <c:pt idx="22">
                  <c:v>29891</c:v>
                </c:pt>
                <c:pt idx="23">
                  <c:v>29921</c:v>
                </c:pt>
                <c:pt idx="24">
                  <c:v>29952</c:v>
                </c:pt>
                <c:pt idx="25">
                  <c:v>29983</c:v>
                </c:pt>
                <c:pt idx="26">
                  <c:v>30011</c:v>
                </c:pt>
                <c:pt idx="27">
                  <c:v>30042</c:v>
                </c:pt>
                <c:pt idx="28">
                  <c:v>30072</c:v>
                </c:pt>
                <c:pt idx="29">
                  <c:v>30103</c:v>
                </c:pt>
                <c:pt idx="30">
                  <c:v>30133</c:v>
                </c:pt>
                <c:pt idx="31">
                  <c:v>30164</c:v>
                </c:pt>
                <c:pt idx="32">
                  <c:v>30195</c:v>
                </c:pt>
                <c:pt idx="33">
                  <c:v>30225</c:v>
                </c:pt>
                <c:pt idx="34">
                  <c:v>30256</c:v>
                </c:pt>
                <c:pt idx="35">
                  <c:v>30286</c:v>
                </c:pt>
                <c:pt idx="36">
                  <c:v>30317</c:v>
                </c:pt>
                <c:pt idx="37">
                  <c:v>30348</c:v>
                </c:pt>
                <c:pt idx="38">
                  <c:v>30376</c:v>
                </c:pt>
                <c:pt idx="39">
                  <c:v>30407</c:v>
                </c:pt>
                <c:pt idx="40">
                  <c:v>30437</c:v>
                </c:pt>
                <c:pt idx="41">
                  <c:v>30468</c:v>
                </c:pt>
                <c:pt idx="42">
                  <c:v>30498</c:v>
                </c:pt>
                <c:pt idx="43">
                  <c:v>30529</c:v>
                </c:pt>
                <c:pt idx="44">
                  <c:v>30560</c:v>
                </c:pt>
                <c:pt idx="45">
                  <c:v>30590</c:v>
                </c:pt>
                <c:pt idx="46">
                  <c:v>30621</c:v>
                </c:pt>
                <c:pt idx="47">
                  <c:v>30651</c:v>
                </c:pt>
                <c:pt idx="48">
                  <c:v>30682</c:v>
                </c:pt>
                <c:pt idx="49">
                  <c:v>30713</c:v>
                </c:pt>
                <c:pt idx="50">
                  <c:v>30742</c:v>
                </c:pt>
                <c:pt idx="51">
                  <c:v>30773</c:v>
                </c:pt>
                <c:pt idx="52">
                  <c:v>30803</c:v>
                </c:pt>
                <c:pt idx="53">
                  <c:v>30834</c:v>
                </c:pt>
                <c:pt idx="54">
                  <c:v>30864</c:v>
                </c:pt>
                <c:pt idx="55">
                  <c:v>30895</c:v>
                </c:pt>
                <c:pt idx="56">
                  <c:v>30926</c:v>
                </c:pt>
                <c:pt idx="57">
                  <c:v>30956</c:v>
                </c:pt>
                <c:pt idx="58">
                  <c:v>30987</c:v>
                </c:pt>
                <c:pt idx="59">
                  <c:v>31017</c:v>
                </c:pt>
                <c:pt idx="60">
                  <c:v>31048</c:v>
                </c:pt>
                <c:pt idx="61">
                  <c:v>31079</c:v>
                </c:pt>
                <c:pt idx="62">
                  <c:v>31107</c:v>
                </c:pt>
                <c:pt idx="63">
                  <c:v>31138</c:v>
                </c:pt>
                <c:pt idx="64">
                  <c:v>31168</c:v>
                </c:pt>
                <c:pt idx="65">
                  <c:v>31199</c:v>
                </c:pt>
                <c:pt idx="66">
                  <c:v>31229</c:v>
                </c:pt>
                <c:pt idx="67">
                  <c:v>31260</c:v>
                </c:pt>
                <c:pt idx="68">
                  <c:v>31291</c:v>
                </c:pt>
                <c:pt idx="69">
                  <c:v>31321</c:v>
                </c:pt>
                <c:pt idx="70">
                  <c:v>31352</c:v>
                </c:pt>
                <c:pt idx="71">
                  <c:v>31382</c:v>
                </c:pt>
                <c:pt idx="72">
                  <c:v>31413</c:v>
                </c:pt>
                <c:pt idx="73">
                  <c:v>31444</c:v>
                </c:pt>
                <c:pt idx="74">
                  <c:v>31472</c:v>
                </c:pt>
                <c:pt idx="75">
                  <c:v>31503</c:v>
                </c:pt>
                <c:pt idx="76">
                  <c:v>31533</c:v>
                </c:pt>
                <c:pt idx="77">
                  <c:v>31564</c:v>
                </c:pt>
                <c:pt idx="78">
                  <c:v>31594</c:v>
                </c:pt>
                <c:pt idx="79">
                  <c:v>31625</c:v>
                </c:pt>
                <c:pt idx="80">
                  <c:v>31656</c:v>
                </c:pt>
                <c:pt idx="81">
                  <c:v>31686</c:v>
                </c:pt>
                <c:pt idx="82">
                  <c:v>31717</c:v>
                </c:pt>
                <c:pt idx="83">
                  <c:v>31747</c:v>
                </c:pt>
                <c:pt idx="84">
                  <c:v>31778</c:v>
                </c:pt>
                <c:pt idx="85">
                  <c:v>31809</c:v>
                </c:pt>
                <c:pt idx="86">
                  <c:v>31837</c:v>
                </c:pt>
                <c:pt idx="87">
                  <c:v>31868</c:v>
                </c:pt>
                <c:pt idx="88">
                  <c:v>31898</c:v>
                </c:pt>
                <c:pt idx="89">
                  <c:v>31929</c:v>
                </c:pt>
                <c:pt idx="90">
                  <c:v>31959</c:v>
                </c:pt>
                <c:pt idx="91">
                  <c:v>31990</c:v>
                </c:pt>
                <c:pt idx="92">
                  <c:v>32021</c:v>
                </c:pt>
                <c:pt idx="93">
                  <c:v>32051</c:v>
                </c:pt>
                <c:pt idx="94">
                  <c:v>32082</c:v>
                </c:pt>
                <c:pt idx="95">
                  <c:v>32112</c:v>
                </c:pt>
                <c:pt idx="96">
                  <c:v>32143</c:v>
                </c:pt>
                <c:pt idx="97">
                  <c:v>32174</c:v>
                </c:pt>
                <c:pt idx="98">
                  <c:v>32203</c:v>
                </c:pt>
                <c:pt idx="99">
                  <c:v>32234</c:v>
                </c:pt>
                <c:pt idx="100">
                  <c:v>32264</c:v>
                </c:pt>
                <c:pt idx="101">
                  <c:v>32295</c:v>
                </c:pt>
                <c:pt idx="102">
                  <c:v>32325</c:v>
                </c:pt>
                <c:pt idx="103">
                  <c:v>32356</c:v>
                </c:pt>
                <c:pt idx="104">
                  <c:v>32387</c:v>
                </c:pt>
                <c:pt idx="105">
                  <c:v>32417</c:v>
                </c:pt>
                <c:pt idx="106">
                  <c:v>32448</c:v>
                </c:pt>
                <c:pt idx="107">
                  <c:v>32478</c:v>
                </c:pt>
                <c:pt idx="108">
                  <c:v>32509</c:v>
                </c:pt>
                <c:pt idx="109">
                  <c:v>32540</c:v>
                </c:pt>
                <c:pt idx="110">
                  <c:v>32568</c:v>
                </c:pt>
                <c:pt idx="111">
                  <c:v>32599</c:v>
                </c:pt>
                <c:pt idx="112">
                  <c:v>32629</c:v>
                </c:pt>
                <c:pt idx="113">
                  <c:v>32660</c:v>
                </c:pt>
                <c:pt idx="114">
                  <c:v>32690</c:v>
                </c:pt>
                <c:pt idx="115">
                  <c:v>32721</c:v>
                </c:pt>
                <c:pt idx="116">
                  <c:v>32752</c:v>
                </c:pt>
                <c:pt idx="117">
                  <c:v>32782</c:v>
                </c:pt>
                <c:pt idx="118">
                  <c:v>32813</c:v>
                </c:pt>
                <c:pt idx="119">
                  <c:v>32843</c:v>
                </c:pt>
                <c:pt idx="120">
                  <c:v>32874</c:v>
                </c:pt>
                <c:pt idx="121">
                  <c:v>32905</c:v>
                </c:pt>
                <c:pt idx="122">
                  <c:v>32933</c:v>
                </c:pt>
                <c:pt idx="123">
                  <c:v>32964</c:v>
                </c:pt>
                <c:pt idx="124">
                  <c:v>32994</c:v>
                </c:pt>
                <c:pt idx="125">
                  <c:v>33025</c:v>
                </c:pt>
                <c:pt idx="126">
                  <c:v>33055</c:v>
                </c:pt>
                <c:pt idx="127">
                  <c:v>33086</c:v>
                </c:pt>
                <c:pt idx="128">
                  <c:v>33117</c:v>
                </c:pt>
                <c:pt idx="129">
                  <c:v>33147</c:v>
                </c:pt>
                <c:pt idx="130">
                  <c:v>33178</c:v>
                </c:pt>
                <c:pt idx="131">
                  <c:v>33208</c:v>
                </c:pt>
                <c:pt idx="132">
                  <c:v>33239</c:v>
                </c:pt>
                <c:pt idx="133">
                  <c:v>33270</c:v>
                </c:pt>
                <c:pt idx="134">
                  <c:v>33298</c:v>
                </c:pt>
                <c:pt idx="135">
                  <c:v>33329</c:v>
                </c:pt>
                <c:pt idx="136">
                  <c:v>33359</c:v>
                </c:pt>
                <c:pt idx="137">
                  <c:v>33390</c:v>
                </c:pt>
                <c:pt idx="138">
                  <c:v>33420</c:v>
                </c:pt>
                <c:pt idx="139">
                  <c:v>33451</c:v>
                </c:pt>
                <c:pt idx="140">
                  <c:v>33482</c:v>
                </c:pt>
                <c:pt idx="141">
                  <c:v>33512</c:v>
                </c:pt>
                <c:pt idx="142">
                  <c:v>33543</c:v>
                </c:pt>
                <c:pt idx="143">
                  <c:v>33573</c:v>
                </c:pt>
                <c:pt idx="144">
                  <c:v>33604</c:v>
                </c:pt>
                <c:pt idx="145">
                  <c:v>33635</c:v>
                </c:pt>
                <c:pt idx="146">
                  <c:v>33664</c:v>
                </c:pt>
                <c:pt idx="147">
                  <c:v>33695</c:v>
                </c:pt>
                <c:pt idx="148">
                  <c:v>33725</c:v>
                </c:pt>
                <c:pt idx="149">
                  <c:v>33756</c:v>
                </c:pt>
                <c:pt idx="150">
                  <c:v>33786</c:v>
                </c:pt>
                <c:pt idx="151">
                  <c:v>33817</c:v>
                </c:pt>
                <c:pt idx="152">
                  <c:v>33848</c:v>
                </c:pt>
                <c:pt idx="153">
                  <c:v>33878</c:v>
                </c:pt>
                <c:pt idx="154">
                  <c:v>33909</c:v>
                </c:pt>
                <c:pt idx="155">
                  <c:v>33939</c:v>
                </c:pt>
                <c:pt idx="156">
                  <c:v>33970</c:v>
                </c:pt>
                <c:pt idx="157">
                  <c:v>34001</c:v>
                </c:pt>
                <c:pt idx="158">
                  <c:v>34029</c:v>
                </c:pt>
                <c:pt idx="159">
                  <c:v>34060</c:v>
                </c:pt>
                <c:pt idx="160">
                  <c:v>34090</c:v>
                </c:pt>
                <c:pt idx="161">
                  <c:v>34121</c:v>
                </c:pt>
                <c:pt idx="162">
                  <c:v>34151</c:v>
                </c:pt>
                <c:pt idx="163">
                  <c:v>34182</c:v>
                </c:pt>
                <c:pt idx="164">
                  <c:v>34213</c:v>
                </c:pt>
                <c:pt idx="165">
                  <c:v>34243</c:v>
                </c:pt>
                <c:pt idx="166">
                  <c:v>34274</c:v>
                </c:pt>
                <c:pt idx="167">
                  <c:v>34304</c:v>
                </c:pt>
                <c:pt idx="168">
                  <c:v>34335</c:v>
                </c:pt>
                <c:pt idx="169">
                  <c:v>34366</c:v>
                </c:pt>
                <c:pt idx="170">
                  <c:v>34394</c:v>
                </c:pt>
                <c:pt idx="171">
                  <c:v>34425</c:v>
                </c:pt>
                <c:pt idx="172">
                  <c:v>34455</c:v>
                </c:pt>
                <c:pt idx="173">
                  <c:v>34486</c:v>
                </c:pt>
                <c:pt idx="174">
                  <c:v>34516</c:v>
                </c:pt>
                <c:pt idx="175">
                  <c:v>34547</c:v>
                </c:pt>
                <c:pt idx="176">
                  <c:v>34578</c:v>
                </c:pt>
                <c:pt idx="177">
                  <c:v>34608</c:v>
                </c:pt>
                <c:pt idx="178">
                  <c:v>34639</c:v>
                </c:pt>
                <c:pt idx="179">
                  <c:v>34669</c:v>
                </c:pt>
                <c:pt idx="180">
                  <c:v>34700</c:v>
                </c:pt>
                <c:pt idx="181">
                  <c:v>34731</c:v>
                </c:pt>
                <c:pt idx="182">
                  <c:v>34759</c:v>
                </c:pt>
                <c:pt idx="183">
                  <c:v>34790</c:v>
                </c:pt>
                <c:pt idx="184">
                  <c:v>34820</c:v>
                </c:pt>
                <c:pt idx="185">
                  <c:v>34851</c:v>
                </c:pt>
                <c:pt idx="186">
                  <c:v>34881</c:v>
                </c:pt>
                <c:pt idx="187">
                  <c:v>34912</c:v>
                </c:pt>
                <c:pt idx="188">
                  <c:v>34943</c:v>
                </c:pt>
                <c:pt idx="189">
                  <c:v>34973</c:v>
                </c:pt>
                <c:pt idx="190">
                  <c:v>35004</c:v>
                </c:pt>
                <c:pt idx="191">
                  <c:v>35034</c:v>
                </c:pt>
                <c:pt idx="192">
                  <c:v>35065</c:v>
                </c:pt>
                <c:pt idx="193">
                  <c:v>35096</c:v>
                </c:pt>
                <c:pt idx="194">
                  <c:v>35125</c:v>
                </c:pt>
                <c:pt idx="195">
                  <c:v>35156</c:v>
                </c:pt>
                <c:pt idx="196">
                  <c:v>35186</c:v>
                </c:pt>
                <c:pt idx="197">
                  <c:v>35217</c:v>
                </c:pt>
                <c:pt idx="198">
                  <c:v>35247</c:v>
                </c:pt>
                <c:pt idx="199">
                  <c:v>35278</c:v>
                </c:pt>
                <c:pt idx="200">
                  <c:v>35309</c:v>
                </c:pt>
                <c:pt idx="201">
                  <c:v>35339</c:v>
                </c:pt>
                <c:pt idx="202">
                  <c:v>35370</c:v>
                </c:pt>
                <c:pt idx="203">
                  <c:v>35400</c:v>
                </c:pt>
                <c:pt idx="204">
                  <c:v>35431</c:v>
                </c:pt>
                <c:pt idx="205">
                  <c:v>35462</c:v>
                </c:pt>
                <c:pt idx="206">
                  <c:v>35490</c:v>
                </c:pt>
                <c:pt idx="207">
                  <c:v>35521</c:v>
                </c:pt>
                <c:pt idx="208">
                  <c:v>35551</c:v>
                </c:pt>
                <c:pt idx="209">
                  <c:v>35582</c:v>
                </c:pt>
                <c:pt idx="210">
                  <c:v>35612</c:v>
                </c:pt>
                <c:pt idx="211">
                  <c:v>35643</c:v>
                </c:pt>
                <c:pt idx="212">
                  <c:v>35674</c:v>
                </c:pt>
                <c:pt idx="213">
                  <c:v>35704</c:v>
                </c:pt>
                <c:pt idx="214">
                  <c:v>35735</c:v>
                </c:pt>
                <c:pt idx="215">
                  <c:v>35765</c:v>
                </c:pt>
                <c:pt idx="216">
                  <c:v>35796</c:v>
                </c:pt>
                <c:pt idx="217">
                  <c:v>35827</c:v>
                </c:pt>
                <c:pt idx="218">
                  <c:v>35855</c:v>
                </c:pt>
                <c:pt idx="219">
                  <c:v>35886</c:v>
                </c:pt>
                <c:pt idx="220">
                  <c:v>35916</c:v>
                </c:pt>
                <c:pt idx="221">
                  <c:v>35947</c:v>
                </c:pt>
                <c:pt idx="222">
                  <c:v>35977</c:v>
                </c:pt>
                <c:pt idx="223">
                  <c:v>36008</c:v>
                </c:pt>
                <c:pt idx="224">
                  <c:v>36039</c:v>
                </c:pt>
                <c:pt idx="225">
                  <c:v>36069</c:v>
                </c:pt>
                <c:pt idx="226">
                  <c:v>36100</c:v>
                </c:pt>
                <c:pt idx="227">
                  <c:v>36130</c:v>
                </c:pt>
                <c:pt idx="228">
                  <c:v>36161</c:v>
                </c:pt>
                <c:pt idx="229">
                  <c:v>36192</c:v>
                </c:pt>
                <c:pt idx="230">
                  <c:v>36220</c:v>
                </c:pt>
                <c:pt idx="231">
                  <c:v>36251</c:v>
                </c:pt>
                <c:pt idx="232">
                  <c:v>36281</c:v>
                </c:pt>
                <c:pt idx="233">
                  <c:v>36312</c:v>
                </c:pt>
                <c:pt idx="234">
                  <c:v>36342</c:v>
                </c:pt>
                <c:pt idx="235">
                  <c:v>36373</c:v>
                </c:pt>
                <c:pt idx="236">
                  <c:v>36404</c:v>
                </c:pt>
                <c:pt idx="237">
                  <c:v>36434</c:v>
                </c:pt>
                <c:pt idx="238">
                  <c:v>36465</c:v>
                </c:pt>
                <c:pt idx="239">
                  <c:v>36495</c:v>
                </c:pt>
                <c:pt idx="240">
                  <c:v>36526</c:v>
                </c:pt>
                <c:pt idx="241">
                  <c:v>36557</c:v>
                </c:pt>
                <c:pt idx="242">
                  <c:v>36586</c:v>
                </c:pt>
                <c:pt idx="243">
                  <c:v>36617</c:v>
                </c:pt>
                <c:pt idx="244">
                  <c:v>36647</c:v>
                </c:pt>
                <c:pt idx="245">
                  <c:v>36678</c:v>
                </c:pt>
                <c:pt idx="246">
                  <c:v>36708</c:v>
                </c:pt>
                <c:pt idx="247">
                  <c:v>36739</c:v>
                </c:pt>
                <c:pt idx="248">
                  <c:v>36770</c:v>
                </c:pt>
                <c:pt idx="249">
                  <c:v>36800</c:v>
                </c:pt>
                <c:pt idx="250">
                  <c:v>36831</c:v>
                </c:pt>
                <c:pt idx="251">
                  <c:v>36861</c:v>
                </c:pt>
                <c:pt idx="252">
                  <c:v>36892</c:v>
                </c:pt>
                <c:pt idx="253">
                  <c:v>36923</c:v>
                </c:pt>
                <c:pt idx="254">
                  <c:v>36951</c:v>
                </c:pt>
                <c:pt idx="255">
                  <c:v>36982</c:v>
                </c:pt>
                <c:pt idx="256">
                  <c:v>37012</c:v>
                </c:pt>
                <c:pt idx="257">
                  <c:v>37043</c:v>
                </c:pt>
                <c:pt idx="258">
                  <c:v>37073</c:v>
                </c:pt>
                <c:pt idx="259">
                  <c:v>37104</c:v>
                </c:pt>
                <c:pt idx="260">
                  <c:v>37135</c:v>
                </c:pt>
                <c:pt idx="261">
                  <c:v>37165</c:v>
                </c:pt>
                <c:pt idx="262">
                  <c:v>37196</c:v>
                </c:pt>
                <c:pt idx="263">
                  <c:v>37226</c:v>
                </c:pt>
                <c:pt idx="264">
                  <c:v>37257</c:v>
                </c:pt>
                <c:pt idx="265">
                  <c:v>37288</c:v>
                </c:pt>
                <c:pt idx="266">
                  <c:v>37316</c:v>
                </c:pt>
                <c:pt idx="267">
                  <c:v>37347</c:v>
                </c:pt>
                <c:pt idx="268">
                  <c:v>37377</c:v>
                </c:pt>
                <c:pt idx="269">
                  <c:v>37408</c:v>
                </c:pt>
                <c:pt idx="270">
                  <c:v>37438</c:v>
                </c:pt>
                <c:pt idx="271">
                  <c:v>37469</c:v>
                </c:pt>
                <c:pt idx="272">
                  <c:v>37500</c:v>
                </c:pt>
                <c:pt idx="273">
                  <c:v>37530</c:v>
                </c:pt>
                <c:pt idx="274">
                  <c:v>37561</c:v>
                </c:pt>
                <c:pt idx="275">
                  <c:v>37591</c:v>
                </c:pt>
                <c:pt idx="276">
                  <c:v>37622</c:v>
                </c:pt>
                <c:pt idx="277">
                  <c:v>37653</c:v>
                </c:pt>
                <c:pt idx="278">
                  <c:v>37681</c:v>
                </c:pt>
                <c:pt idx="279">
                  <c:v>37712</c:v>
                </c:pt>
                <c:pt idx="280">
                  <c:v>37742</c:v>
                </c:pt>
                <c:pt idx="281">
                  <c:v>37773</c:v>
                </c:pt>
                <c:pt idx="282">
                  <c:v>37803</c:v>
                </c:pt>
                <c:pt idx="283">
                  <c:v>37834</c:v>
                </c:pt>
                <c:pt idx="284">
                  <c:v>37865</c:v>
                </c:pt>
                <c:pt idx="285">
                  <c:v>37895</c:v>
                </c:pt>
                <c:pt idx="286">
                  <c:v>37926</c:v>
                </c:pt>
                <c:pt idx="287">
                  <c:v>37956</c:v>
                </c:pt>
                <c:pt idx="288">
                  <c:v>37987</c:v>
                </c:pt>
                <c:pt idx="289">
                  <c:v>38018</c:v>
                </c:pt>
                <c:pt idx="290">
                  <c:v>38047</c:v>
                </c:pt>
                <c:pt idx="291">
                  <c:v>38078</c:v>
                </c:pt>
                <c:pt idx="292">
                  <c:v>38108</c:v>
                </c:pt>
                <c:pt idx="293">
                  <c:v>38139</c:v>
                </c:pt>
                <c:pt idx="294">
                  <c:v>38169</c:v>
                </c:pt>
                <c:pt idx="295">
                  <c:v>38200</c:v>
                </c:pt>
                <c:pt idx="296">
                  <c:v>38231</c:v>
                </c:pt>
                <c:pt idx="297">
                  <c:v>38261</c:v>
                </c:pt>
                <c:pt idx="298">
                  <c:v>38292</c:v>
                </c:pt>
                <c:pt idx="299">
                  <c:v>38322</c:v>
                </c:pt>
                <c:pt idx="300">
                  <c:v>38353</c:v>
                </c:pt>
                <c:pt idx="301">
                  <c:v>38384</c:v>
                </c:pt>
                <c:pt idx="302">
                  <c:v>38412</c:v>
                </c:pt>
                <c:pt idx="303">
                  <c:v>38443</c:v>
                </c:pt>
                <c:pt idx="304">
                  <c:v>38473</c:v>
                </c:pt>
                <c:pt idx="305">
                  <c:v>38504</c:v>
                </c:pt>
                <c:pt idx="306">
                  <c:v>38534</c:v>
                </c:pt>
                <c:pt idx="307">
                  <c:v>38565</c:v>
                </c:pt>
                <c:pt idx="308">
                  <c:v>38596</c:v>
                </c:pt>
                <c:pt idx="309">
                  <c:v>38626</c:v>
                </c:pt>
                <c:pt idx="310">
                  <c:v>38657</c:v>
                </c:pt>
                <c:pt idx="311">
                  <c:v>38687</c:v>
                </c:pt>
                <c:pt idx="312">
                  <c:v>38718</c:v>
                </c:pt>
                <c:pt idx="313">
                  <c:v>38749</c:v>
                </c:pt>
                <c:pt idx="314">
                  <c:v>38777</c:v>
                </c:pt>
                <c:pt idx="315">
                  <c:v>38808</c:v>
                </c:pt>
                <c:pt idx="316">
                  <c:v>38838</c:v>
                </c:pt>
                <c:pt idx="317">
                  <c:v>38869</c:v>
                </c:pt>
                <c:pt idx="318">
                  <c:v>38899</c:v>
                </c:pt>
                <c:pt idx="319">
                  <c:v>38930</c:v>
                </c:pt>
                <c:pt idx="320">
                  <c:v>38961</c:v>
                </c:pt>
                <c:pt idx="321">
                  <c:v>38991</c:v>
                </c:pt>
                <c:pt idx="322">
                  <c:v>39022</c:v>
                </c:pt>
                <c:pt idx="323">
                  <c:v>39052</c:v>
                </c:pt>
                <c:pt idx="324">
                  <c:v>39083</c:v>
                </c:pt>
                <c:pt idx="325">
                  <c:v>39114</c:v>
                </c:pt>
                <c:pt idx="326">
                  <c:v>39142</c:v>
                </c:pt>
                <c:pt idx="327">
                  <c:v>39173</c:v>
                </c:pt>
                <c:pt idx="328">
                  <c:v>39203</c:v>
                </c:pt>
                <c:pt idx="329">
                  <c:v>39234</c:v>
                </c:pt>
                <c:pt idx="330">
                  <c:v>39264</c:v>
                </c:pt>
                <c:pt idx="331">
                  <c:v>39295</c:v>
                </c:pt>
                <c:pt idx="332">
                  <c:v>39326</c:v>
                </c:pt>
                <c:pt idx="333">
                  <c:v>39356</c:v>
                </c:pt>
                <c:pt idx="334">
                  <c:v>39387</c:v>
                </c:pt>
                <c:pt idx="335">
                  <c:v>39417</c:v>
                </c:pt>
                <c:pt idx="336">
                  <c:v>39448</c:v>
                </c:pt>
                <c:pt idx="337">
                  <c:v>39479</c:v>
                </c:pt>
                <c:pt idx="338">
                  <c:v>39508</c:v>
                </c:pt>
                <c:pt idx="339">
                  <c:v>39539</c:v>
                </c:pt>
                <c:pt idx="340">
                  <c:v>39569</c:v>
                </c:pt>
                <c:pt idx="341">
                  <c:v>39600</c:v>
                </c:pt>
                <c:pt idx="342">
                  <c:v>39630</c:v>
                </c:pt>
                <c:pt idx="343">
                  <c:v>39661</c:v>
                </c:pt>
                <c:pt idx="344">
                  <c:v>39692</c:v>
                </c:pt>
                <c:pt idx="345">
                  <c:v>39722</c:v>
                </c:pt>
                <c:pt idx="346">
                  <c:v>39753</c:v>
                </c:pt>
                <c:pt idx="347">
                  <c:v>39783</c:v>
                </c:pt>
                <c:pt idx="348">
                  <c:v>39814</c:v>
                </c:pt>
                <c:pt idx="349">
                  <c:v>39845</c:v>
                </c:pt>
                <c:pt idx="350">
                  <c:v>39873</c:v>
                </c:pt>
                <c:pt idx="351">
                  <c:v>39904</c:v>
                </c:pt>
                <c:pt idx="352">
                  <c:v>39934</c:v>
                </c:pt>
                <c:pt idx="353">
                  <c:v>39965</c:v>
                </c:pt>
                <c:pt idx="354">
                  <c:v>39995</c:v>
                </c:pt>
                <c:pt idx="355">
                  <c:v>40026</c:v>
                </c:pt>
                <c:pt idx="356">
                  <c:v>40057</c:v>
                </c:pt>
                <c:pt idx="357">
                  <c:v>40087</c:v>
                </c:pt>
                <c:pt idx="358">
                  <c:v>40118</c:v>
                </c:pt>
                <c:pt idx="359">
                  <c:v>40148</c:v>
                </c:pt>
                <c:pt idx="360">
                  <c:v>40179</c:v>
                </c:pt>
                <c:pt idx="361">
                  <c:v>40210</c:v>
                </c:pt>
                <c:pt idx="362">
                  <c:v>40238</c:v>
                </c:pt>
                <c:pt idx="363">
                  <c:v>40269</c:v>
                </c:pt>
                <c:pt idx="364">
                  <c:v>40299</c:v>
                </c:pt>
                <c:pt idx="365">
                  <c:v>40330</c:v>
                </c:pt>
                <c:pt idx="366">
                  <c:v>40360</c:v>
                </c:pt>
                <c:pt idx="367">
                  <c:v>40391</c:v>
                </c:pt>
                <c:pt idx="368">
                  <c:v>40422</c:v>
                </c:pt>
                <c:pt idx="369">
                  <c:v>40452</c:v>
                </c:pt>
                <c:pt idx="370">
                  <c:v>40483</c:v>
                </c:pt>
                <c:pt idx="371">
                  <c:v>40513</c:v>
                </c:pt>
                <c:pt idx="372">
                  <c:v>40544</c:v>
                </c:pt>
                <c:pt idx="373">
                  <c:v>40575</c:v>
                </c:pt>
                <c:pt idx="374">
                  <c:v>40603</c:v>
                </c:pt>
                <c:pt idx="375">
                  <c:v>40634</c:v>
                </c:pt>
                <c:pt idx="376">
                  <c:v>40664</c:v>
                </c:pt>
                <c:pt idx="377">
                  <c:v>40695</c:v>
                </c:pt>
                <c:pt idx="378">
                  <c:v>40725</c:v>
                </c:pt>
                <c:pt idx="379">
                  <c:v>40756</c:v>
                </c:pt>
                <c:pt idx="380">
                  <c:v>40787</c:v>
                </c:pt>
                <c:pt idx="381">
                  <c:v>40817</c:v>
                </c:pt>
                <c:pt idx="382">
                  <c:v>40848</c:v>
                </c:pt>
                <c:pt idx="383">
                  <c:v>40878</c:v>
                </c:pt>
                <c:pt idx="384">
                  <c:v>40909</c:v>
                </c:pt>
                <c:pt idx="385">
                  <c:v>40940</c:v>
                </c:pt>
                <c:pt idx="386">
                  <c:v>40969</c:v>
                </c:pt>
                <c:pt idx="387">
                  <c:v>41000</c:v>
                </c:pt>
                <c:pt idx="388">
                  <c:v>41030</c:v>
                </c:pt>
                <c:pt idx="389">
                  <c:v>41061</c:v>
                </c:pt>
                <c:pt idx="390">
                  <c:v>41091</c:v>
                </c:pt>
                <c:pt idx="391">
                  <c:v>41122</c:v>
                </c:pt>
                <c:pt idx="392">
                  <c:v>41153</c:v>
                </c:pt>
                <c:pt idx="393">
                  <c:v>41183</c:v>
                </c:pt>
                <c:pt idx="394">
                  <c:v>41214</c:v>
                </c:pt>
                <c:pt idx="395">
                  <c:v>41244</c:v>
                </c:pt>
                <c:pt idx="396">
                  <c:v>41275</c:v>
                </c:pt>
                <c:pt idx="397">
                  <c:v>41306</c:v>
                </c:pt>
                <c:pt idx="398">
                  <c:v>41334</c:v>
                </c:pt>
                <c:pt idx="399">
                  <c:v>41365</c:v>
                </c:pt>
                <c:pt idx="400">
                  <c:v>41395</c:v>
                </c:pt>
                <c:pt idx="401">
                  <c:v>41426</c:v>
                </c:pt>
                <c:pt idx="402">
                  <c:v>41456</c:v>
                </c:pt>
                <c:pt idx="403">
                  <c:v>41487</c:v>
                </c:pt>
                <c:pt idx="404">
                  <c:v>41518</c:v>
                </c:pt>
                <c:pt idx="405">
                  <c:v>41548</c:v>
                </c:pt>
                <c:pt idx="406">
                  <c:v>41579</c:v>
                </c:pt>
                <c:pt idx="407">
                  <c:v>41609</c:v>
                </c:pt>
                <c:pt idx="408">
                  <c:v>41640</c:v>
                </c:pt>
                <c:pt idx="409">
                  <c:v>41671</c:v>
                </c:pt>
                <c:pt idx="410">
                  <c:v>41699</c:v>
                </c:pt>
                <c:pt idx="411">
                  <c:v>41730</c:v>
                </c:pt>
                <c:pt idx="412">
                  <c:v>41760</c:v>
                </c:pt>
                <c:pt idx="413">
                  <c:v>41791</c:v>
                </c:pt>
                <c:pt idx="414">
                  <c:v>41821</c:v>
                </c:pt>
                <c:pt idx="415">
                  <c:v>41852</c:v>
                </c:pt>
                <c:pt idx="416">
                  <c:v>41883</c:v>
                </c:pt>
                <c:pt idx="417">
                  <c:v>41913</c:v>
                </c:pt>
                <c:pt idx="418">
                  <c:v>41944</c:v>
                </c:pt>
                <c:pt idx="419">
                  <c:v>41974</c:v>
                </c:pt>
                <c:pt idx="420">
                  <c:v>42005</c:v>
                </c:pt>
                <c:pt idx="421">
                  <c:v>42036</c:v>
                </c:pt>
                <c:pt idx="422">
                  <c:v>42064</c:v>
                </c:pt>
                <c:pt idx="423">
                  <c:v>42095</c:v>
                </c:pt>
                <c:pt idx="424">
                  <c:v>42125</c:v>
                </c:pt>
                <c:pt idx="425">
                  <c:v>42156</c:v>
                </c:pt>
                <c:pt idx="426">
                  <c:v>42186</c:v>
                </c:pt>
                <c:pt idx="427">
                  <c:v>42217</c:v>
                </c:pt>
                <c:pt idx="428">
                  <c:v>42248</c:v>
                </c:pt>
                <c:pt idx="429">
                  <c:v>42278</c:v>
                </c:pt>
                <c:pt idx="430">
                  <c:v>42309</c:v>
                </c:pt>
                <c:pt idx="431">
                  <c:v>42339</c:v>
                </c:pt>
                <c:pt idx="432">
                  <c:v>42370</c:v>
                </c:pt>
              </c:numCache>
            </c:numRef>
          </c:cat>
          <c:val>
            <c:numRef>
              <c:f>m_en!$E$5:$E$437</c:f>
              <c:numCache>
                <c:formatCode>General</c:formatCode>
                <c:ptCount val="433"/>
                <c:pt idx="12" formatCode="0%">
                  <c:v>3.1924912503977602E-2</c:v>
                </c:pt>
                <c:pt idx="13" formatCode="0%">
                  <c:v>2.5595720983953799E-2</c:v>
                </c:pt>
                <c:pt idx="14" formatCode="0%">
                  <c:v>2.0398906097977801E-2</c:v>
                </c:pt>
                <c:pt idx="15" formatCode="0%">
                  <c:v>6.8440716337440496E-3</c:v>
                </c:pt>
                <c:pt idx="16" formatCode="0%">
                  <c:v>2.8167498419445498E-2</c:v>
                </c:pt>
                <c:pt idx="17" formatCode="0%">
                  <c:v>2.9442517934192902E-2</c:v>
                </c:pt>
                <c:pt idx="18" formatCode="0%">
                  <c:v>4.2718623035087597E-2</c:v>
                </c:pt>
                <c:pt idx="19" formatCode="0%">
                  <c:v>5.0168865849827299E-2</c:v>
                </c:pt>
                <c:pt idx="20" formatCode="0%">
                  <c:v>5.3839649684812599E-2</c:v>
                </c:pt>
                <c:pt idx="21" formatCode="0%">
                  <c:v>5.7861938371492498E-2</c:v>
                </c:pt>
                <c:pt idx="22" formatCode="0%">
                  <c:v>5.6995943397506403E-2</c:v>
                </c:pt>
                <c:pt idx="23" formatCode="0%">
                  <c:v>6.7982283131784005E-2</c:v>
                </c:pt>
                <c:pt idx="24" formatCode="0%">
                  <c:v>4.8659714985169501E-2</c:v>
                </c:pt>
                <c:pt idx="25" formatCode="0%">
                  <c:v>6.3374380769153402E-2</c:v>
                </c:pt>
                <c:pt idx="26" formatCode="0%">
                  <c:v>6.3748639019707898E-2</c:v>
                </c:pt>
                <c:pt idx="27" formatCode="0%">
                  <c:v>7.6352198805554994E-2</c:v>
                </c:pt>
                <c:pt idx="28" formatCode="0%">
                  <c:v>7.5901092431477704E-2</c:v>
                </c:pt>
                <c:pt idx="29" formatCode="0%">
                  <c:v>6.6535096459818699E-2</c:v>
                </c:pt>
                <c:pt idx="30" formatCode="0%">
                  <c:v>6.9164695630524103E-2</c:v>
                </c:pt>
                <c:pt idx="31" formatCode="0%">
                  <c:v>6.99661574705982E-2</c:v>
                </c:pt>
                <c:pt idx="32" formatCode="0%">
                  <c:v>7.5028864782356194E-2</c:v>
                </c:pt>
                <c:pt idx="33" formatCode="0%">
                  <c:v>8.0349936209545003E-2</c:v>
                </c:pt>
                <c:pt idx="34" formatCode="0%">
                  <c:v>7.3522616419366499E-2</c:v>
                </c:pt>
                <c:pt idx="35" formatCode="0%">
                  <c:v>6.1502094743619E-2</c:v>
                </c:pt>
                <c:pt idx="36" formatCode="0%">
                  <c:v>6.9629185336767596E-2</c:v>
                </c:pt>
                <c:pt idx="37" formatCode="0%">
                  <c:v>7.6851309012740301E-2</c:v>
                </c:pt>
                <c:pt idx="38" formatCode="0%">
                  <c:v>7.2804244340273896E-2</c:v>
                </c:pt>
                <c:pt idx="39" formatCode="0%">
                  <c:v>6.5139952181998306E-2</c:v>
                </c:pt>
                <c:pt idx="40" formatCode="0%">
                  <c:v>5.2051096532561798E-2</c:v>
                </c:pt>
                <c:pt idx="41" formatCode="0%">
                  <c:v>5.1088863037725897E-2</c:v>
                </c:pt>
                <c:pt idx="42" formatCode="0%">
                  <c:v>5.0159513774072198E-2</c:v>
                </c:pt>
                <c:pt idx="43" formatCode="0%">
                  <c:v>4.8026794815786797E-2</c:v>
                </c:pt>
                <c:pt idx="44" formatCode="0%">
                  <c:v>4.89432837994455E-2</c:v>
                </c:pt>
                <c:pt idx="45" formatCode="0%">
                  <c:v>4.5658303810281201E-2</c:v>
                </c:pt>
                <c:pt idx="46" formatCode="0%">
                  <c:v>3.6043091491701998E-2</c:v>
                </c:pt>
                <c:pt idx="47" formatCode="0%">
                  <c:v>3.7921641531380203E-2</c:v>
                </c:pt>
                <c:pt idx="48" formatCode="0%">
                  <c:v>3.94064838179429E-2</c:v>
                </c:pt>
                <c:pt idx="49" formatCode="0%">
                  <c:v>3.3736872299820801E-2</c:v>
                </c:pt>
                <c:pt idx="50" formatCode="0%">
                  <c:v>3.0744912072713401E-2</c:v>
                </c:pt>
                <c:pt idx="51" formatCode="0%">
                  <c:v>3.6107631350720197E-2</c:v>
                </c:pt>
                <c:pt idx="52" formatCode="0%">
                  <c:v>3.4074228186368002E-2</c:v>
                </c:pt>
                <c:pt idx="53" formatCode="0%">
                  <c:v>2.9991455589134301E-2</c:v>
                </c:pt>
                <c:pt idx="54" formatCode="0%">
                  <c:v>4.7198261525157E-2</c:v>
                </c:pt>
                <c:pt idx="55" formatCode="0%">
                  <c:v>3.3325922632280902E-2</c:v>
                </c:pt>
                <c:pt idx="56" formatCode="0%">
                  <c:v>4.5456386049551899E-2</c:v>
                </c:pt>
                <c:pt idx="57" formatCode="0%">
                  <c:v>3.6473638720830398E-2</c:v>
                </c:pt>
                <c:pt idx="58" formatCode="0%">
                  <c:v>6.7097131580314204E-2</c:v>
                </c:pt>
                <c:pt idx="59" formatCode="0%">
                  <c:v>5.4524034155944402E-2</c:v>
                </c:pt>
                <c:pt idx="60" formatCode="0%">
                  <c:v>7.5079204726366797E-2</c:v>
                </c:pt>
                <c:pt idx="61" formatCode="0%">
                  <c:v>6.6659116006455701E-2</c:v>
                </c:pt>
                <c:pt idx="62" formatCode="0%">
                  <c:v>6.7810998953890297E-2</c:v>
                </c:pt>
                <c:pt idx="63" formatCode="0%">
                  <c:v>6.2023010389142097E-2</c:v>
                </c:pt>
                <c:pt idx="64" formatCode="0%">
                  <c:v>6.6640585703906602E-2</c:v>
                </c:pt>
                <c:pt idx="65" formatCode="0%">
                  <c:v>6.0563544954987503E-2</c:v>
                </c:pt>
                <c:pt idx="66" formatCode="0%">
                  <c:v>5.9655270987072503E-2</c:v>
                </c:pt>
                <c:pt idx="67" formatCode="0%">
                  <c:v>5.9742034036878201E-2</c:v>
                </c:pt>
                <c:pt idx="68" formatCode="0%">
                  <c:v>5.6516181865465497E-2</c:v>
                </c:pt>
                <c:pt idx="69" formatCode="0%">
                  <c:v>5.9739826551033999E-2</c:v>
                </c:pt>
                <c:pt idx="70" formatCode="0%">
                  <c:v>4.7326271163528402E-2</c:v>
                </c:pt>
                <c:pt idx="71" formatCode="0%">
                  <c:v>5.2672213341084101E-2</c:v>
                </c:pt>
                <c:pt idx="72" formatCode="0%">
                  <c:v>5.5977014887189903E-2</c:v>
                </c:pt>
                <c:pt idx="73" formatCode="0%">
                  <c:v>6.0513070993227003E-2</c:v>
                </c:pt>
                <c:pt idx="74" formatCode="0%">
                  <c:v>5.7308603727906901E-2</c:v>
                </c:pt>
                <c:pt idx="75" formatCode="0%">
                  <c:v>5.9425933939132897E-2</c:v>
                </c:pt>
                <c:pt idx="76" formatCode="0%">
                  <c:v>6.8775084619656798E-2</c:v>
                </c:pt>
                <c:pt idx="77" formatCode="0%">
                  <c:v>7.3305300512885196E-2</c:v>
                </c:pt>
                <c:pt idx="78" formatCode="0%">
                  <c:v>7.6589515963850996E-2</c:v>
                </c:pt>
                <c:pt idx="79" formatCode="0%">
                  <c:v>9.3253071976368201E-2</c:v>
                </c:pt>
                <c:pt idx="80" formatCode="0%">
                  <c:v>8.8891332924832506E-2</c:v>
                </c:pt>
                <c:pt idx="81" formatCode="0%">
                  <c:v>9.1440831785800605E-2</c:v>
                </c:pt>
                <c:pt idx="82" formatCode="0%">
                  <c:v>9.8171735998884804E-2</c:v>
                </c:pt>
                <c:pt idx="83" formatCode="0%">
                  <c:v>6.6534363000992303E-2</c:v>
                </c:pt>
                <c:pt idx="84" formatCode="0%">
                  <c:v>8.5650391352965302E-2</c:v>
                </c:pt>
                <c:pt idx="85" formatCode="0%">
                  <c:v>0.101469807863672</c:v>
                </c:pt>
                <c:pt idx="86" formatCode="0%">
                  <c:v>0.10710941858490799</c:v>
                </c:pt>
                <c:pt idx="87" formatCode="0%">
                  <c:v>0.106442672371877</c:v>
                </c:pt>
                <c:pt idx="88" formatCode="0%">
                  <c:v>0.116094715168155</c:v>
                </c:pt>
                <c:pt idx="89" formatCode="0%">
                  <c:v>0.10351911178499</c:v>
                </c:pt>
                <c:pt idx="90" formatCode="0%">
                  <c:v>0.10112667167822301</c:v>
                </c:pt>
                <c:pt idx="91" formatCode="0%">
                  <c:v>0.100484688666456</c:v>
                </c:pt>
                <c:pt idx="92" formatCode="0%">
                  <c:v>0.104297930875266</c:v>
                </c:pt>
                <c:pt idx="93" formatCode="0%">
                  <c:v>0.109373873505818</c:v>
                </c:pt>
                <c:pt idx="94" formatCode="0%">
                  <c:v>0.10306777310232999</c:v>
                </c:pt>
                <c:pt idx="95" formatCode="0%">
                  <c:v>9.9679627202563001E-2</c:v>
                </c:pt>
                <c:pt idx="96" formatCode="0%">
                  <c:v>9.4410876132930505E-2</c:v>
                </c:pt>
                <c:pt idx="97" formatCode="0%">
                  <c:v>0.111474709462193</c:v>
                </c:pt>
                <c:pt idx="98" formatCode="0%">
                  <c:v>0.116346937523552</c:v>
                </c:pt>
                <c:pt idx="99" formatCode="0%">
                  <c:v>0.126872657118624</c:v>
                </c:pt>
                <c:pt idx="100" formatCode="0%">
                  <c:v>0.127940226916336</c:v>
                </c:pt>
                <c:pt idx="101" formatCode="0%">
                  <c:v>0.113682297668646</c:v>
                </c:pt>
                <c:pt idx="102" formatCode="0%">
                  <c:v>0.113748709412335</c:v>
                </c:pt>
                <c:pt idx="103" formatCode="0%">
                  <c:v>0.100345933175835</c:v>
                </c:pt>
                <c:pt idx="104" formatCode="0%">
                  <c:v>0.101368037317236</c:v>
                </c:pt>
                <c:pt idx="105" formatCode="0%">
                  <c:v>0.101632057119833</c:v>
                </c:pt>
                <c:pt idx="106" formatCode="0%">
                  <c:v>9.3416078118807699E-2</c:v>
                </c:pt>
                <c:pt idx="107" formatCode="0%">
                  <c:v>9.6702641859233204E-2</c:v>
                </c:pt>
                <c:pt idx="108" formatCode="0%">
                  <c:v>0.107860436664784</c:v>
                </c:pt>
                <c:pt idx="109" formatCode="0%">
                  <c:v>0.119235330198324</c:v>
                </c:pt>
                <c:pt idx="110" formatCode="0%">
                  <c:v>0.106407448403634</c:v>
                </c:pt>
                <c:pt idx="111" formatCode="0%">
                  <c:v>9.8736062958965101E-2</c:v>
                </c:pt>
                <c:pt idx="112" formatCode="0%">
                  <c:v>0.10272676293284901</c:v>
                </c:pt>
                <c:pt idx="113" formatCode="0%">
                  <c:v>0.108935045707988</c:v>
                </c:pt>
                <c:pt idx="114" formatCode="0%">
                  <c:v>0.108874064936983</c:v>
                </c:pt>
                <c:pt idx="115" formatCode="0%">
                  <c:v>0.112036376741584</c:v>
                </c:pt>
                <c:pt idx="116" formatCode="0%">
                  <c:v>0.1175728527759</c:v>
                </c:pt>
                <c:pt idx="117" formatCode="0%">
                  <c:v>0.11239189683448</c:v>
                </c:pt>
                <c:pt idx="118" formatCode="0%">
                  <c:v>0.118128591141915</c:v>
                </c:pt>
                <c:pt idx="119" formatCode="0%">
                  <c:v>0.11641728968984499</c:v>
                </c:pt>
                <c:pt idx="120" formatCode="0%">
                  <c:v>0.132983637193795</c:v>
                </c:pt>
                <c:pt idx="121" formatCode="0%">
                  <c:v>0.101520227687069</c:v>
                </c:pt>
                <c:pt idx="122" formatCode="0%">
                  <c:v>9.6000000000000002E-2</c:v>
                </c:pt>
                <c:pt idx="123" formatCode="0%">
                  <c:v>0.14444929526973799</c:v>
                </c:pt>
                <c:pt idx="124" formatCode="0%">
                  <c:v>9.4633202315241693E-2</c:v>
                </c:pt>
                <c:pt idx="125" formatCode="0%">
                  <c:v>8.3433521987073198E-2</c:v>
                </c:pt>
                <c:pt idx="126" formatCode="0%">
                  <c:v>8.16109956630197E-2</c:v>
                </c:pt>
                <c:pt idx="127" formatCode="0%">
                  <c:v>7.4091184907327204E-2</c:v>
                </c:pt>
                <c:pt idx="128" formatCode="0%">
                  <c:v>7.6619580756111E-2</c:v>
                </c:pt>
                <c:pt idx="129" formatCode="0%">
                  <c:v>7.4177387934906303E-2</c:v>
                </c:pt>
                <c:pt idx="130" formatCode="0%">
                  <c:v>6.1557394766383798E-2</c:v>
                </c:pt>
                <c:pt idx="131" formatCode="0%">
                  <c:v>5.96060711667648E-2</c:v>
                </c:pt>
                <c:pt idx="132" formatCode="0%">
                  <c:v>4.8168870644761101E-2</c:v>
                </c:pt>
                <c:pt idx="133" formatCode="0%">
                  <c:v>3.17582986175605E-2</c:v>
                </c:pt>
                <c:pt idx="134" formatCode="0%">
                  <c:v>3.1576221535274403E-2</c:v>
                </c:pt>
                <c:pt idx="135" formatCode="0%">
                  <c:v>-1.69149846791301E-2</c:v>
                </c:pt>
                <c:pt idx="136" formatCode="0%">
                  <c:v>1.2688570285581799E-2</c:v>
                </c:pt>
                <c:pt idx="137" formatCode="0%">
                  <c:v>2.83117304704711E-2</c:v>
                </c:pt>
                <c:pt idx="138" formatCode="0%">
                  <c:v>2.12633053398028E-2</c:v>
                </c:pt>
                <c:pt idx="139" formatCode="0%">
                  <c:v>1.6055826255545101E-2</c:v>
                </c:pt>
                <c:pt idx="140" formatCode="0%">
                  <c:v>1.24007007234016E-2</c:v>
                </c:pt>
                <c:pt idx="141" formatCode="0%">
                  <c:v>1.46726788006451E-2</c:v>
                </c:pt>
                <c:pt idx="142" formatCode="0%">
                  <c:v>1.9747450697056201E-2</c:v>
                </c:pt>
                <c:pt idx="143" formatCode="0%">
                  <c:v>1.44318555566897E-2</c:v>
                </c:pt>
                <c:pt idx="144" formatCode="0%">
                  <c:v>1.8386275713664399E-2</c:v>
                </c:pt>
                <c:pt idx="145" formatCode="0%">
                  <c:v>2.18117407280016E-2</c:v>
                </c:pt>
                <c:pt idx="146" formatCode="0%">
                  <c:v>1.7101258276067899E-2</c:v>
                </c:pt>
                <c:pt idx="147" formatCode="0%">
                  <c:v>1.2757822210724801E-2</c:v>
                </c:pt>
                <c:pt idx="148" formatCode="0%">
                  <c:v>2.1781030083116899E-2</c:v>
                </c:pt>
                <c:pt idx="149" formatCode="0%">
                  <c:v>1.6151477277120001E-2</c:v>
                </c:pt>
                <c:pt idx="150" formatCode="0%">
                  <c:v>2.21489073823515E-2</c:v>
                </c:pt>
                <c:pt idx="151" formatCode="0%">
                  <c:v>3.4311619384595898E-2</c:v>
                </c:pt>
                <c:pt idx="152" formatCode="0%">
                  <c:v>2.5695549134824601E-2</c:v>
                </c:pt>
                <c:pt idx="153" formatCode="0%">
                  <c:v>2.98941249740503E-2</c:v>
                </c:pt>
                <c:pt idx="154" formatCode="0%">
                  <c:v>3.0060417122908301E-2</c:v>
                </c:pt>
                <c:pt idx="155" formatCode="0%">
                  <c:v>2.0151936095164202E-2</c:v>
                </c:pt>
                <c:pt idx="156" formatCode="0%">
                  <c:v>1.22947341311301E-2</c:v>
                </c:pt>
                <c:pt idx="157" formatCode="0%">
                  <c:v>3.3232029598308802E-2</c:v>
                </c:pt>
                <c:pt idx="158" formatCode="0%">
                  <c:v>2.8799284259887599E-2</c:v>
                </c:pt>
                <c:pt idx="159" formatCode="0%">
                  <c:v>4.2345479805374099E-2</c:v>
                </c:pt>
                <c:pt idx="160" formatCode="0%">
                  <c:v>4.7640724089120602E-2</c:v>
                </c:pt>
                <c:pt idx="161" formatCode="0%">
                  <c:v>3.8808051989221597E-2</c:v>
                </c:pt>
                <c:pt idx="162" formatCode="0%">
                  <c:v>3.9490703803099401E-2</c:v>
                </c:pt>
                <c:pt idx="163" formatCode="0%">
                  <c:v>3.3930867651595503E-2</c:v>
                </c:pt>
                <c:pt idx="164" formatCode="0%">
                  <c:v>4.0658975454588603E-2</c:v>
                </c:pt>
                <c:pt idx="165" formatCode="0%">
                  <c:v>4.4852978230195503E-2</c:v>
                </c:pt>
                <c:pt idx="166" formatCode="0%">
                  <c:v>3.9081796637089397E-2</c:v>
                </c:pt>
                <c:pt idx="167" formatCode="0%">
                  <c:v>3.8337826582500602E-2</c:v>
                </c:pt>
                <c:pt idx="168" formatCode="0%">
                  <c:v>4.4175638638650198E-2</c:v>
                </c:pt>
                <c:pt idx="169" formatCode="0%">
                  <c:v>4.5795158014609399E-2</c:v>
                </c:pt>
                <c:pt idx="170" formatCode="0%">
                  <c:v>4.9116125646600499E-2</c:v>
                </c:pt>
                <c:pt idx="171" formatCode="0%">
                  <c:v>4.5391787699480102E-2</c:v>
                </c:pt>
                <c:pt idx="172" formatCode="0%">
                  <c:v>4.2468468575714097E-2</c:v>
                </c:pt>
                <c:pt idx="173" formatCode="0%">
                  <c:v>4.26101339062291E-2</c:v>
                </c:pt>
                <c:pt idx="174" formatCode="0%">
                  <c:v>4.8945356223924298E-2</c:v>
                </c:pt>
                <c:pt idx="175" formatCode="0%">
                  <c:v>5.0412100085669501E-2</c:v>
                </c:pt>
                <c:pt idx="176" formatCode="0%">
                  <c:v>7.2103555145974302E-2</c:v>
                </c:pt>
                <c:pt idx="177" formatCode="0%">
                  <c:v>5.3532080362929398E-2</c:v>
                </c:pt>
                <c:pt idx="178" formatCode="0%">
                  <c:v>4.7050929464226898E-2</c:v>
                </c:pt>
                <c:pt idx="179" formatCode="0%">
                  <c:v>4.2323574811668999E-2</c:v>
                </c:pt>
                <c:pt idx="180" formatCode="0%">
                  <c:v>5.1654059561649202E-2</c:v>
                </c:pt>
                <c:pt idx="181" formatCode="0%">
                  <c:v>4.4864161370061703E-2</c:v>
                </c:pt>
                <c:pt idx="182" formatCode="0%">
                  <c:v>4.35781783258158E-2</c:v>
                </c:pt>
                <c:pt idx="183" formatCode="0%">
                  <c:v>4.4069763785379898E-2</c:v>
                </c:pt>
                <c:pt idx="184" formatCode="0%">
                  <c:v>4.3193522969933E-2</c:v>
                </c:pt>
                <c:pt idx="185" formatCode="0%">
                  <c:v>5.0580263716322002E-2</c:v>
                </c:pt>
                <c:pt idx="186" formatCode="0%">
                  <c:v>4.31968735275369E-2</c:v>
                </c:pt>
                <c:pt idx="187" formatCode="0%">
                  <c:v>4.5354707164451898E-2</c:v>
                </c:pt>
                <c:pt idx="188" formatCode="0%">
                  <c:v>4.7571901117169302E-2</c:v>
                </c:pt>
                <c:pt idx="189" formatCode="0%">
                  <c:v>6.8142281633400498E-2</c:v>
                </c:pt>
                <c:pt idx="190" formatCode="0%">
                  <c:v>8.4223473255570003E-2</c:v>
                </c:pt>
                <c:pt idx="191" formatCode="0%">
                  <c:v>6.5461679640529097E-2</c:v>
                </c:pt>
                <c:pt idx="192" formatCode="0%">
                  <c:v>8.4814705603589002E-2</c:v>
                </c:pt>
                <c:pt idx="193" formatCode="0%">
                  <c:v>9.5252293322335604E-2</c:v>
                </c:pt>
                <c:pt idx="194" formatCode="0%">
                  <c:v>0.10019172829362</c:v>
                </c:pt>
                <c:pt idx="195" formatCode="0%">
                  <c:v>9.8525566431654998E-2</c:v>
                </c:pt>
                <c:pt idx="196" formatCode="0%">
                  <c:v>9.4799323507038E-2</c:v>
                </c:pt>
                <c:pt idx="197" formatCode="0%">
                  <c:v>0.106057904473221</c:v>
                </c:pt>
                <c:pt idx="198" formatCode="0%">
                  <c:v>8.9137163732980806E-2</c:v>
                </c:pt>
                <c:pt idx="199" formatCode="0%">
                  <c:v>9.4368607109996797E-2</c:v>
                </c:pt>
                <c:pt idx="200" formatCode="0%">
                  <c:v>8.7123950962311902E-2</c:v>
                </c:pt>
                <c:pt idx="201" formatCode="0%">
                  <c:v>7.9502839387120994E-2</c:v>
                </c:pt>
                <c:pt idx="202" formatCode="0%">
                  <c:v>7.9276518936512497E-2</c:v>
                </c:pt>
                <c:pt idx="203" formatCode="0%">
                  <c:v>7.9026525123312194E-2</c:v>
                </c:pt>
                <c:pt idx="204" formatCode="0%">
                  <c:v>8.2826306963108207E-2</c:v>
                </c:pt>
                <c:pt idx="205" formatCode="0%">
                  <c:v>7.6417564132899005E-2</c:v>
                </c:pt>
                <c:pt idx="206" formatCode="0%">
                  <c:v>7.9862079267078806E-2</c:v>
                </c:pt>
                <c:pt idx="207" formatCode="0%">
                  <c:v>7.3769531590766907E-2</c:v>
                </c:pt>
                <c:pt idx="208" formatCode="0%">
                  <c:v>7.4124807838922405E-2</c:v>
                </c:pt>
                <c:pt idx="209" formatCode="0%">
                  <c:v>7.9976524166003496E-2</c:v>
                </c:pt>
                <c:pt idx="210" formatCode="0%">
                  <c:v>7.7970550638654906E-2</c:v>
                </c:pt>
                <c:pt idx="211" formatCode="0%">
                  <c:v>7.8917544907677106E-2</c:v>
                </c:pt>
                <c:pt idx="212" formatCode="0%">
                  <c:v>7.6449971228505401E-2</c:v>
                </c:pt>
                <c:pt idx="213" formatCode="0%">
                  <c:v>7.9034739454094505E-2</c:v>
                </c:pt>
                <c:pt idx="214" formatCode="0%">
                  <c:v>9.5396085924012705E-2</c:v>
                </c:pt>
                <c:pt idx="215" formatCode="0%">
                  <c:v>0.10408790144117</c:v>
                </c:pt>
                <c:pt idx="216" formatCode="0%">
                  <c:v>9.8265014983044699E-2</c:v>
                </c:pt>
                <c:pt idx="217" formatCode="0%">
                  <c:v>0.108431599174638</c:v>
                </c:pt>
                <c:pt idx="218" formatCode="0%">
                  <c:v>9.7826212251503605E-2</c:v>
                </c:pt>
                <c:pt idx="219" formatCode="0%">
                  <c:v>0.102250200786435</c:v>
                </c:pt>
                <c:pt idx="220" formatCode="0%">
                  <c:v>0.104964057071183</c:v>
                </c:pt>
                <c:pt idx="221" formatCode="0%">
                  <c:v>9.4506186516775295E-2</c:v>
                </c:pt>
                <c:pt idx="222" formatCode="0%">
                  <c:v>9.6447952639368506E-2</c:v>
                </c:pt>
                <c:pt idx="223" formatCode="0%">
                  <c:v>9.4289796095069198E-2</c:v>
                </c:pt>
                <c:pt idx="224" formatCode="0%">
                  <c:v>9.8049425055944106E-2</c:v>
                </c:pt>
                <c:pt idx="225" formatCode="0%">
                  <c:v>0.101204780488032</c:v>
                </c:pt>
                <c:pt idx="226" formatCode="0%">
                  <c:v>8.2808345402451106E-2</c:v>
                </c:pt>
                <c:pt idx="227" formatCode="0%">
                  <c:v>3.8921773537342198E-2</c:v>
                </c:pt>
                <c:pt idx="228" formatCode="0%">
                  <c:v>3.8192786328553899E-2</c:v>
                </c:pt>
                <c:pt idx="229" formatCode="0%">
                  <c:v>4.9293867533259497E-2</c:v>
                </c:pt>
                <c:pt idx="230" formatCode="0%">
                  <c:v>5.12335360526847E-2</c:v>
                </c:pt>
                <c:pt idx="231" formatCode="0%">
                  <c:v>5.7040450157522099E-2</c:v>
                </c:pt>
                <c:pt idx="232" formatCode="0%">
                  <c:v>6.3342831809575506E-2</c:v>
                </c:pt>
                <c:pt idx="233" formatCode="0%">
                  <c:v>5.98476373128774E-2</c:v>
                </c:pt>
                <c:pt idx="234" formatCode="0%">
                  <c:v>6.0224352689857798E-2</c:v>
                </c:pt>
                <c:pt idx="235" formatCode="0%">
                  <c:v>5.97964032207371E-2</c:v>
                </c:pt>
                <c:pt idx="236" formatCode="0%">
                  <c:v>6.1561773575919E-2</c:v>
                </c:pt>
                <c:pt idx="237" formatCode="0%">
                  <c:v>6.06774422586977E-2</c:v>
                </c:pt>
                <c:pt idx="238" formatCode="0%">
                  <c:v>5.9876433295099202E-2</c:v>
                </c:pt>
                <c:pt idx="239" formatCode="0%">
                  <c:v>0.101170594242627</c:v>
                </c:pt>
                <c:pt idx="240" formatCode="0%">
                  <c:v>0.11295797959227601</c:v>
                </c:pt>
                <c:pt idx="241" formatCode="0%">
                  <c:v>7.4693139326939106E-2</c:v>
                </c:pt>
                <c:pt idx="242" formatCode="0%">
                  <c:v>8.0459219039970803E-2</c:v>
                </c:pt>
                <c:pt idx="243" formatCode="0%">
                  <c:v>0.103737085161235</c:v>
                </c:pt>
                <c:pt idx="244" formatCode="0%">
                  <c:v>7.7579428349597704E-2</c:v>
                </c:pt>
                <c:pt idx="245" formatCode="0%">
                  <c:v>6.6265883866816894E-2</c:v>
                </c:pt>
                <c:pt idx="246" formatCode="0%">
                  <c:v>5.6834551981373799E-2</c:v>
                </c:pt>
                <c:pt idx="247" formatCode="0%">
                  <c:v>5.6009949290838003E-2</c:v>
                </c:pt>
                <c:pt idx="248" formatCode="0%">
                  <c:v>6.6407258144567299E-2</c:v>
                </c:pt>
                <c:pt idx="249" formatCode="0%">
                  <c:v>7.8985501539624706E-2</c:v>
                </c:pt>
                <c:pt idx="250" formatCode="0%">
                  <c:v>8.46107713075092E-2</c:v>
                </c:pt>
                <c:pt idx="251" formatCode="0%">
                  <c:v>3.8313561759655598E-2</c:v>
                </c:pt>
                <c:pt idx="252" formatCode="0%">
                  <c:v>4.0690999904627399E-2</c:v>
                </c:pt>
                <c:pt idx="253" formatCode="0%">
                  <c:v>6.6035720026095104E-2</c:v>
                </c:pt>
                <c:pt idx="254" formatCode="0%">
                  <c:v>5.4582835674640402E-2</c:v>
                </c:pt>
                <c:pt idx="255" formatCode="0%">
                  <c:v>3.8159823252926002E-2</c:v>
                </c:pt>
                <c:pt idx="256" formatCode="0%">
                  <c:v>6.0622213072870898E-2</c:v>
                </c:pt>
                <c:pt idx="257" formatCode="0%">
                  <c:v>8.8503501672581295E-2</c:v>
                </c:pt>
                <c:pt idx="258" formatCode="0%">
                  <c:v>9.6227704516107598E-2</c:v>
                </c:pt>
                <c:pt idx="259" formatCode="0%">
                  <c:v>8.8868795454418698E-2</c:v>
                </c:pt>
                <c:pt idx="260" formatCode="0%">
                  <c:v>8.6706009382681304E-2</c:v>
                </c:pt>
                <c:pt idx="261" formatCode="0%">
                  <c:v>7.6812752493458397E-2</c:v>
                </c:pt>
                <c:pt idx="262" formatCode="0%">
                  <c:v>8.0113975097666004E-2</c:v>
                </c:pt>
                <c:pt idx="263" formatCode="0%">
                  <c:v>8.0851156707459806E-2</c:v>
                </c:pt>
                <c:pt idx="264" formatCode="0%">
                  <c:v>9.9921423273985094E-2</c:v>
                </c:pt>
                <c:pt idx="265" formatCode="0%">
                  <c:v>0.123514209136207</c:v>
                </c:pt>
                <c:pt idx="266" formatCode="0%">
                  <c:v>0.146165417224766</c:v>
                </c:pt>
                <c:pt idx="267" formatCode="0%">
                  <c:v>0.161699582545864</c:v>
                </c:pt>
                <c:pt idx="268" formatCode="0%">
                  <c:v>0.159309579925135</c:v>
                </c:pt>
                <c:pt idx="269" formatCode="0%">
                  <c:v>0.145790493942868</c:v>
                </c:pt>
                <c:pt idx="270" formatCode="0%">
                  <c:v>0.123797089321633</c:v>
                </c:pt>
                <c:pt idx="271" formatCode="0%">
                  <c:v>0.139552844486591</c:v>
                </c:pt>
                <c:pt idx="272" formatCode="0%">
                  <c:v>0.135379924109399</c:v>
                </c:pt>
                <c:pt idx="273" formatCode="0%">
                  <c:v>0.125845152762951</c:v>
                </c:pt>
                <c:pt idx="274" formatCode="0%">
                  <c:v>0.11755259809668001</c:v>
                </c:pt>
                <c:pt idx="275" formatCode="0%">
                  <c:v>9.9998601983009694E-2</c:v>
                </c:pt>
                <c:pt idx="276" formatCode="0%">
                  <c:v>9.3693971702334497E-2</c:v>
                </c:pt>
                <c:pt idx="277" formatCode="0%">
                  <c:v>8.3331096687817505E-2</c:v>
                </c:pt>
                <c:pt idx="278" formatCode="0%">
                  <c:v>6.3199129954616406E-2</c:v>
                </c:pt>
                <c:pt idx="279" formatCode="0%">
                  <c:v>4.4983574170664099E-2</c:v>
                </c:pt>
                <c:pt idx="280" formatCode="0%">
                  <c:v>4.6555291135001897E-2</c:v>
                </c:pt>
                <c:pt idx="281" formatCode="0%">
                  <c:v>5.2471156361173298E-2</c:v>
                </c:pt>
                <c:pt idx="282" formatCode="0%">
                  <c:v>5.2889309547199198E-2</c:v>
                </c:pt>
                <c:pt idx="283" formatCode="0%">
                  <c:v>5.2070010450887799E-2</c:v>
                </c:pt>
                <c:pt idx="284" formatCode="0%">
                  <c:v>5.0611004570274801E-2</c:v>
                </c:pt>
                <c:pt idx="285" formatCode="0%">
                  <c:v>4.70247367906141E-2</c:v>
                </c:pt>
                <c:pt idx="286" formatCode="0%">
                  <c:v>4.4001348883291901E-2</c:v>
                </c:pt>
                <c:pt idx="287" formatCode="0%">
                  <c:v>3.2674099231089701E-2</c:v>
                </c:pt>
                <c:pt idx="288" formatCode="0%">
                  <c:v>2.58240998597697E-2</c:v>
                </c:pt>
                <c:pt idx="289" formatCode="0%">
                  <c:v>2.70457758281481E-2</c:v>
                </c:pt>
                <c:pt idx="290" formatCode="0%">
                  <c:v>1.72542283146014E-2</c:v>
                </c:pt>
                <c:pt idx="291" formatCode="0%">
                  <c:v>1.5541147303608701E-2</c:v>
                </c:pt>
                <c:pt idx="292" formatCode="0%">
                  <c:v>1.7458635189798202E-2</c:v>
                </c:pt>
                <c:pt idx="293" formatCode="0%">
                  <c:v>9.6291422693917193E-3</c:v>
                </c:pt>
                <c:pt idx="294" formatCode="0%">
                  <c:v>1.06977767994718E-2</c:v>
                </c:pt>
                <c:pt idx="295" formatCode="0%">
                  <c:v>1.2099946412487E-2</c:v>
                </c:pt>
                <c:pt idx="296" formatCode="0%">
                  <c:v>2.2323582802913799E-2</c:v>
                </c:pt>
                <c:pt idx="297" formatCode="0%">
                  <c:v>2.07837984698943E-2</c:v>
                </c:pt>
                <c:pt idx="298" formatCode="0%">
                  <c:v>3.5665232187035899E-2</c:v>
                </c:pt>
                <c:pt idx="299" formatCode="0%">
                  <c:v>2.37732861286261E-2</c:v>
                </c:pt>
                <c:pt idx="300" formatCode="0%">
                  <c:v>2.607204399709E-2</c:v>
                </c:pt>
                <c:pt idx="301" formatCode="0%">
                  <c:v>2.4802476984027801E-2</c:v>
                </c:pt>
                <c:pt idx="302" formatCode="0%">
                  <c:v>3.6733331541900699E-2</c:v>
                </c:pt>
                <c:pt idx="303" formatCode="0%">
                  <c:v>4.4640666119464899E-2</c:v>
                </c:pt>
                <c:pt idx="304" formatCode="0%">
                  <c:v>3.9972765622916198E-2</c:v>
                </c:pt>
                <c:pt idx="305" formatCode="0%">
                  <c:v>3.5310656086417903E-2</c:v>
                </c:pt>
                <c:pt idx="306" formatCode="0%">
                  <c:v>3.4268748823236703E-2</c:v>
                </c:pt>
                <c:pt idx="307" formatCode="0%">
                  <c:v>3.1287932340674202E-2</c:v>
                </c:pt>
                <c:pt idx="308" formatCode="0%">
                  <c:v>2.6414346883042499E-2</c:v>
                </c:pt>
                <c:pt idx="309" formatCode="0%">
                  <c:v>2.8827088168360299E-2</c:v>
                </c:pt>
                <c:pt idx="310" formatCode="0%">
                  <c:v>1.0987721959021601E-2</c:v>
                </c:pt>
                <c:pt idx="311" formatCode="0%">
                  <c:v>1.9304952261884001E-2</c:v>
                </c:pt>
                <c:pt idx="312" formatCode="0%">
                  <c:v>1.86879185950353E-2</c:v>
                </c:pt>
                <c:pt idx="313" formatCode="0%">
                  <c:v>2.30141773757386E-2</c:v>
                </c:pt>
                <c:pt idx="314" formatCode="0%">
                  <c:v>1.4776779502402301E-2</c:v>
                </c:pt>
                <c:pt idx="315" formatCode="0%">
                  <c:v>3.8233328608169499E-3</c:v>
                </c:pt>
                <c:pt idx="316" formatCode="0%">
                  <c:v>6.3579141182140003E-3</c:v>
                </c:pt>
                <c:pt idx="317" formatCode="0%">
                  <c:v>9.3728182772705101E-3</c:v>
                </c:pt>
                <c:pt idx="318" formatCode="0%">
                  <c:v>6.6350852548680899E-3</c:v>
                </c:pt>
                <c:pt idx="319" formatCode="0%">
                  <c:v>1.10382118206085E-2</c:v>
                </c:pt>
                <c:pt idx="320" formatCode="0%">
                  <c:v>8.8920702223085693E-3</c:v>
                </c:pt>
                <c:pt idx="321" formatCode="0%">
                  <c:v>9.2832132894221306E-3</c:v>
                </c:pt>
                <c:pt idx="322" formatCode="0%">
                  <c:v>9.0910455930951692E-3</c:v>
                </c:pt>
                <c:pt idx="323" formatCode="0%">
                  <c:v>5.0424506729599703E-3</c:v>
                </c:pt>
                <c:pt idx="324" formatCode="0%">
                  <c:v>6.69043734540287E-3</c:v>
                </c:pt>
                <c:pt idx="325" formatCode="0%">
                  <c:v>1.2686308586030899E-2</c:v>
                </c:pt>
                <c:pt idx="326" formatCode="0%">
                  <c:v>1.3078827866009699E-2</c:v>
                </c:pt>
                <c:pt idx="327" formatCode="0%">
                  <c:v>1.2781976122558599E-2</c:v>
                </c:pt>
                <c:pt idx="328" formatCode="0%">
                  <c:v>1.13370685388302E-2</c:v>
                </c:pt>
                <c:pt idx="329" formatCode="0%">
                  <c:v>1.6529240689707798E-2</c:v>
                </c:pt>
                <c:pt idx="330" formatCode="0%">
                  <c:v>1.6172022926673101E-2</c:v>
                </c:pt>
                <c:pt idx="331" formatCode="0%">
                  <c:v>1.25531940754866E-2</c:v>
                </c:pt>
                <c:pt idx="332" formatCode="0%">
                  <c:v>1.4648347414630499E-2</c:v>
                </c:pt>
                <c:pt idx="333" formatCode="0%">
                  <c:v>1.69757021108079E-2</c:v>
                </c:pt>
                <c:pt idx="334" formatCode="0%">
                  <c:v>1.66804419079364E-2</c:v>
                </c:pt>
                <c:pt idx="335" formatCode="0%">
                  <c:v>1.70371944628794E-2</c:v>
                </c:pt>
                <c:pt idx="336" formatCode="0%">
                  <c:v>1.53922561672929E-2</c:v>
                </c:pt>
                <c:pt idx="337" formatCode="0%">
                  <c:v>1.11841604060939E-2</c:v>
                </c:pt>
                <c:pt idx="338" formatCode="0%">
                  <c:v>7.5357980262817604E-3</c:v>
                </c:pt>
                <c:pt idx="339" formatCode="0%">
                  <c:v>5.9929539964755198E-3</c:v>
                </c:pt>
                <c:pt idx="340" formatCode="0%">
                  <c:v>7.4459097233182999E-3</c:v>
                </c:pt>
                <c:pt idx="341" formatCode="0%">
                  <c:v>7.1229955692233404E-3</c:v>
                </c:pt>
                <c:pt idx="342" formatCode="0%">
                  <c:v>5.57271758965371E-3</c:v>
                </c:pt>
                <c:pt idx="343" formatCode="0%">
                  <c:v>8.5362470389894907E-3</c:v>
                </c:pt>
                <c:pt idx="344" formatCode="0%">
                  <c:v>4.32116757092086E-3</c:v>
                </c:pt>
                <c:pt idx="345" formatCode="0%">
                  <c:v>8.2308148800116897E-3</c:v>
                </c:pt>
                <c:pt idx="346" formatCode="0%">
                  <c:v>1.1008808110913201E-2</c:v>
                </c:pt>
                <c:pt idx="347" formatCode="0%">
                  <c:v>5.4176986703176897E-3</c:v>
                </c:pt>
                <c:pt idx="348" formatCode="0%">
                  <c:v>3.7623792962305199E-3</c:v>
                </c:pt>
                <c:pt idx="349" formatCode="0%">
                  <c:v>7.0198488174906997E-3</c:v>
                </c:pt>
                <c:pt idx="350" formatCode="0%">
                  <c:v>8.0760507953566499E-3</c:v>
                </c:pt>
                <c:pt idx="351" formatCode="0%">
                  <c:v>9.6137092047671093E-3</c:v>
                </c:pt>
                <c:pt idx="352" formatCode="0%">
                  <c:v>1.13719991837649E-2</c:v>
                </c:pt>
                <c:pt idx="353" formatCode="0%">
                  <c:v>9.1965304542808192E-3</c:v>
                </c:pt>
                <c:pt idx="354" formatCode="0%">
                  <c:v>7.2852142904313898E-3</c:v>
                </c:pt>
                <c:pt idx="355" formatCode="0%">
                  <c:v>4.8337353731564402E-3</c:v>
                </c:pt>
                <c:pt idx="356" formatCode="0%">
                  <c:v>1.00215927516514E-2</c:v>
                </c:pt>
                <c:pt idx="357" formatCode="0%">
                  <c:v>1.6930388327559499E-4</c:v>
                </c:pt>
                <c:pt idx="358" formatCode="0%">
                  <c:v>-3.2335159122673898E-3</c:v>
                </c:pt>
                <c:pt idx="359" formatCode="0%">
                  <c:v>-3.1673088840208398E-3</c:v>
                </c:pt>
                <c:pt idx="360" formatCode="0%">
                  <c:v>-1.94787292020642E-3</c:v>
                </c:pt>
                <c:pt idx="361" formatCode="0%">
                  <c:v>1.2876043471413601E-3</c:v>
                </c:pt>
                <c:pt idx="362" formatCode="0%">
                  <c:v>3.6960390063417799E-3</c:v>
                </c:pt>
                <c:pt idx="363" formatCode="0%">
                  <c:v>8.5219658310747501E-3</c:v>
                </c:pt>
                <c:pt idx="364" formatCode="0%">
                  <c:v>5.5543767890312698E-3</c:v>
                </c:pt>
                <c:pt idx="365" formatCode="0%">
                  <c:v>6.9844457710498799E-3</c:v>
                </c:pt>
                <c:pt idx="366" formatCode="0%">
                  <c:v>1.03924916018282E-2</c:v>
                </c:pt>
                <c:pt idx="367" formatCode="0%">
                  <c:v>1.1560952304491201E-2</c:v>
                </c:pt>
                <c:pt idx="368" formatCode="0%">
                  <c:v>9.6242813421799304E-3</c:v>
                </c:pt>
                <c:pt idx="369" formatCode="0%">
                  <c:v>1.51805492187555E-2</c:v>
                </c:pt>
                <c:pt idx="370" formatCode="0%">
                  <c:v>1.7857213588118301E-2</c:v>
                </c:pt>
                <c:pt idx="371" formatCode="0%">
                  <c:v>1.9537515765345299E-2</c:v>
                </c:pt>
                <c:pt idx="372" formatCode="0%">
                  <c:v>2.0306922984019399E-2</c:v>
                </c:pt>
                <c:pt idx="373" formatCode="0%">
                  <c:v>2.4170851570600602E-2</c:v>
                </c:pt>
                <c:pt idx="374" formatCode="0%">
                  <c:v>3.7317619555271103E-2</c:v>
                </c:pt>
                <c:pt idx="375" formatCode="0%">
                  <c:v>3.6872297809727603E-2</c:v>
                </c:pt>
                <c:pt idx="376" formatCode="0%">
                  <c:v>2.8894872425533701E-2</c:v>
                </c:pt>
                <c:pt idx="377" formatCode="0%">
                  <c:v>2.73880457357332E-2</c:v>
                </c:pt>
                <c:pt idx="378" formatCode="0%">
                  <c:v>2.67949835970267E-2</c:v>
                </c:pt>
                <c:pt idx="379" formatCode="0%">
                  <c:v>2.7497355523086499E-2</c:v>
                </c:pt>
                <c:pt idx="380" formatCode="0%">
                  <c:v>2.8767323578866001E-2</c:v>
                </c:pt>
                <c:pt idx="381" formatCode="0%">
                  <c:v>2.5501404296783499E-2</c:v>
                </c:pt>
                <c:pt idx="382" formatCode="0%">
                  <c:v>2.4385086947836601E-2</c:v>
                </c:pt>
                <c:pt idx="383" formatCode="0%">
                  <c:v>2.34213075182052E-2</c:v>
                </c:pt>
                <c:pt idx="384" formatCode="0%">
                  <c:v>2.3108860096384399E-2</c:v>
                </c:pt>
                <c:pt idx="385" formatCode="0%">
                  <c:v>2.2283373864073499E-2</c:v>
                </c:pt>
                <c:pt idx="386" formatCode="0%">
                  <c:v>9.4715602224587601E-3</c:v>
                </c:pt>
                <c:pt idx="387" formatCode="0%">
                  <c:v>8.6495867127944995E-3</c:v>
                </c:pt>
                <c:pt idx="388" formatCode="0%">
                  <c:v>1.5901893657737701E-2</c:v>
                </c:pt>
                <c:pt idx="389" formatCode="0%">
                  <c:v>2.1682502034884098E-2</c:v>
                </c:pt>
                <c:pt idx="390" formatCode="0%">
                  <c:v>2.3033466457711999E-2</c:v>
                </c:pt>
                <c:pt idx="391" formatCode="0%">
                  <c:v>2.40833108569279E-2</c:v>
                </c:pt>
                <c:pt idx="392" formatCode="0%">
                  <c:v>2.2935267573892599E-2</c:v>
                </c:pt>
                <c:pt idx="393" formatCode="0%">
                  <c:v>2.6020680368893E-2</c:v>
                </c:pt>
                <c:pt idx="394" formatCode="0%">
                  <c:v>2.6801870534024701E-2</c:v>
                </c:pt>
                <c:pt idx="395" formatCode="0%">
                  <c:v>2.8128524493698199E-2</c:v>
                </c:pt>
                <c:pt idx="396" formatCode="0%">
                  <c:v>3.1760254633447602E-2</c:v>
                </c:pt>
                <c:pt idx="397" formatCode="0%">
                  <c:v>3.0949906724593901E-2</c:v>
                </c:pt>
                <c:pt idx="398" formatCode="0%">
                  <c:v>2.9723044029535399E-2</c:v>
                </c:pt>
                <c:pt idx="399" formatCode="0%">
                  <c:v>3.02259134153526E-2</c:v>
                </c:pt>
                <c:pt idx="400" formatCode="0%">
                  <c:v>3.1411232893678101E-2</c:v>
                </c:pt>
                <c:pt idx="401" formatCode="0%">
                  <c:v>3.2697527300926801E-2</c:v>
                </c:pt>
                <c:pt idx="402" formatCode="0%">
                  <c:v>3.1388633233061403E-2</c:v>
                </c:pt>
                <c:pt idx="403" formatCode="0%">
                  <c:v>3.3182645511019598E-2</c:v>
                </c:pt>
                <c:pt idx="404" formatCode="0%">
                  <c:v>3.4420519080333098E-2</c:v>
                </c:pt>
                <c:pt idx="405" formatCode="0%">
                  <c:v>3.4312074720442197E-2</c:v>
                </c:pt>
                <c:pt idx="406" formatCode="0%">
                  <c:v>3.5822500545698799E-2</c:v>
                </c:pt>
                <c:pt idx="407" formatCode="0%">
                  <c:v>3.73808374023007E-2</c:v>
                </c:pt>
                <c:pt idx="408" formatCode="0%">
                  <c:v>3.9285859142563398E-2</c:v>
                </c:pt>
                <c:pt idx="409" formatCode="0%">
                  <c:v>3.80348056301082E-2</c:v>
                </c:pt>
                <c:pt idx="410" formatCode="0%">
                  <c:v>3.9603028111800102E-2</c:v>
                </c:pt>
                <c:pt idx="411" formatCode="0%">
                  <c:v>3.5230036012124197E-2</c:v>
                </c:pt>
                <c:pt idx="412" formatCode="0%">
                  <c:v>3.4173337832142402E-2</c:v>
                </c:pt>
                <c:pt idx="413" formatCode="0%">
                  <c:v>3.4020077145495799E-2</c:v>
                </c:pt>
                <c:pt idx="414" formatCode="0%">
                  <c:v>3.3950073843566499E-2</c:v>
                </c:pt>
                <c:pt idx="415" formatCode="0%">
                  <c:v>3.4978433935076797E-2</c:v>
                </c:pt>
                <c:pt idx="416" formatCode="0%">
                  <c:v>3.4891739070473597E-2</c:v>
                </c:pt>
                <c:pt idx="417" formatCode="0%">
                  <c:v>3.5734207307000797E-2</c:v>
                </c:pt>
                <c:pt idx="418" formatCode="0%">
                  <c:v>3.6973099108859799E-2</c:v>
                </c:pt>
                <c:pt idx="419" formatCode="0%">
                  <c:v>3.5699384493370803E-2</c:v>
                </c:pt>
                <c:pt idx="420" formatCode="0%">
                  <c:v>3.4617848066685303E-2</c:v>
                </c:pt>
                <c:pt idx="421" formatCode="0%">
                  <c:v>3.7444910728179702E-2</c:v>
                </c:pt>
                <c:pt idx="422" formatCode="0%">
                  <c:v>3.6395537734983698E-2</c:v>
                </c:pt>
                <c:pt idx="423" formatCode="0%">
                  <c:v>4.06699760224737E-2</c:v>
                </c:pt>
                <c:pt idx="424" formatCode="0%">
                  <c:v>4.4575877799489801E-2</c:v>
                </c:pt>
                <c:pt idx="425" formatCode="0%">
                  <c:v>4.6971105122804203E-2</c:v>
                </c:pt>
                <c:pt idx="426" formatCode="0%">
                  <c:v>5.04844089029758E-2</c:v>
                </c:pt>
                <c:pt idx="427" formatCode="0%">
                  <c:v>5.2676980431291001E-2</c:v>
                </c:pt>
                <c:pt idx="428" formatCode="0%">
                  <c:v>5.9122091406323497E-2</c:v>
                </c:pt>
                <c:pt idx="429" formatCode="0%">
                  <c:v>6.0698902424789397E-2</c:v>
                </c:pt>
                <c:pt idx="430" formatCode="0%">
                  <c:v>6.1870974408431902E-2</c:v>
                </c:pt>
                <c:pt idx="431" formatCode="0%">
                  <c:v>6.0543307208952901E-2</c:v>
                </c:pt>
                <c:pt idx="432" formatCode="0%">
                  <c:v>6.1657034892944898E-2</c:v>
                </c:pt>
              </c:numCache>
            </c:numRef>
          </c:val>
          <c:extLst>
            <c:ext xmlns:c16="http://schemas.microsoft.com/office/drawing/2014/chart" uri="{C3380CC4-5D6E-409C-BE32-E72D297353CC}">
              <c16:uniqueId val="{00000000-8ACB-41E5-85F1-88EC0FD953E3}"/>
            </c:ext>
          </c:extLst>
        </c:ser>
        <c:dLbls>
          <c:showLegendKey val="0"/>
          <c:showVal val="0"/>
          <c:showCatName val="0"/>
          <c:showSerName val="0"/>
          <c:showPercent val="0"/>
          <c:showBubbleSize val="0"/>
        </c:dLbls>
        <c:gapWidth val="150"/>
        <c:axId val="2133361960"/>
        <c:axId val="-2109584152"/>
      </c:barChart>
      <c:lineChart>
        <c:grouping val="standard"/>
        <c:varyColors val="0"/>
        <c:ser>
          <c:idx val="0"/>
          <c:order val="0"/>
          <c:tx>
            <c:strRef>
              <c:f>m_en!$D$4</c:f>
              <c:strCache>
                <c:ptCount val="1"/>
                <c:pt idx="0">
                  <c:v>billions of Yens</c:v>
                </c:pt>
              </c:strCache>
            </c:strRef>
          </c:tx>
          <c:spPr>
            <a:ln w="19050">
              <a:solidFill>
                <a:srgbClr val="5282A0"/>
              </a:solidFill>
            </a:ln>
          </c:spPr>
          <c:marker>
            <c:symbol val="none"/>
          </c:marker>
          <c:cat>
            <c:numRef>
              <c:f>m_en!$C$5:$C$437</c:f>
              <c:numCache>
                <c:formatCode>[$-409]mmm\-yy;@</c:formatCode>
                <c:ptCount val="433"/>
                <c:pt idx="0">
                  <c:v>29221</c:v>
                </c:pt>
                <c:pt idx="1">
                  <c:v>29252</c:v>
                </c:pt>
                <c:pt idx="2">
                  <c:v>29281</c:v>
                </c:pt>
                <c:pt idx="3">
                  <c:v>29312</c:v>
                </c:pt>
                <c:pt idx="4">
                  <c:v>29342</c:v>
                </c:pt>
                <c:pt idx="5">
                  <c:v>29373</c:v>
                </c:pt>
                <c:pt idx="6">
                  <c:v>29403</c:v>
                </c:pt>
                <c:pt idx="7">
                  <c:v>29434</c:v>
                </c:pt>
                <c:pt idx="8">
                  <c:v>29465</c:v>
                </c:pt>
                <c:pt idx="9">
                  <c:v>29495</c:v>
                </c:pt>
                <c:pt idx="10">
                  <c:v>29526</c:v>
                </c:pt>
                <c:pt idx="11">
                  <c:v>29556</c:v>
                </c:pt>
                <c:pt idx="12">
                  <c:v>29587</c:v>
                </c:pt>
                <c:pt idx="13">
                  <c:v>29618</c:v>
                </c:pt>
                <c:pt idx="14">
                  <c:v>29646</c:v>
                </c:pt>
                <c:pt idx="15">
                  <c:v>29677</c:v>
                </c:pt>
                <c:pt idx="16">
                  <c:v>29707</c:v>
                </c:pt>
                <c:pt idx="17">
                  <c:v>29738</c:v>
                </c:pt>
                <c:pt idx="18">
                  <c:v>29768</c:v>
                </c:pt>
                <c:pt idx="19">
                  <c:v>29799</c:v>
                </c:pt>
                <c:pt idx="20">
                  <c:v>29830</c:v>
                </c:pt>
                <c:pt idx="21">
                  <c:v>29860</c:v>
                </c:pt>
                <c:pt idx="22">
                  <c:v>29891</c:v>
                </c:pt>
                <c:pt idx="23">
                  <c:v>29921</c:v>
                </c:pt>
                <c:pt idx="24">
                  <c:v>29952</c:v>
                </c:pt>
                <c:pt idx="25">
                  <c:v>29983</c:v>
                </c:pt>
                <c:pt idx="26">
                  <c:v>30011</c:v>
                </c:pt>
                <c:pt idx="27">
                  <c:v>30042</c:v>
                </c:pt>
                <c:pt idx="28">
                  <c:v>30072</c:v>
                </c:pt>
                <c:pt idx="29">
                  <c:v>30103</c:v>
                </c:pt>
                <c:pt idx="30">
                  <c:v>30133</c:v>
                </c:pt>
                <c:pt idx="31">
                  <c:v>30164</c:v>
                </c:pt>
                <c:pt idx="32">
                  <c:v>30195</c:v>
                </c:pt>
                <c:pt idx="33">
                  <c:v>30225</c:v>
                </c:pt>
                <c:pt idx="34">
                  <c:v>30256</c:v>
                </c:pt>
                <c:pt idx="35">
                  <c:v>30286</c:v>
                </c:pt>
                <c:pt idx="36">
                  <c:v>30317</c:v>
                </c:pt>
                <c:pt idx="37">
                  <c:v>30348</c:v>
                </c:pt>
                <c:pt idx="38">
                  <c:v>30376</c:v>
                </c:pt>
                <c:pt idx="39">
                  <c:v>30407</c:v>
                </c:pt>
                <c:pt idx="40">
                  <c:v>30437</c:v>
                </c:pt>
                <c:pt idx="41">
                  <c:v>30468</c:v>
                </c:pt>
                <c:pt idx="42">
                  <c:v>30498</c:v>
                </c:pt>
                <c:pt idx="43">
                  <c:v>30529</c:v>
                </c:pt>
                <c:pt idx="44">
                  <c:v>30560</c:v>
                </c:pt>
                <c:pt idx="45">
                  <c:v>30590</c:v>
                </c:pt>
                <c:pt idx="46">
                  <c:v>30621</c:v>
                </c:pt>
                <c:pt idx="47">
                  <c:v>30651</c:v>
                </c:pt>
                <c:pt idx="48">
                  <c:v>30682</c:v>
                </c:pt>
                <c:pt idx="49">
                  <c:v>30713</c:v>
                </c:pt>
                <c:pt idx="50">
                  <c:v>30742</c:v>
                </c:pt>
                <c:pt idx="51">
                  <c:v>30773</c:v>
                </c:pt>
                <c:pt idx="52">
                  <c:v>30803</c:v>
                </c:pt>
                <c:pt idx="53">
                  <c:v>30834</c:v>
                </c:pt>
                <c:pt idx="54">
                  <c:v>30864</c:v>
                </c:pt>
                <c:pt idx="55">
                  <c:v>30895</c:v>
                </c:pt>
                <c:pt idx="56">
                  <c:v>30926</c:v>
                </c:pt>
                <c:pt idx="57">
                  <c:v>30956</c:v>
                </c:pt>
                <c:pt idx="58">
                  <c:v>30987</c:v>
                </c:pt>
                <c:pt idx="59">
                  <c:v>31017</c:v>
                </c:pt>
                <c:pt idx="60">
                  <c:v>31048</c:v>
                </c:pt>
                <c:pt idx="61">
                  <c:v>31079</c:v>
                </c:pt>
                <c:pt idx="62">
                  <c:v>31107</c:v>
                </c:pt>
                <c:pt idx="63">
                  <c:v>31138</c:v>
                </c:pt>
                <c:pt idx="64">
                  <c:v>31168</c:v>
                </c:pt>
                <c:pt idx="65">
                  <c:v>31199</c:v>
                </c:pt>
                <c:pt idx="66">
                  <c:v>31229</c:v>
                </c:pt>
                <c:pt idx="67">
                  <c:v>31260</c:v>
                </c:pt>
                <c:pt idx="68">
                  <c:v>31291</c:v>
                </c:pt>
                <c:pt idx="69">
                  <c:v>31321</c:v>
                </c:pt>
                <c:pt idx="70">
                  <c:v>31352</c:v>
                </c:pt>
                <c:pt idx="71">
                  <c:v>31382</c:v>
                </c:pt>
                <c:pt idx="72">
                  <c:v>31413</c:v>
                </c:pt>
                <c:pt idx="73">
                  <c:v>31444</c:v>
                </c:pt>
                <c:pt idx="74">
                  <c:v>31472</c:v>
                </c:pt>
                <c:pt idx="75">
                  <c:v>31503</c:v>
                </c:pt>
                <c:pt idx="76">
                  <c:v>31533</c:v>
                </c:pt>
                <c:pt idx="77">
                  <c:v>31564</c:v>
                </c:pt>
                <c:pt idx="78">
                  <c:v>31594</c:v>
                </c:pt>
                <c:pt idx="79">
                  <c:v>31625</c:v>
                </c:pt>
                <c:pt idx="80">
                  <c:v>31656</c:v>
                </c:pt>
                <c:pt idx="81">
                  <c:v>31686</c:v>
                </c:pt>
                <c:pt idx="82">
                  <c:v>31717</c:v>
                </c:pt>
                <c:pt idx="83">
                  <c:v>31747</c:v>
                </c:pt>
                <c:pt idx="84">
                  <c:v>31778</c:v>
                </c:pt>
                <c:pt idx="85">
                  <c:v>31809</c:v>
                </c:pt>
                <c:pt idx="86">
                  <c:v>31837</c:v>
                </c:pt>
                <c:pt idx="87">
                  <c:v>31868</c:v>
                </c:pt>
                <c:pt idx="88">
                  <c:v>31898</c:v>
                </c:pt>
                <c:pt idx="89">
                  <c:v>31929</c:v>
                </c:pt>
                <c:pt idx="90">
                  <c:v>31959</c:v>
                </c:pt>
                <c:pt idx="91">
                  <c:v>31990</c:v>
                </c:pt>
                <c:pt idx="92">
                  <c:v>32021</c:v>
                </c:pt>
                <c:pt idx="93">
                  <c:v>32051</c:v>
                </c:pt>
                <c:pt idx="94">
                  <c:v>32082</c:v>
                </c:pt>
                <c:pt idx="95">
                  <c:v>32112</c:v>
                </c:pt>
                <c:pt idx="96">
                  <c:v>32143</c:v>
                </c:pt>
                <c:pt idx="97">
                  <c:v>32174</c:v>
                </c:pt>
                <c:pt idx="98">
                  <c:v>32203</c:v>
                </c:pt>
                <c:pt idx="99">
                  <c:v>32234</c:v>
                </c:pt>
                <c:pt idx="100">
                  <c:v>32264</c:v>
                </c:pt>
                <c:pt idx="101">
                  <c:v>32295</c:v>
                </c:pt>
                <c:pt idx="102">
                  <c:v>32325</c:v>
                </c:pt>
                <c:pt idx="103">
                  <c:v>32356</c:v>
                </c:pt>
                <c:pt idx="104">
                  <c:v>32387</c:v>
                </c:pt>
                <c:pt idx="105">
                  <c:v>32417</c:v>
                </c:pt>
                <c:pt idx="106">
                  <c:v>32448</c:v>
                </c:pt>
                <c:pt idx="107">
                  <c:v>32478</c:v>
                </c:pt>
                <c:pt idx="108">
                  <c:v>32509</c:v>
                </c:pt>
                <c:pt idx="109">
                  <c:v>32540</c:v>
                </c:pt>
                <c:pt idx="110">
                  <c:v>32568</c:v>
                </c:pt>
                <c:pt idx="111">
                  <c:v>32599</c:v>
                </c:pt>
                <c:pt idx="112">
                  <c:v>32629</c:v>
                </c:pt>
                <c:pt idx="113">
                  <c:v>32660</c:v>
                </c:pt>
                <c:pt idx="114">
                  <c:v>32690</c:v>
                </c:pt>
                <c:pt idx="115">
                  <c:v>32721</c:v>
                </c:pt>
                <c:pt idx="116">
                  <c:v>32752</c:v>
                </c:pt>
                <c:pt idx="117">
                  <c:v>32782</c:v>
                </c:pt>
                <c:pt idx="118">
                  <c:v>32813</c:v>
                </c:pt>
                <c:pt idx="119">
                  <c:v>32843</c:v>
                </c:pt>
                <c:pt idx="120">
                  <c:v>32874</c:v>
                </c:pt>
                <c:pt idx="121">
                  <c:v>32905</c:v>
                </c:pt>
                <c:pt idx="122">
                  <c:v>32933</c:v>
                </c:pt>
                <c:pt idx="123">
                  <c:v>32964</c:v>
                </c:pt>
                <c:pt idx="124">
                  <c:v>32994</c:v>
                </c:pt>
                <c:pt idx="125">
                  <c:v>33025</c:v>
                </c:pt>
                <c:pt idx="126">
                  <c:v>33055</c:v>
                </c:pt>
                <c:pt idx="127">
                  <c:v>33086</c:v>
                </c:pt>
                <c:pt idx="128">
                  <c:v>33117</c:v>
                </c:pt>
                <c:pt idx="129">
                  <c:v>33147</c:v>
                </c:pt>
                <c:pt idx="130">
                  <c:v>33178</c:v>
                </c:pt>
                <c:pt idx="131">
                  <c:v>33208</c:v>
                </c:pt>
                <c:pt idx="132">
                  <c:v>33239</c:v>
                </c:pt>
                <c:pt idx="133">
                  <c:v>33270</c:v>
                </c:pt>
                <c:pt idx="134">
                  <c:v>33298</c:v>
                </c:pt>
                <c:pt idx="135">
                  <c:v>33329</c:v>
                </c:pt>
                <c:pt idx="136">
                  <c:v>33359</c:v>
                </c:pt>
                <c:pt idx="137">
                  <c:v>33390</c:v>
                </c:pt>
                <c:pt idx="138">
                  <c:v>33420</c:v>
                </c:pt>
                <c:pt idx="139">
                  <c:v>33451</c:v>
                </c:pt>
                <c:pt idx="140">
                  <c:v>33482</c:v>
                </c:pt>
                <c:pt idx="141">
                  <c:v>33512</c:v>
                </c:pt>
                <c:pt idx="142">
                  <c:v>33543</c:v>
                </c:pt>
                <c:pt idx="143">
                  <c:v>33573</c:v>
                </c:pt>
                <c:pt idx="144">
                  <c:v>33604</c:v>
                </c:pt>
                <c:pt idx="145">
                  <c:v>33635</c:v>
                </c:pt>
                <c:pt idx="146">
                  <c:v>33664</c:v>
                </c:pt>
                <c:pt idx="147">
                  <c:v>33695</c:v>
                </c:pt>
                <c:pt idx="148">
                  <c:v>33725</c:v>
                </c:pt>
                <c:pt idx="149">
                  <c:v>33756</c:v>
                </c:pt>
                <c:pt idx="150">
                  <c:v>33786</c:v>
                </c:pt>
                <c:pt idx="151">
                  <c:v>33817</c:v>
                </c:pt>
                <c:pt idx="152">
                  <c:v>33848</c:v>
                </c:pt>
                <c:pt idx="153">
                  <c:v>33878</c:v>
                </c:pt>
                <c:pt idx="154">
                  <c:v>33909</c:v>
                </c:pt>
                <c:pt idx="155">
                  <c:v>33939</c:v>
                </c:pt>
                <c:pt idx="156">
                  <c:v>33970</c:v>
                </c:pt>
                <c:pt idx="157">
                  <c:v>34001</c:v>
                </c:pt>
                <c:pt idx="158">
                  <c:v>34029</c:v>
                </c:pt>
                <c:pt idx="159">
                  <c:v>34060</c:v>
                </c:pt>
                <c:pt idx="160">
                  <c:v>34090</c:v>
                </c:pt>
                <c:pt idx="161">
                  <c:v>34121</c:v>
                </c:pt>
                <c:pt idx="162">
                  <c:v>34151</c:v>
                </c:pt>
                <c:pt idx="163">
                  <c:v>34182</c:v>
                </c:pt>
                <c:pt idx="164">
                  <c:v>34213</c:v>
                </c:pt>
                <c:pt idx="165">
                  <c:v>34243</c:v>
                </c:pt>
                <c:pt idx="166">
                  <c:v>34274</c:v>
                </c:pt>
                <c:pt idx="167">
                  <c:v>34304</c:v>
                </c:pt>
                <c:pt idx="168">
                  <c:v>34335</c:v>
                </c:pt>
                <c:pt idx="169">
                  <c:v>34366</c:v>
                </c:pt>
                <c:pt idx="170">
                  <c:v>34394</c:v>
                </c:pt>
                <c:pt idx="171">
                  <c:v>34425</c:v>
                </c:pt>
                <c:pt idx="172">
                  <c:v>34455</c:v>
                </c:pt>
                <c:pt idx="173">
                  <c:v>34486</c:v>
                </c:pt>
                <c:pt idx="174">
                  <c:v>34516</c:v>
                </c:pt>
                <c:pt idx="175">
                  <c:v>34547</c:v>
                </c:pt>
                <c:pt idx="176">
                  <c:v>34578</c:v>
                </c:pt>
                <c:pt idx="177">
                  <c:v>34608</c:v>
                </c:pt>
                <c:pt idx="178">
                  <c:v>34639</c:v>
                </c:pt>
                <c:pt idx="179">
                  <c:v>34669</c:v>
                </c:pt>
                <c:pt idx="180">
                  <c:v>34700</c:v>
                </c:pt>
                <c:pt idx="181">
                  <c:v>34731</c:v>
                </c:pt>
                <c:pt idx="182">
                  <c:v>34759</c:v>
                </c:pt>
                <c:pt idx="183">
                  <c:v>34790</c:v>
                </c:pt>
                <c:pt idx="184">
                  <c:v>34820</c:v>
                </c:pt>
                <c:pt idx="185">
                  <c:v>34851</c:v>
                </c:pt>
                <c:pt idx="186">
                  <c:v>34881</c:v>
                </c:pt>
                <c:pt idx="187">
                  <c:v>34912</c:v>
                </c:pt>
                <c:pt idx="188">
                  <c:v>34943</c:v>
                </c:pt>
                <c:pt idx="189">
                  <c:v>34973</c:v>
                </c:pt>
                <c:pt idx="190">
                  <c:v>35004</c:v>
                </c:pt>
                <c:pt idx="191">
                  <c:v>35034</c:v>
                </c:pt>
                <c:pt idx="192">
                  <c:v>35065</c:v>
                </c:pt>
                <c:pt idx="193">
                  <c:v>35096</c:v>
                </c:pt>
                <c:pt idx="194">
                  <c:v>35125</c:v>
                </c:pt>
                <c:pt idx="195">
                  <c:v>35156</c:v>
                </c:pt>
                <c:pt idx="196">
                  <c:v>35186</c:v>
                </c:pt>
                <c:pt idx="197">
                  <c:v>35217</c:v>
                </c:pt>
                <c:pt idx="198">
                  <c:v>35247</c:v>
                </c:pt>
                <c:pt idx="199">
                  <c:v>35278</c:v>
                </c:pt>
                <c:pt idx="200">
                  <c:v>35309</c:v>
                </c:pt>
                <c:pt idx="201">
                  <c:v>35339</c:v>
                </c:pt>
                <c:pt idx="202">
                  <c:v>35370</c:v>
                </c:pt>
                <c:pt idx="203">
                  <c:v>35400</c:v>
                </c:pt>
                <c:pt idx="204">
                  <c:v>35431</c:v>
                </c:pt>
                <c:pt idx="205">
                  <c:v>35462</c:v>
                </c:pt>
                <c:pt idx="206">
                  <c:v>35490</c:v>
                </c:pt>
                <c:pt idx="207">
                  <c:v>35521</c:v>
                </c:pt>
                <c:pt idx="208">
                  <c:v>35551</c:v>
                </c:pt>
                <c:pt idx="209">
                  <c:v>35582</c:v>
                </c:pt>
                <c:pt idx="210">
                  <c:v>35612</c:v>
                </c:pt>
                <c:pt idx="211">
                  <c:v>35643</c:v>
                </c:pt>
                <c:pt idx="212">
                  <c:v>35674</c:v>
                </c:pt>
                <c:pt idx="213">
                  <c:v>35704</c:v>
                </c:pt>
                <c:pt idx="214">
                  <c:v>35735</c:v>
                </c:pt>
                <c:pt idx="215">
                  <c:v>35765</c:v>
                </c:pt>
                <c:pt idx="216">
                  <c:v>35796</c:v>
                </c:pt>
                <c:pt idx="217">
                  <c:v>35827</c:v>
                </c:pt>
                <c:pt idx="218">
                  <c:v>35855</c:v>
                </c:pt>
                <c:pt idx="219">
                  <c:v>35886</c:v>
                </c:pt>
                <c:pt idx="220">
                  <c:v>35916</c:v>
                </c:pt>
                <c:pt idx="221">
                  <c:v>35947</c:v>
                </c:pt>
                <c:pt idx="222">
                  <c:v>35977</c:v>
                </c:pt>
                <c:pt idx="223">
                  <c:v>36008</c:v>
                </c:pt>
                <c:pt idx="224">
                  <c:v>36039</c:v>
                </c:pt>
                <c:pt idx="225">
                  <c:v>36069</c:v>
                </c:pt>
                <c:pt idx="226">
                  <c:v>36100</c:v>
                </c:pt>
                <c:pt idx="227">
                  <c:v>36130</c:v>
                </c:pt>
                <c:pt idx="228">
                  <c:v>36161</c:v>
                </c:pt>
                <c:pt idx="229">
                  <c:v>36192</c:v>
                </c:pt>
                <c:pt idx="230">
                  <c:v>36220</c:v>
                </c:pt>
                <c:pt idx="231">
                  <c:v>36251</c:v>
                </c:pt>
                <c:pt idx="232">
                  <c:v>36281</c:v>
                </c:pt>
                <c:pt idx="233">
                  <c:v>36312</c:v>
                </c:pt>
                <c:pt idx="234">
                  <c:v>36342</c:v>
                </c:pt>
                <c:pt idx="235">
                  <c:v>36373</c:v>
                </c:pt>
                <c:pt idx="236">
                  <c:v>36404</c:v>
                </c:pt>
                <c:pt idx="237">
                  <c:v>36434</c:v>
                </c:pt>
                <c:pt idx="238">
                  <c:v>36465</c:v>
                </c:pt>
                <c:pt idx="239">
                  <c:v>36495</c:v>
                </c:pt>
                <c:pt idx="240">
                  <c:v>36526</c:v>
                </c:pt>
                <c:pt idx="241">
                  <c:v>36557</c:v>
                </c:pt>
                <c:pt idx="242">
                  <c:v>36586</c:v>
                </c:pt>
                <c:pt idx="243">
                  <c:v>36617</c:v>
                </c:pt>
                <c:pt idx="244">
                  <c:v>36647</c:v>
                </c:pt>
                <c:pt idx="245">
                  <c:v>36678</c:v>
                </c:pt>
                <c:pt idx="246">
                  <c:v>36708</c:v>
                </c:pt>
                <c:pt idx="247">
                  <c:v>36739</c:v>
                </c:pt>
                <c:pt idx="248">
                  <c:v>36770</c:v>
                </c:pt>
                <c:pt idx="249">
                  <c:v>36800</c:v>
                </c:pt>
                <c:pt idx="250">
                  <c:v>36831</c:v>
                </c:pt>
                <c:pt idx="251">
                  <c:v>36861</c:v>
                </c:pt>
                <c:pt idx="252">
                  <c:v>36892</c:v>
                </c:pt>
                <c:pt idx="253">
                  <c:v>36923</c:v>
                </c:pt>
                <c:pt idx="254">
                  <c:v>36951</c:v>
                </c:pt>
                <c:pt idx="255">
                  <c:v>36982</c:v>
                </c:pt>
                <c:pt idx="256">
                  <c:v>37012</c:v>
                </c:pt>
                <c:pt idx="257">
                  <c:v>37043</c:v>
                </c:pt>
                <c:pt idx="258">
                  <c:v>37073</c:v>
                </c:pt>
                <c:pt idx="259">
                  <c:v>37104</c:v>
                </c:pt>
                <c:pt idx="260">
                  <c:v>37135</c:v>
                </c:pt>
                <c:pt idx="261">
                  <c:v>37165</c:v>
                </c:pt>
                <c:pt idx="262">
                  <c:v>37196</c:v>
                </c:pt>
                <c:pt idx="263">
                  <c:v>37226</c:v>
                </c:pt>
                <c:pt idx="264">
                  <c:v>37257</c:v>
                </c:pt>
                <c:pt idx="265">
                  <c:v>37288</c:v>
                </c:pt>
                <c:pt idx="266">
                  <c:v>37316</c:v>
                </c:pt>
                <c:pt idx="267">
                  <c:v>37347</c:v>
                </c:pt>
                <c:pt idx="268">
                  <c:v>37377</c:v>
                </c:pt>
                <c:pt idx="269">
                  <c:v>37408</c:v>
                </c:pt>
                <c:pt idx="270">
                  <c:v>37438</c:v>
                </c:pt>
                <c:pt idx="271">
                  <c:v>37469</c:v>
                </c:pt>
                <c:pt idx="272">
                  <c:v>37500</c:v>
                </c:pt>
                <c:pt idx="273">
                  <c:v>37530</c:v>
                </c:pt>
                <c:pt idx="274">
                  <c:v>37561</c:v>
                </c:pt>
                <c:pt idx="275">
                  <c:v>37591</c:v>
                </c:pt>
                <c:pt idx="276">
                  <c:v>37622</c:v>
                </c:pt>
                <c:pt idx="277">
                  <c:v>37653</c:v>
                </c:pt>
                <c:pt idx="278">
                  <c:v>37681</c:v>
                </c:pt>
                <c:pt idx="279">
                  <c:v>37712</c:v>
                </c:pt>
                <c:pt idx="280">
                  <c:v>37742</c:v>
                </c:pt>
                <c:pt idx="281">
                  <c:v>37773</c:v>
                </c:pt>
                <c:pt idx="282">
                  <c:v>37803</c:v>
                </c:pt>
                <c:pt idx="283">
                  <c:v>37834</c:v>
                </c:pt>
                <c:pt idx="284">
                  <c:v>37865</c:v>
                </c:pt>
                <c:pt idx="285">
                  <c:v>37895</c:v>
                </c:pt>
                <c:pt idx="286">
                  <c:v>37926</c:v>
                </c:pt>
                <c:pt idx="287">
                  <c:v>37956</c:v>
                </c:pt>
                <c:pt idx="288">
                  <c:v>37987</c:v>
                </c:pt>
                <c:pt idx="289">
                  <c:v>38018</c:v>
                </c:pt>
                <c:pt idx="290">
                  <c:v>38047</c:v>
                </c:pt>
                <c:pt idx="291">
                  <c:v>38078</c:v>
                </c:pt>
                <c:pt idx="292">
                  <c:v>38108</c:v>
                </c:pt>
                <c:pt idx="293">
                  <c:v>38139</c:v>
                </c:pt>
                <c:pt idx="294">
                  <c:v>38169</c:v>
                </c:pt>
                <c:pt idx="295">
                  <c:v>38200</c:v>
                </c:pt>
                <c:pt idx="296">
                  <c:v>38231</c:v>
                </c:pt>
                <c:pt idx="297">
                  <c:v>38261</c:v>
                </c:pt>
                <c:pt idx="298">
                  <c:v>38292</c:v>
                </c:pt>
                <c:pt idx="299">
                  <c:v>38322</c:v>
                </c:pt>
                <c:pt idx="300">
                  <c:v>38353</c:v>
                </c:pt>
                <c:pt idx="301">
                  <c:v>38384</c:v>
                </c:pt>
                <c:pt idx="302">
                  <c:v>38412</c:v>
                </c:pt>
                <c:pt idx="303">
                  <c:v>38443</c:v>
                </c:pt>
                <c:pt idx="304">
                  <c:v>38473</c:v>
                </c:pt>
                <c:pt idx="305">
                  <c:v>38504</c:v>
                </c:pt>
                <c:pt idx="306">
                  <c:v>38534</c:v>
                </c:pt>
                <c:pt idx="307">
                  <c:v>38565</c:v>
                </c:pt>
                <c:pt idx="308">
                  <c:v>38596</c:v>
                </c:pt>
                <c:pt idx="309">
                  <c:v>38626</c:v>
                </c:pt>
                <c:pt idx="310">
                  <c:v>38657</c:v>
                </c:pt>
                <c:pt idx="311">
                  <c:v>38687</c:v>
                </c:pt>
                <c:pt idx="312">
                  <c:v>38718</c:v>
                </c:pt>
                <c:pt idx="313">
                  <c:v>38749</c:v>
                </c:pt>
                <c:pt idx="314">
                  <c:v>38777</c:v>
                </c:pt>
                <c:pt idx="315">
                  <c:v>38808</c:v>
                </c:pt>
                <c:pt idx="316">
                  <c:v>38838</c:v>
                </c:pt>
                <c:pt idx="317">
                  <c:v>38869</c:v>
                </c:pt>
                <c:pt idx="318">
                  <c:v>38899</c:v>
                </c:pt>
                <c:pt idx="319">
                  <c:v>38930</c:v>
                </c:pt>
                <c:pt idx="320">
                  <c:v>38961</c:v>
                </c:pt>
                <c:pt idx="321">
                  <c:v>38991</c:v>
                </c:pt>
                <c:pt idx="322">
                  <c:v>39022</c:v>
                </c:pt>
                <c:pt idx="323">
                  <c:v>39052</c:v>
                </c:pt>
                <c:pt idx="324">
                  <c:v>39083</c:v>
                </c:pt>
                <c:pt idx="325">
                  <c:v>39114</c:v>
                </c:pt>
                <c:pt idx="326">
                  <c:v>39142</c:v>
                </c:pt>
                <c:pt idx="327">
                  <c:v>39173</c:v>
                </c:pt>
                <c:pt idx="328">
                  <c:v>39203</c:v>
                </c:pt>
                <c:pt idx="329">
                  <c:v>39234</c:v>
                </c:pt>
                <c:pt idx="330">
                  <c:v>39264</c:v>
                </c:pt>
                <c:pt idx="331">
                  <c:v>39295</c:v>
                </c:pt>
                <c:pt idx="332">
                  <c:v>39326</c:v>
                </c:pt>
                <c:pt idx="333">
                  <c:v>39356</c:v>
                </c:pt>
                <c:pt idx="334">
                  <c:v>39387</c:v>
                </c:pt>
                <c:pt idx="335">
                  <c:v>39417</c:v>
                </c:pt>
                <c:pt idx="336">
                  <c:v>39448</c:v>
                </c:pt>
                <c:pt idx="337">
                  <c:v>39479</c:v>
                </c:pt>
                <c:pt idx="338">
                  <c:v>39508</c:v>
                </c:pt>
                <c:pt idx="339">
                  <c:v>39539</c:v>
                </c:pt>
                <c:pt idx="340">
                  <c:v>39569</c:v>
                </c:pt>
                <c:pt idx="341">
                  <c:v>39600</c:v>
                </c:pt>
                <c:pt idx="342">
                  <c:v>39630</c:v>
                </c:pt>
                <c:pt idx="343">
                  <c:v>39661</c:v>
                </c:pt>
                <c:pt idx="344">
                  <c:v>39692</c:v>
                </c:pt>
                <c:pt idx="345">
                  <c:v>39722</c:v>
                </c:pt>
                <c:pt idx="346">
                  <c:v>39753</c:v>
                </c:pt>
                <c:pt idx="347">
                  <c:v>39783</c:v>
                </c:pt>
                <c:pt idx="348">
                  <c:v>39814</c:v>
                </c:pt>
                <c:pt idx="349">
                  <c:v>39845</c:v>
                </c:pt>
                <c:pt idx="350">
                  <c:v>39873</c:v>
                </c:pt>
                <c:pt idx="351">
                  <c:v>39904</c:v>
                </c:pt>
                <c:pt idx="352">
                  <c:v>39934</c:v>
                </c:pt>
                <c:pt idx="353">
                  <c:v>39965</c:v>
                </c:pt>
                <c:pt idx="354">
                  <c:v>39995</c:v>
                </c:pt>
                <c:pt idx="355">
                  <c:v>40026</c:v>
                </c:pt>
                <c:pt idx="356">
                  <c:v>40057</c:v>
                </c:pt>
                <c:pt idx="357">
                  <c:v>40087</c:v>
                </c:pt>
                <c:pt idx="358">
                  <c:v>40118</c:v>
                </c:pt>
                <c:pt idx="359">
                  <c:v>40148</c:v>
                </c:pt>
                <c:pt idx="360">
                  <c:v>40179</c:v>
                </c:pt>
                <c:pt idx="361">
                  <c:v>40210</c:v>
                </c:pt>
                <c:pt idx="362">
                  <c:v>40238</c:v>
                </c:pt>
                <c:pt idx="363">
                  <c:v>40269</c:v>
                </c:pt>
                <c:pt idx="364">
                  <c:v>40299</c:v>
                </c:pt>
                <c:pt idx="365">
                  <c:v>40330</c:v>
                </c:pt>
                <c:pt idx="366">
                  <c:v>40360</c:v>
                </c:pt>
                <c:pt idx="367">
                  <c:v>40391</c:v>
                </c:pt>
                <c:pt idx="368">
                  <c:v>40422</c:v>
                </c:pt>
                <c:pt idx="369">
                  <c:v>40452</c:v>
                </c:pt>
                <c:pt idx="370">
                  <c:v>40483</c:v>
                </c:pt>
                <c:pt idx="371">
                  <c:v>40513</c:v>
                </c:pt>
                <c:pt idx="372">
                  <c:v>40544</c:v>
                </c:pt>
                <c:pt idx="373">
                  <c:v>40575</c:v>
                </c:pt>
                <c:pt idx="374">
                  <c:v>40603</c:v>
                </c:pt>
                <c:pt idx="375">
                  <c:v>40634</c:v>
                </c:pt>
                <c:pt idx="376">
                  <c:v>40664</c:v>
                </c:pt>
                <c:pt idx="377">
                  <c:v>40695</c:v>
                </c:pt>
                <c:pt idx="378">
                  <c:v>40725</c:v>
                </c:pt>
                <c:pt idx="379">
                  <c:v>40756</c:v>
                </c:pt>
                <c:pt idx="380">
                  <c:v>40787</c:v>
                </c:pt>
                <c:pt idx="381">
                  <c:v>40817</c:v>
                </c:pt>
                <c:pt idx="382">
                  <c:v>40848</c:v>
                </c:pt>
                <c:pt idx="383">
                  <c:v>40878</c:v>
                </c:pt>
                <c:pt idx="384">
                  <c:v>40909</c:v>
                </c:pt>
                <c:pt idx="385">
                  <c:v>40940</c:v>
                </c:pt>
                <c:pt idx="386">
                  <c:v>40969</c:v>
                </c:pt>
                <c:pt idx="387">
                  <c:v>41000</c:v>
                </c:pt>
                <c:pt idx="388">
                  <c:v>41030</c:v>
                </c:pt>
                <c:pt idx="389">
                  <c:v>41061</c:v>
                </c:pt>
                <c:pt idx="390">
                  <c:v>41091</c:v>
                </c:pt>
                <c:pt idx="391">
                  <c:v>41122</c:v>
                </c:pt>
                <c:pt idx="392">
                  <c:v>41153</c:v>
                </c:pt>
                <c:pt idx="393">
                  <c:v>41183</c:v>
                </c:pt>
                <c:pt idx="394">
                  <c:v>41214</c:v>
                </c:pt>
                <c:pt idx="395">
                  <c:v>41244</c:v>
                </c:pt>
                <c:pt idx="396">
                  <c:v>41275</c:v>
                </c:pt>
                <c:pt idx="397">
                  <c:v>41306</c:v>
                </c:pt>
                <c:pt idx="398">
                  <c:v>41334</c:v>
                </c:pt>
                <c:pt idx="399">
                  <c:v>41365</c:v>
                </c:pt>
                <c:pt idx="400">
                  <c:v>41395</c:v>
                </c:pt>
                <c:pt idx="401">
                  <c:v>41426</c:v>
                </c:pt>
                <c:pt idx="402">
                  <c:v>41456</c:v>
                </c:pt>
                <c:pt idx="403">
                  <c:v>41487</c:v>
                </c:pt>
                <c:pt idx="404">
                  <c:v>41518</c:v>
                </c:pt>
                <c:pt idx="405">
                  <c:v>41548</c:v>
                </c:pt>
                <c:pt idx="406">
                  <c:v>41579</c:v>
                </c:pt>
                <c:pt idx="407">
                  <c:v>41609</c:v>
                </c:pt>
                <c:pt idx="408">
                  <c:v>41640</c:v>
                </c:pt>
                <c:pt idx="409">
                  <c:v>41671</c:v>
                </c:pt>
                <c:pt idx="410">
                  <c:v>41699</c:v>
                </c:pt>
                <c:pt idx="411">
                  <c:v>41730</c:v>
                </c:pt>
                <c:pt idx="412">
                  <c:v>41760</c:v>
                </c:pt>
                <c:pt idx="413">
                  <c:v>41791</c:v>
                </c:pt>
                <c:pt idx="414">
                  <c:v>41821</c:v>
                </c:pt>
                <c:pt idx="415">
                  <c:v>41852</c:v>
                </c:pt>
                <c:pt idx="416">
                  <c:v>41883</c:v>
                </c:pt>
                <c:pt idx="417">
                  <c:v>41913</c:v>
                </c:pt>
                <c:pt idx="418">
                  <c:v>41944</c:v>
                </c:pt>
                <c:pt idx="419">
                  <c:v>41974</c:v>
                </c:pt>
                <c:pt idx="420">
                  <c:v>42005</c:v>
                </c:pt>
                <c:pt idx="421">
                  <c:v>42036</c:v>
                </c:pt>
                <c:pt idx="422">
                  <c:v>42064</c:v>
                </c:pt>
                <c:pt idx="423">
                  <c:v>42095</c:v>
                </c:pt>
                <c:pt idx="424">
                  <c:v>42125</c:v>
                </c:pt>
                <c:pt idx="425">
                  <c:v>42156</c:v>
                </c:pt>
                <c:pt idx="426">
                  <c:v>42186</c:v>
                </c:pt>
                <c:pt idx="427">
                  <c:v>42217</c:v>
                </c:pt>
                <c:pt idx="428">
                  <c:v>42248</c:v>
                </c:pt>
                <c:pt idx="429">
                  <c:v>42278</c:v>
                </c:pt>
                <c:pt idx="430">
                  <c:v>42309</c:v>
                </c:pt>
                <c:pt idx="431">
                  <c:v>42339</c:v>
                </c:pt>
                <c:pt idx="432">
                  <c:v>42370</c:v>
                </c:pt>
              </c:numCache>
            </c:numRef>
          </c:cat>
          <c:val>
            <c:numRef>
              <c:f>m_en!$D$5:$D$437</c:f>
              <c:numCache>
                <c:formatCode>General</c:formatCode>
                <c:ptCount val="433"/>
                <c:pt idx="0">
                  <c:v>15715</c:v>
                </c:pt>
                <c:pt idx="1">
                  <c:v>14545.4</c:v>
                </c:pt>
                <c:pt idx="2">
                  <c:v>15211.6</c:v>
                </c:pt>
                <c:pt idx="3">
                  <c:v>15283.3</c:v>
                </c:pt>
                <c:pt idx="4">
                  <c:v>14868.2</c:v>
                </c:pt>
                <c:pt idx="5">
                  <c:v>15110.8</c:v>
                </c:pt>
                <c:pt idx="6">
                  <c:v>15407.8</c:v>
                </c:pt>
                <c:pt idx="7">
                  <c:v>15278.4</c:v>
                </c:pt>
                <c:pt idx="8">
                  <c:v>14546.9</c:v>
                </c:pt>
                <c:pt idx="9">
                  <c:v>14522.5</c:v>
                </c:pt>
                <c:pt idx="10">
                  <c:v>14741.4</c:v>
                </c:pt>
                <c:pt idx="11">
                  <c:v>17745.8</c:v>
                </c:pt>
                <c:pt idx="12">
                  <c:v>16216.7</c:v>
                </c:pt>
                <c:pt idx="13">
                  <c:v>14917.7</c:v>
                </c:pt>
                <c:pt idx="14">
                  <c:v>15521.9</c:v>
                </c:pt>
                <c:pt idx="15">
                  <c:v>15387.9</c:v>
                </c:pt>
                <c:pt idx="16">
                  <c:v>15287</c:v>
                </c:pt>
                <c:pt idx="17">
                  <c:v>15555.7</c:v>
                </c:pt>
                <c:pt idx="18">
                  <c:v>16066</c:v>
                </c:pt>
                <c:pt idx="19">
                  <c:v>16044.9</c:v>
                </c:pt>
                <c:pt idx="20">
                  <c:v>15330.1</c:v>
                </c:pt>
                <c:pt idx="21">
                  <c:v>15362.8</c:v>
                </c:pt>
                <c:pt idx="22">
                  <c:v>15581.6</c:v>
                </c:pt>
                <c:pt idx="23">
                  <c:v>18952.2</c:v>
                </c:pt>
                <c:pt idx="24">
                  <c:v>17005.8</c:v>
                </c:pt>
                <c:pt idx="25">
                  <c:v>15863.1</c:v>
                </c:pt>
                <c:pt idx="26">
                  <c:v>16511.400000000001</c:v>
                </c:pt>
                <c:pt idx="27">
                  <c:v>16562.8</c:v>
                </c:pt>
                <c:pt idx="28">
                  <c:v>16447.3</c:v>
                </c:pt>
                <c:pt idx="29">
                  <c:v>16590.7</c:v>
                </c:pt>
                <c:pt idx="30">
                  <c:v>17177.2</c:v>
                </c:pt>
                <c:pt idx="31">
                  <c:v>17167.5</c:v>
                </c:pt>
                <c:pt idx="32">
                  <c:v>16480.3</c:v>
                </c:pt>
                <c:pt idx="33">
                  <c:v>16597.2</c:v>
                </c:pt>
                <c:pt idx="34">
                  <c:v>16727.2</c:v>
                </c:pt>
                <c:pt idx="35">
                  <c:v>20117.8</c:v>
                </c:pt>
                <c:pt idx="36">
                  <c:v>18189.900000000001</c:v>
                </c:pt>
                <c:pt idx="37">
                  <c:v>17082.2</c:v>
                </c:pt>
                <c:pt idx="38">
                  <c:v>17713.5</c:v>
                </c:pt>
                <c:pt idx="39">
                  <c:v>17641.7</c:v>
                </c:pt>
                <c:pt idx="40">
                  <c:v>17303.400000000001</c:v>
                </c:pt>
                <c:pt idx="41">
                  <c:v>17438.3</c:v>
                </c:pt>
                <c:pt idx="42">
                  <c:v>18038.8</c:v>
                </c:pt>
                <c:pt idx="43">
                  <c:v>17992</c:v>
                </c:pt>
                <c:pt idx="44">
                  <c:v>17286.900000000001</c:v>
                </c:pt>
                <c:pt idx="45">
                  <c:v>17355</c:v>
                </c:pt>
                <c:pt idx="46">
                  <c:v>17330.0999999999</c:v>
                </c:pt>
                <c:pt idx="47">
                  <c:v>20880.7</c:v>
                </c:pt>
                <c:pt idx="48">
                  <c:v>18906.7</c:v>
                </c:pt>
                <c:pt idx="49">
                  <c:v>17658.5</c:v>
                </c:pt>
                <c:pt idx="50">
                  <c:v>18258.0999999999</c:v>
                </c:pt>
                <c:pt idx="51">
                  <c:v>18278.7</c:v>
                </c:pt>
                <c:pt idx="52">
                  <c:v>17893</c:v>
                </c:pt>
                <c:pt idx="53">
                  <c:v>17961.3</c:v>
                </c:pt>
                <c:pt idx="54">
                  <c:v>18890.2</c:v>
                </c:pt>
                <c:pt idx="55">
                  <c:v>18591.5999999999</c:v>
                </c:pt>
                <c:pt idx="56">
                  <c:v>18072.7</c:v>
                </c:pt>
                <c:pt idx="57">
                  <c:v>17988</c:v>
                </c:pt>
                <c:pt idx="58">
                  <c:v>18492.900000000001</c:v>
                </c:pt>
                <c:pt idx="59">
                  <c:v>22019.200000000001</c:v>
                </c:pt>
                <c:pt idx="60">
                  <c:v>20326.2</c:v>
                </c:pt>
                <c:pt idx="61">
                  <c:v>18835.5999999999</c:v>
                </c:pt>
                <c:pt idx="62">
                  <c:v>19496.2</c:v>
                </c:pt>
                <c:pt idx="63">
                  <c:v>19412.400000000001</c:v>
                </c:pt>
                <c:pt idx="64">
                  <c:v>19085.400000000001</c:v>
                </c:pt>
                <c:pt idx="65">
                  <c:v>19049.0999999999</c:v>
                </c:pt>
                <c:pt idx="66">
                  <c:v>20017.0999999999</c:v>
                </c:pt>
                <c:pt idx="67">
                  <c:v>19702.3</c:v>
                </c:pt>
                <c:pt idx="68">
                  <c:v>19094.0999999999</c:v>
                </c:pt>
                <c:pt idx="69">
                  <c:v>19062.5999999999</c:v>
                </c:pt>
                <c:pt idx="70">
                  <c:v>19368.0999999999</c:v>
                </c:pt>
                <c:pt idx="71">
                  <c:v>23179</c:v>
                </c:pt>
                <c:pt idx="72">
                  <c:v>21464</c:v>
                </c:pt>
                <c:pt idx="73">
                  <c:v>19975.400000000001</c:v>
                </c:pt>
                <c:pt idx="74">
                  <c:v>20613.5</c:v>
                </c:pt>
                <c:pt idx="75">
                  <c:v>20566</c:v>
                </c:pt>
                <c:pt idx="76">
                  <c:v>20398</c:v>
                </c:pt>
                <c:pt idx="77">
                  <c:v>20445.5</c:v>
                </c:pt>
                <c:pt idx="78">
                  <c:v>21550.2</c:v>
                </c:pt>
                <c:pt idx="79">
                  <c:v>21539.5999999999</c:v>
                </c:pt>
                <c:pt idx="80">
                  <c:v>20791.400000000001</c:v>
                </c:pt>
                <c:pt idx="81">
                  <c:v>20805.7</c:v>
                </c:pt>
                <c:pt idx="82">
                  <c:v>21269.5</c:v>
                </c:pt>
                <c:pt idx="83">
                  <c:v>24721.200000000001</c:v>
                </c:pt>
                <c:pt idx="84">
                  <c:v>23302.400000000001</c:v>
                </c:pt>
                <c:pt idx="85">
                  <c:v>22002.3</c:v>
                </c:pt>
                <c:pt idx="86">
                  <c:v>22821.4</c:v>
                </c:pt>
                <c:pt idx="87">
                  <c:v>22755.1</c:v>
                </c:pt>
                <c:pt idx="88">
                  <c:v>22766.1</c:v>
                </c:pt>
                <c:pt idx="89">
                  <c:v>22562</c:v>
                </c:pt>
                <c:pt idx="90">
                  <c:v>23729.5</c:v>
                </c:pt>
                <c:pt idx="91">
                  <c:v>23704</c:v>
                </c:pt>
                <c:pt idx="92">
                  <c:v>22959.9</c:v>
                </c:pt>
                <c:pt idx="93">
                  <c:v>23081.3</c:v>
                </c:pt>
                <c:pt idx="94">
                  <c:v>23461.7</c:v>
                </c:pt>
                <c:pt idx="95">
                  <c:v>27185.4</c:v>
                </c:pt>
                <c:pt idx="96">
                  <c:v>25502.400000000001</c:v>
                </c:pt>
                <c:pt idx="97">
                  <c:v>24455</c:v>
                </c:pt>
                <c:pt idx="98">
                  <c:v>25476.6</c:v>
                </c:pt>
                <c:pt idx="99">
                  <c:v>25642.1</c:v>
                </c:pt>
                <c:pt idx="100">
                  <c:v>25678.799999999999</c:v>
                </c:pt>
                <c:pt idx="101">
                  <c:v>25126.9</c:v>
                </c:pt>
                <c:pt idx="102">
                  <c:v>26428.7</c:v>
                </c:pt>
                <c:pt idx="103">
                  <c:v>26082.6</c:v>
                </c:pt>
                <c:pt idx="104">
                  <c:v>25287.3</c:v>
                </c:pt>
                <c:pt idx="105">
                  <c:v>25427.1</c:v>
                </c:pt>
                <c:pt idx="106">
                  <c:v>25653.4</c:v>
                </c:pt>
                <c:pt idx="107">
                  <c:v>29814.3</c:v>
                </c:pt>
                <c:pt idx="108">
                  <c:v>28253.1</c:v>
                </c:pt>
                <c:pt idx="109">
                  <c:v>27370.9</c:v>
                </c:pt>
                <c:pt idx="110">
                  <c:v>28187.5</c:v>
                </c:pt>
                <c:pt idx="111">
                  <c:v>28173.9</c:v>
                </c:pt>
                <c:pt idx="112">
                  <c:v>28316.7</c:v>
                </c:pt>
                <c:pt idx="113">
                  <c:v>27864.1</c:v>
                </c:pt>
                <c:pt idx="114">
                  <c:v>29306.1</c:v>
                </c:pt>
                <c:pt idx="115">
                  <c:v>29004.799999999999</c:v>
                </c:pt>
                <c:pt idx="116">
                  <c:v>28260.400000000001</c:v>
                </c:pt>
                <c:pt idx="117">
                  <c:v>28284.9</c:v>
                </c:pt>
                <c:pt idx="118">
                  <c:v>28683.8</c:v>
                </c:pt>
                <c:pt idx="119">
                  <c:v>33285.199999999997</c:v>
                </c:pt>
                <c:pt idx="120">
                  <c:v>32010.3</c:v>
                </c:pt>
                <c:pt idx="121">
                  <c:v>30149.5999999999</c:v>
                </c:pt>
                <c:pt idx="122">
                  <c:v>30893.5</c:v>
                </c:pt>
                <c:pt idx="123">
                  <c:v>32243.5999999999</c:v>
                </c:pt>
                <c:pt idx="124">
                  <c:v>30996.400000000001</c:v>
                </c:pt>
                <c:pt idx="125">
                  <c:v>30188.9</c:v>
                </c:pt>
                <c:pt idx="126">
                  <c:v>31697.8</c:v>
                </c:pt>
                <c:pt idx="127">
                  <c:v>31153.8</c:v>
                </c:pt>
                <c:pt idx="128">
                  <c:v>30425.7</c:v>
                </c:pt>
                <c:pt idx="129">
                  <c:v>30383</c:v>
                </c:pt>
                <c:pt idx="130">
                  <c:v>30449.5</c:v>
                </c:pt>
                <c:pt idx="131">
                  <c:v>35269.199999999997</c:v>
                </c:pt>
                <c:pt idx="132">
                  <c:v>33552.199999999997</c:v>
                </c:pt>
                <c:pt idx="133">
                  <c:v>31107.1</c:v>
                </c:pt>
                <c:pt idx="134">
                  <c:v>31869</c:v>
                </c:pt>
                <c:pt idx="135">
                  <c:v>31698.2</c:v>
                </c:pt>
                <c:pt idx="136">
                  <c:v>31389.7</c:v>
                </c:pt>
                <c:pt idx="137">
                  <c:v>31043.5999999999</c:v>
                </c:pt>
                <c:pt idx="138">
                  <c:v>32371.8</c:v>
                </c:pt>
                <c:pt idx="139">
                  <c:v>31654</c:v>
                </c:pt>
                <c:pt idx="140">
                  <c:v>30803</c:v>
                </c:pt>
                <c:pt idx="141">
                  <c:v>30828.799999999999</c:v>
                </c:pt>
                <c:pt idx="142">
                  <c:v>31050.799999999999</c:v>
                </c:pt>
                <c:pt idx="143">
                  <c:v>35778.199999999997</c:v>
                </c:pt>
                <c:pt idx="144">
                  <c:v>34169.1</c:v>
                </c:pt>
                <c:pt idx="145">
                  <c:v>31785.5999999999</c:v>
                </c:pt>
                <c:pt idx="146">
                  <c:v>32414</c:v>
                </c:pt>
                <c:pt idx="147">
                  <c:v>32102.6</c:v>
                </c:pt>
                <c:pt idx="148">
                  <c:v>32073.4</c:v>
                </c:pt>
                <c:pt idx="149">
                  <c:v>31545</c:v>
                </c:pt>
                <c:pt idx="150">
                  <c:v>33088.800000000003</c:v>
                </c:pt>
                <c:pt idx="151">
                  <c:v>32740.1</c:v>
                </c:pt>
                <c:pt idx="152">
                  <c:v>31594.5</c:v>
                </c:pt>
                <c:pt idx="153">
                  <c:v>31750.400000000001</c:v>
                </c:pt>
                <c:pt idx="154">
                  <c:v>31984.2</c:v>
                </c:pt>
                <c:pt idx="155">
                  <c:v>36499.199999999997</c:v>
                </c:pt>
                <c:pt idx="156">
                  <c:v>34589.199999999997</c:v>
                </c:pt>
                <c:pt idx="157">
                  <c:v>32841.9</c:v>
                </c:pt>
                <c:pt idx="158">
                  <c:v>33347.5</c:v>
                </c:pt>
                <c:pt idx="159">
                  <c:v>33462</c:v>
                </c:pt>
                <c:pt idx="160">
                  <c:v>33601.4</c:v>
                </c:pt>
                <c:pt idx="161">
                  <c:v>32769.199999999997</c:v>
                </c:pt>
                <c:pt idx="162">
                  <c:v>34395.5</c:v>
                </c:pt>
                <c:pt idx="163">
                  <c:v>33851</c:v>
                </c:pt>
                <c:pt idx="164">
                  <c:v>32879.1</c:v>
                </c:pt>
                <c:pt idx="165">
                  <c:v>33174.5</c:v>
                </c:pt>
                <c:pt idx="166">
                  <c:v>33234.199999999997</c:v>
                </c:pt>
                <c:pt idx="167">
                  <c:v>37898.5</c:v>
                </c:pt>
                <c:pt idx="168">
                  <c:v>36117.199999999997</c:v>
                </c:pt>
                <c:pt idx="169">
                  <c:v>34345.9</c:v>
                </c:pt>
                <c:pt idx="170">
                  <c:v>34985.4</c:v>
                </c:pt>
                <c:pt idx="171">
                  <c:v>34980.9</c:v>
                </c:pt>
                <c:pt idx="172">
                  <c:v>35028.400000000001</c:v>
                </c:pt>
                <c:pt idx="173">
                  <c:v>34165.5</c:v>
                </c:pt>
                <c:pt idx="174">
                  <c:v>36079</c:v>
                </c:pt>
                <c:pt idx="175">
                  <c:v>35557.5</c:v>
                </c:pt>
                <c:pt idx="176">
                  <c:v>35249.800000000003</c:v>
                </c:pt>
                <c:pt idx="177">
                  <c:v>34950.400000000001</c:v>
                </c:pt>
                <c:pt idx="178">
                  <c:v>34797.9</c:v>
                </c:pt>
                <c:pt idx="179">
                  <c:v>39502.5</c:v>
                </c:pt>
                <c:pt idx="180">
                  <c:v>37982.800000000003</c:v>
                </c:pt>
                <c:pt idx="181">
                  <c:v>35886.800000000003</c:v>
                </c:pt>
                <c:pt idx="182">
                  <c:v>36510</c:v>
                </c:pt>
                <c:pt idx="183">
                  <c:v>36522.5</c:v>
                </c:pt>
                <c:pt idx="184">
                  <c:v>36541.4</c:v>
                </c:pt>
                <c:pt idx="185">
                  <c:v>35893.599999999999</c:v>
                </c:pt>
                <c:pt idx="186">
                  <c:v>37637.5</c:v>
                </c:pt>
                <c:pt idx="187">
                  <c:v>37170.199999999997</c:v>
                </c:pt>
                <c:pt idx="188">
                  <c:v>36926.699999999997</c:v>
                </c:pt>
                <c:pt idx="189">
                  <c:v>37332</c:v>
                </c:pt>
                <c:pt idx="190">
                  <c:v>37728.699999999997</c:v>
                </c:pt>
                <c:pt idx="191">
                  <c:v>42088.4</c:v>
                </c:pt>
                <c:pt idx="192">
                  <c:v>41204.300000000003</c:v>
                </c:pt>
                <c:pt idx="193">
                  <c:v>39305.1</c:v>
                </c:pt>
                <c:pt idx="194">
                  <c:v>40168</c:v>
                </c:pt>
                <c:pt idx="195">
                  <c:v>40120.9</c:v>
                </c:pt>
                <c:pt idx="196">
                  <c:v>40005.5</c:v>
                </c:pt>
                <c:pt idx="197">
                  <c:v>39700.400000000001</c:v>
                </c:pt>
                <c:pt idx="198">
                  <c:v>40992.400000000001</c:v>
                </c:pt>
                <c:pt idx="199">
                  <c:v>40677.9</c:v>
                </c:pt>
                <c:pt idx="200">
                  <c:v>40143.9</c:v>
                </c:pt>
                <c:pt idx="201">
                  <c:v>40300</c:v>
                </c:pt>
                <c:pt idx="202">
                  <c:v>40719.699999999997</c:v>
                </c:pt>
                <c:pt idx="203">
                  <c:v>45414.5</c:v>
                </c:pt>
                <c:pt idx="204">
                  <c:v>44617.1</c:v>
                </c:pt>
                <c:pt idx="205">
                  <c:v>42308.7</c:v>
                </c:pt>
                <c:pt idx="206">
                  <c:v>43375.9</c:v>
                </c:pt>
                <c:pt idx="207">
                  <c:v>43080.6</c:v>
                </c:pt>
                <c:pt idx="208">
                  <c:v>42970.9</c:v>
                </c:pt>
                <c:pt idx="209">
                  <c:v>42875.5</c:v>
                </c:pt>
                <c:pt idx="210">
                  <c:v>44188.6</c:v>
                </c:pt>
                <c:pt idx="211">
                  <c:v>43888.1</c:v>
                </c:pt>
                <c:pt idx="212">
                  <c:v>43212.9</c:v>
                </c:pt>
                <c:pt idx="213">
                  <c:v>43485.1</c:v>
                </c:pt>
                <c:pt idx="214">
                  <c:v>44604.2</c:v>
                </c:pt>
                <c:pt idx="215">
                  <c:v>50141.599999999999</c:v>
                </c:pt>
                <c:pt idx="216">
                  <c:v>49001.4</c:v>
                </c:pt>
                <c:pt idx="217">
                  <c:v>46896.3</c:v>
                </c:pt>
                <c:pt idx="218">
                  <c:v>47619.199999999997</c:v>
                </c:pt>
                <c:pt idx="219">
                  <c:v>47485.599999999999</c:v>
                </c:pt>
                <c:pt idx="220">
                  <c:v>47481.3</c:v>
                </c:pt>
                <c:pt idx="221">
                  <c:v>46927.5</c:v>
                </c:pt>
                <c:pt idx="222">
                  <c:v>48450.5</c:v>
                </c:pt>
                <c:pt idx="223">
                  <c:v>48026.3</c:v>
                </c:pt>
                <c:pt idx="224">
                  <c:v>47449.9</c:v>
                </c:pt>
                <c:pt idx="225">
                  <c:v>47886</c:v>
                </c:pt>
                <c:pt idx="226">
                  <c:v>48297.8</c:v>
                </c:pt>
                <c:pt idx="227">
                  <c:v>52093.2</c:v>
                </c:pt>
                <c:pt idx="228">
                  <c:v>50872.9</c:v>
                </c:pt>
                <c:pt idx="229">
                  <c:v>49208</c:v>
                </c:pt>
                <c:pt idx="230">
                  <c:v>50058.9</c:v>
                </c:pt>
                <c:pt idx="231">
                  <c:v>50194.2</c:v>
                </c:pt>
                <c:pt idx="232">
                  <c:v>50488.9</c:v>
                </c:pt>
                <c:pt idx="233">
                  <c:v>49736</c:v>
                </c:pt>
                <c:pt idx="234">
                  <c:v>51368.4</c:v>
                </c:pt>
                <c:pt idx="235">
                  <c:v>50898.1</c:v>
                </c:pt>
                <c:pt idx="236">
                  <c:v>50371</c:v>
                </c:pt>
                <c:pt idx="237">
                  <c:v>50791.6</c:v>
                </c:pt>
                <c:pt idx="238">
                  <c:v>51189.7</c:v>
                </c:pt>
                <c:pt idx="239">
                  <c:v>57363.5</c:v>
                </c:pt>
                <c:pt idx="240">
                  <c:v>56619.4</c:v>
                </c:pt>
                <c:pt idx="241">
                  <c:v>52883.5</c:v>
                </c:pt>
                <c:pt idx="242">
                  <c:v>54086.6</c:v>
                </c:pt>
                <c:pt idx="243">
                  <c:v>55401.2</c:v>
                </c:pt>
                <c:pt idx="244">
                  <c:v>54405.8</c:v>
                </c:pt>
                <c:pt idx="245">
                  <c:v>53031.8</c:v>
                </c:pt>
                <c:pt idx="246">
                  <c:v>54287.9</c:v>
                </c:pt>
                <c:pt idx="247">
                  <c:v>53748.9</c:v>
                </c:pt>
                <c:pt idx="248">
                  <c:v>53716</c:v>
                </c:pt>
                <c:pt idx="249">
                  <c:v>54803.4</c:v>
                </c:pt>
                <c:pt idx="250">
                  <c:v>55520.9</c:v>
                </c:pt>
                <c:pt idx="251">
                  <c:v>59561.3</c:v>
                </c:pt>
                <c:pt idx="252">
                  <c:v>58923.3</c:v>
                </c:pt>
                <c:pt idx="253">
                  <c:v>56375.7</c:v>
                </c:pt>
                <c:pt idx="254">
                  <c:v>57038.8</c:v>
                </c:pt>
                <c:pt idx="255">
                  <c:v>57515.3</c:v>
                </c:pt>
                <c:pt idx="256">
                  <c:v>57704</c:v>
                </c:pt>
                <c:pt idx="257">
                  <c:v>57725.3</c:v>
                </c:pt>
                <c:pt idx="258">
                  <c:v>59511.9</c:v>
                </c:pt>
                <c:pt idx="259">
                  <c:v>58525.5</c:v>
                </c:pt>
                <c:pt idx="260">
                  <c:v>58373.5</c:v>
                </c:pt>
                <c:pt idx="261">
                  <c:v>59013</c:v>
                </c:pt>
                <c:pt idx="262">
                  <c:v>59968.9</c:v>
                </c:pt>
                <c:pt idx="263">
                  <c:v>64376.9</c:v>
                </c:pt>
                <c:pt idx="264">
                  <c:v>64811</c:v>
                </c:pt>
                <c:pt idx="265">
                  <c:v>63338.9</c:v>
                </c:pt>
                <c:pt idx="266">
                  <c:v>65375.9</c:v>
                </c:pt>
                <c:pt idx="267">
                  <c:v>66815.5</c:v>
                </c:pt>
                <c:pt idx="268">
                  <c:v>66896.800000000003</c:v>
                </c:pt>
                <c:pt idx="269">
                  <c:v>66141.100000000006</c:v>
                </c:pt>
                <c:pt idx="270">
                  <c:v>66879.3</c:v>
                </c:pt>
                <c:pt idx="271">
                  <c:v>66692.899999999994</c:v>
                </c:pt>
                <c:pt idx="272">
                  <c:v>66276.100000000006</c:v>
                </c:pt>
                <c:pt idx="273">
                  <c:v>66439.5</c:v>
                </c:pt>
                <c:pt idx="274">
                  <c:v>67018.399999999994</c:v>
                </c:pt>
                <c:pt idx="275">
                  <c:v>70814.5</c:v>
                </c:pt>
                <c:pt idx="276">
                  <c:v>70883.399999999994</c:v>
                </c:pt>
                <c:pt idx="277">
                  <c:v>68617</c:v>
                </c:pt>
                <c:pt idx="278">
                  <c:v>69507.600000000006</c:v>
                </c:pt>
                <c:pt idx="279">
                  <c:v>69821.100000000006</c:v>
                </c:pt>
                <c:pt idx="280">
                  <c:v>70011.199999999997</c:v>
                </c:pt>
                <c:pt idx="281">
                  <c:v>69611.600000000006</c:v>
                </c:pt>
                <c:pt idx="282">
                  <c:v>70416.5</c:v>
                </c:pt>
                <c:pt idx="283">
                  <c:v>70165.600000000006</c:v>
                </c:pt>
                <c:pt idx="284">
                  <c:v>69630.399999999994</c:v>
                </c:pt>
                <c:pt idx="285">
                  <c:v>69563.8</c:v>
                </c:pt>
                <c:pt idx="286">
                  <c:v>69967.3</c:v>
                </c:pt>
                <c:pt idx="287">
                  <c:v>73128.3</c:v>
                </c:pt>
                <c:pt idx="288">
                  <c:v>72713.899999999994</c:v>
                </c:pt>
                <c:pt idx="289">
                  <c:v>70472.800000000003</c:v>
                </c:pt>
                <c:pt idx="290">
                  <c:v>70706.899999999994</c:v>
                </c:pt>
                <c:pt idx="291">
                  <c:v>70906.2</c:v>
                </c:pt>
                <c:pt idx="292">
                  <c:v>71233.5</c:v>
                </c:pt>
                <c:pt idx="293">
                  <c:v>70281.899999999994</c:v>
                </c:pt>
                <c:pt idx="294">
                  <c:v>71169.8</c:v>
                </c:pt>
                <c:pt idx="295">
                  <c:v>71014.600000000006</c:v>
                </c:pt>
                <c:pt idx="296">
                  <c:v>71184.800000000003</c:v>
                </c:pt>
                <c:pt idx="297">
                  <c:v>71009.600000000006</c:v>
                </c:pt>
                <c:pt idx="298">
                  <c:v>72462.7</c:v>
                </c:pt>
                <c:pt idx="299">
                  <c:v>74866.8</c:v>
                </c:pt>
                <c:pt idx="300">
                  <c:v>74609.7</c:v>
                </c:pt>
                <c:pt idx="301">
                  <c:v>72220.7</c:v>
                </c:pt>
                <c:pt idx="302">
                  <c:v>73304.2</c:v>
                </c:pt>
                <c:pt idx="303">
                  <c:v>74071.5</c:v>
                </c:pt>
                <c:pt idx="304">
                  <c:v>74080.899999999994</c:v>
                </c:pt>
                <c:pt idx="305">
                  <c:v>72763.600000000006</c:v>
                </c:pt>
                <c:pt idx="306">
                  <c:v>73608.7</c:v>
                </c:pt>
                <c:pt idx="307">
                  <c:v>73236.5</c:v>
                </c:pt>
                <c:pt idx="308">
                  <c:v>73065.100000000006</c:v>
                </c:pt>
                <c:pt idx="309">
                  <c:v>73056.600000000006</c:v>
                </c:pt>
                <c:pt idx="310">
                  <c:v>73258.899999999994</c:v>
                </c:pt>
                <c:pt idx="311">
                  <c:v>76312.100000000006</c:v>
                </c:pt>
                <c:pt idx="312">
                  <c:v>76004</c:v>
                </c:pt>
                <c:pt idx="313">
                  <c:v>73882.8</c:v>
                </c:pt>
                <c:pt idx="314">
                  <c:v>74387.399999999994</c:v>
                </c:pt>
                <c:pt idx="315">
                  <c:v>74354.7</c:v>
                </c:pt>
                <c:pt idx="316">
                  <c:v>74551.899999999994</c:v>
                </c:pt>
                <c:pt idx="317">
                  <c:v>73445.600000000006</c:v>
                </c:pt>
                <c:pt idx="318">
                  <c:v>74097.100000000006</c:v>
                </c:pt>
                <c:pt idx="319">
                  <c:v>74044.899999999994</c:v>
                </c:pt>
                <c:pt idx="320">
                  <c:v>73714.8</c:v>
                </c:pt>
                <c:pt idx="321">
                  <c:v>73734.8</c:v>
                </c:pt>
                <c:pt idx="322">
                  <c:v>73924.899999999994</c:v>
                </c:pt>
                <c:pt idx="323">
                  <c:v>76696.899999999994</c:v>
                </c:pt>
                <c:pt idx="324">
                  <c:v>76512.5</c:v>
                </c:pt>
                <c:pt idx="325">
                  <c:v>74820.100000000006</c:v>
                </c:pt>
                <c:pt idx="326">
                  <c:v>75360.3</c:v>
                </c:pt>
                <c:pt idx="327">
                  <c:v>75305.100000000006</c:v>
                </c:pt>
                <c:pt idx="328">
                  <c:v>75397.100000000006</c:v>
                </c:pt>
                <c:pt idx="329">
                  <c:v>74659.600000000006</c:v>
                </c:pt>
                <c:pt idx="330">
                  <c:v>75295.399999999994</c:v>
                </c:pt>
                <c:pt idx="331">
                  <c:v>74974.399999999994</c:v>
                </c:pt>
                <c:pt idx="332">
                  <c:v>74794.600000000006</c:v>
                </c:pt>
                <c:pt idx="333">
                  <c:v>74986.5</c:v>
                </c:pt>
                <c:pt idx="334">
                  <c:v>75158</c:v>
                </c:pt>
                <c:pt idx="335">
                  <c:v>78003.600000000006</c:v>
                </c:pt>
                <c:pt idx="336">
                  <c:v>77690.2</c:v>
                </c:pt>
                <c:pt idx="337">
                  <c:v>75656.899999999994</c:v>
                </c:pt>
                <c:pt idx="338">
                  <c:v>75928.2</c:v>
                </c:pt>
                <c:pt idx="339">
                  <c:v>75756.399999999994</c:v>
                </c:pt>
                <c:pt idx="340">
                  <c:v>75958.5</c:v>
                </c:pt>
                <c:pt idx="341">
                  <c:v>75191.399999999994</c:v>
                </c:pt>
                <c:pt idx="342">
                  <c:v>75715</c:v>
                </c:pt>
                <c:pt idx="343">
                  <c:v>75614.399999999994</c:v>
                </c:pt>
                <c:pt idx="344">
                  <c:v>75117.8</c:v>
                </c:pt>
                <c:pt idx="345">
                  <c:v>75603.7</c:v>
                </c:pt>
                <c:pt idx="346">
                  <c:v>75985.399999999994</c:v>
                </c:pt>
                <c:pt idx="347">
                  <c:v>78426.2</c:v>
                </c:pt>
                <c:pt idx="348">
                  <c:v>77982.5</c:v>
                </c:pt>
                <c:pt idx="349">
                  <c:v>76188</c:v>
                </c:pt>
                <c:pt idx="350">
                  <c:v>76541.399999999994</c:v>
                </c:pt>
                <c:pt idx="351">
                  <c:v>76484.7</c:v>
                </c:pt>
                <c:pt idx="352">
                  <c:v>76822.3</c:v>
                </c:pt>
                <c:pt idx="353">
                  <c:v>75882.899999999994</c:v>
                </c:pt>
                <c:pt idx="354">
                  <c:v>76266.600000000006</c:v>
                </c:pt>
                <c:pt idx="355">
                  <c:v>75979.899999999994</c:v>
                </c:pt>
                <c:pt idx="356">
                  <c:v>75870.600000000006</c:v>
                </c:pt>
                <c:pt idx="357">
                  <c:v>75616.5</c:v>
                </c:pt>
                <c:pt idx="358">
                  <c:v>75739.7</c:v>
                </c:pt>
                <c:pt idx="359">
                  <c:v>78177.8</c:v>
                </c:pt>
                <c:pt idx="360">
                  <c:v>77830.600000000006</c:v>
                </c:pt>
                <c:pt idx="361">
                  <c:v>76286.100000000006</c:v>
                </c:pt>
                <c:pt idx="362">
                  <c:v>76824.3</c:v>
                </c:pt>
                <c:pt idx="363">
                  <c:v>77136.5</c:v>
                </c:pt>
                <c:pt idx="364">
                  <c:v>77249</c:v>
                </c:pt>
                <c:pt idx="365">
                  <c:v>76412.899999999994</c:v>
                </c:pt>
                <c:pt idx="366">
                  <c:v>77059.199999999997</c:v>
                </c:pt>
                <c:pt idx="367">
                  <c:v>76858.3</c:v>
                </c:pt>
                <c:pt idx="368">
                  <c:v>76600.800000000003</c:v>
                </c:pt>
                <c:pt idx="369">
                  <c:v>76764.399999999994</c:v>
                </c:pt>
                <c:pt idx="370">
                  <c:v>77092.2</c:v>
                </c:pt>
                <c:pt idx="371">
                  <c:v>79705.2</c:v>
                </c:pt>
                <c:pt idx="372">
                  <c:v>79411.100000000006</c:v>
                </c:pt>
                <c:pt idx="373">
                  <c:v>78130</c:v>
                </c:pt>
                <c:pt idx="374">
                  <c:v>79691.199999999997</c:v>
                </c:pt>
                <c:pt idx="375">
                  <c:v>79980.7</c:v>
                </c:pt>
                <c:pt idx="376">
                  <c:v>79481.100000000006</c:v>
                </c:pt>
                <c:pt idx="377">
                  <c:v>78505.7</c:v>
                </c:pt>
                <c:pt idx="378">
                  <c:v>79124</c:v>
                </c:pt>
                <c:pt idx="379">
                  <c:v>78971.7</c:v>
                </c:pt>
                <c:pt idx="380">
                  <c:v>78804.399999999994</c:v>
                </c:pt>
                <c:pt idx="381">
                  <c:v>78722</c:v>
                </c:pt>
                <c:pt idx="382">
                  <c:v>78972.100000000006</c:v>
                </c:pt>
                <c:pt idx="383">
                  <c:v>81572</c:v>
                </c:pt>
                <c:pt idx="384">
                  <c:v>81246.2</c:v>
                </c:pt>
                <c:pt idx="385">
                  <c:v>79871</c:v>
                </c:pt>
                <c:pt idx="386">
                  <c:v>80446</c:v>
                </c:pt>
                <c:pt idx="387">
                  <c:v>80672.5</c:v>
                </c:pt>
                <c:pt idx="388">
                  <c:v>80745</c:v>
                </c:pt>
                <c:pt idx="389">
                  <c:v>80207.899999999994</c:v>
                </c:pt>
                <c:pt idx="390">
                  <c:v>80946.5</c:v>
                </c:pt>
                <c:pt idx="391">
                  <c:v>80873.600000000006</c:v>
                </c:pt>
                <c:pt idx="392">
                  <c:v>80611.8</c:v>
                </c:pt>
                <c:pt idx="393">
                  <c:v>80770.399999999994</c:v>
                </c:pt>
                <c:pt idx="394">
                  <c:v>81088.7</c:v>
                </c:pt>
                <c:pt idx="395">
                  <c:v>83866.5</c:v>
                </c:pt>
                <c:pt idx="396">
                  <c:v>83826.600000000006</c:v>
                </c:pt>
                <c:pt idx="397">
                  <c:v>82343</c:v>
                </c:pt>
                <c:pt idx="398">
                  <c:v>82837.100000000006</c:v>
                </c:pt>
                <c:pt idx="399">
                  <c:v>83110.899999999994</c:v>
                </c:pt>
                <c:pt idx="400">
                  <c:v>83281.3</c:v>
                </c:pt>
                <c:pt idx="401">
                  <c:v>82830.5</c:v>
                </c:pt>
                <c:pt idx="402">
                  <c:v>83487.3</c:v>
                </c:pt>
                <c:pt idx="403">
                  <c:v>83557.2</c:v>
                </c:pt>
                <c:pt idx="404">
                  <c:v>83386.5</c:v>
                </c:pt>
                <c:pt idx="405">
                  <c:v>83541.8</c:v>
                </c:pt>
                <c:pt idx="406">
                  <c:v>83993.5</c:v>
                </c:pt>
                <c:pt idx="407">
                  <c:v>87001.5</c:v>
                </c:pt>
                <c:pt idx="408">
                  <c:v>87119.8</c:v>
                </c:pt>
                <c:pt idx="409">
                  <c:v>85474.9</c:v>
                </c:pt>
                <c:pt idx="410">
                  <c:v>86117.7</c:v>
                </c:pt>
                <c:pt idx="411">
                  <c:v>86038.9</c:v>
                </c:pt>
                <c:pt idx="412">
                  <c:v>86127.3</c:v>
                </c:pt>
                <c:pt idx="413">
                  <c:v>85648.4</c:v>
                </c:pt>
                <c:pt idx="414">
                  <c:v>86321.7</c:v>
                </c:pt>
                <c:pt idx="415">
                  <c:v>86479.9</c:v>
                </c:pt>
                <c:pt idx="416">
                  <c:v>86296</c:v>
                </c:pt>
                <c:pt idx="417">
                  <c:v>86527.1</c:v>
                </c:pt>
                <c:pt idx="418">
                  <c:v>87099</c:v>
                </c:pt>
                <c:pt idx="419">
                  <c:v>90107.4</c:v>
                </c:pt>
                <c:pt idx="420">
                  <c:v>90135.7</c:v>
                </c:pt>
                <c:pt idx="421">
                  <c:v>88675.5</c:v>
                </c:pt>
                <c:pt idx="422">
                  <c:v>89252</c:v>
                </c:pt>
                <c:pt idx="423">
                  <c:v>89538.1</c:v>
                </c:pt>
                <c:pt idx="424">
                  <c:v>89966.5</c:v>
                </c:pt>
                <c:pt idx="425">
                  <c:v>89671.4</c:v>
                </c:pt>
                <c:pt idx="426">
                  <c:v>90679.6</c:v>
                </c:pt>
                <c:pt idx="427">
                  <c:v>91035.4</c:v>
                </c:pt>
                <c:pt idx="428">
                  <c:v>91398</c:v>
                </c:pt>
                <c:pt idx="429">
                  <c:v>91779.199999999997</c:v>
                </c:pt>
                <c:pt idx="430">
                  <c:v>92487.9</c:v>
                </c:pt>
                <c:pt idx="431">
                  <c:v>95562.8</c:v>
                </c:pt>
                <c:pt idx="432">
                  <c:v>95693.2</c:v>
                </c:pt>
              </c:numCache>
            </c:numRef>
          </c:val>
          <c:smooth val="0"/>
          <c:extLst>
            <c:ext xmlns:c16="http://schemas.microsoft.com/office/drawing/2014/chart" uri="{C3380CC4-5D6E-409C-BE32-E72D297353CC}">
              <c16:uniqueId val="{00000001-8ACB-41E5-85F1-88EC0FD953E3}"/>
            </c:ext>
          </c:extLst>
        </c:ser>
        <c:dLbls>
          <c:showLegendKey val="0"/>
          <c:showVal val="0"/>
          <c:showCatName val="0"/>
          <c:showSerName val="0"/>
          <c:showPercent val="0"/>
          <c:showBubbleSize val="0"/>
        </c:dLbls>
        <c:marker val="1"/>
        <c:smooth val="0"/>
        <c:axId val="2070280600"/>
        <c:axId val="2133521992"/>
      </c:lineChart>
      <c:dateAx>
        <c:axId val="2070280600"/>
        <c:scaling>
          <c:orientation val="minMax"/>
        </c:scaling>
        <c:delete val="0"/>
        <c:axPos val="b"/>
        <c:numFmt formatCode="[$-409]mmm\-yy;@" sourceLinked="1"/>
        <c:majorTickMark val="out"/>
        <c:minorTickMark val="none"/>
        <c:tickLblPos val="nextTo"/>
        <c:crossAx val="2133521992"/>
        <c:crosses val="autoZero"/>
        <c:auto val="1"/>
        <c:lblOffset val="100"/>
        <c:baseTimeUnit val="months"/>
      </c:dateAx>
      <c:valAx>
        <c:axId val="2133521992"/>
        <c:scaling>
          <c:orientation val="minMax"/>
          <c:max val="100000"/>
          <c:min val="-20000"/>
        </c:scaling>
        <c:delete val="0"/>
        <c:axPos val="l"/>
        <c:numFmt formatCode="#,##0" sourceLinked="0"/>
        <c:majorTickMark val="out"/>
        <c:minorTickMark val="none"/>
        <c:tickLblPos val="nextTo"/>
        <c:spPr>
          <a:ln>
            <a:noFill/>
          </a:ln>
        </c:spPr>
        <c:crossAx val="2070280600"/>
        <c:crosses val="autoZero"/>
        <c:crossBetween val="between"/>
      </c:valAx>
      <c:valAx>
        <c:axId val="-2109584152"/>
        <c:scaling>
          <c:orientation val="minMax"/>
          <c:max val="0.2"/>
          <c:min val="-0.04"/>
        </c:scaling>
        <c:delete val="0"/>
        <c:axPos val="r"/>
        <c:numFmt formatCode="0%" sourceLinked="0"/>
        <c:majorTickMark val="in"/>
        <c:minorTickMark val="none"/>
        <c:tickLblPos val="nextTo"/>
        <c:spPr>
          <a:ln w="19050">
            <a:noFill/>
          </a:ln>
        </c:spPr>
        <c:crossAx val="2133361960"/>
        <c:crosses val="max"/>
        <c:crossBetween val="between"/>
        <c:majorUnit val="0.04"/>
      </c:valAx>
      <c:dateAx>
        <c:axId val="2133361960"/>
        <c:scaling>
          <c:orientation val="minMax"/>
        </c:scaling>
        <c:delete val="1"/>
        <c:axPos val="b"/>
        <c:numFmt formatCode="[$-409]mmm\-yy;@" sourceLinked="1"/>
        <c:majorTickMark val="out"/>
        <c:minorTickMark val="none"/>
        <c:tickLblPos val="none"/>
        <c:crossAx val="-2109584152"/>
        <c:crosses val="autoZero"/>
        <c:auto val="1"/>
        <c:lblOffset val="100"/>
        <c:baseTimeUnit val="months"/>
      </c:dateAx>
      <c:spPr>
        <a:ln w="6350">
          <a:solidFill>
            <a:schemeClr val="bg1">
              <a:lumMod val="75000"/>
            </a:schemeClr>
          </a:solidFill>
        </a:ln>
      </c:spPr>
    </c:plotArea>
    <c:legend>
      <c:legendPos val="b"/>
      <c:layout>
        <c:manualLayout>
          <c:xMode val="edge"/>
          <c:yMode val="edge"/>
          <c:x val="0.13134368620589101"/>
          <c:y val="8.0558527830420695E-2"/>
          <c:w val="0.42534303003791202"/>
          <c:h val="9.3166660415696906E-2"/>
        </c:manualLayout>
      </c:layout>
      <c:overlay val="0"/>
    </c:legend>
    <c:plotVisOnly val="1"/>
    <c:dispBlanksAs val="gap"/>
    <c:showDLblsOverMax val="0"/>
  </c:chart>
  <c:spPr>
    <a:ln>
      <a:noFill/>
    </a:ln>
  </c:spPr>
  <c:txPr>
    <a:bodyPr/>
    <a:lstStyle/>
    <a:p>
      <a:pPr>
        <a:defRPr sz="600"/>
      </a:pPr>
      <a:endParaRPr lang="en-US"/>
    </a:p>
  </c:tx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4017535955145"/>
          <c:y val="5.1119110111236099E-2"/>
          <c:w val="0.81779541862444305"/>
          <c:h val="0.90289569386928004"/>
        </c:manualLayout>
      </c:layout>
      <c:barChart>
        <c:barDir val="col"/>
        <c:grouping val="clustered"/>
        <c:varyColors val="0"/>
        <c:ser>
          <c:idx val="1"/>
          <c:order val="1"/>
          <c:tx>
            <c:strRef>
              <c:f>Data!$E$2</c:f>
              <c:strCache>
                <c:ptCount val="1"/>
                <c:pt idx="0">
                  <c:v>Annual growth rate</c:v>
                </c:pt>
              </c:strCache>
            </c:strRef>
          </c:tx>
          <c:spPr>
            <a:solidFill>
              <a:schemeClr val="accent1">
                <a:lumMod val="60000"/>
                <a:lumOff val="40000"/>
              </a:schemeClr>
            </a:solidFill>
            <a:ln>
              <a:noFill/>
              <a:prstDash val="solid"/>
            </a:ln>
            <a:effectLst/>
          </c:spPr>
          <c:invertIfNegative val="0"/>
          <c:cat>
            <c:numRef>
              <c:f>Data!$C$4:$C$1516</c:f>
              <c:numCache>
                <c:formatCode>m/d/yyyy</c:formatCode>
                <c:ptCount val="1513"/>
                <c:pt idx="0">
                  <c:v>39818</c:v>
                </c:pt>
                <c:pt idx="1">
                  <c:v>39819</c:v>
                </c:pt>
                <c:pt idx="2">
                  <c:v>39821</c:v>
                </c:pt>
                <c:pt idx="3">
                  <c:v>39822</c:v>
                </c:pt>
                <c:pt idx="4">
                  <c:v>39825</c:v>
                </c:pt>
                <c:pt idx="5">
                  <c:v>39826</c:v>
                </c:pt>
                <c:pt idx="6">
                  <c:v>39827</c:v>
                </c:pt>
                <c:pt idx="7">
                  <c:v>39828</c:v>
                </c:pt>
                <c:pt idx="8">
                  <c:v>39829</c:v>
                </c:pt>
                <c:pt idx="9">
                  <c:v>39832</c:v>
                </c:pt>
                <c:pt idx="10">
                  <c:v>39833</c:v>
                </c:pt>
                <c:pt idx="11">
                  <c:v>39834</c:v>
                </c:pt>
                <c:pt idx="12">
                  <c:v>39835</c:v>
                </c:pt>
                <c:pt idx="13">
                  <c:v>39836</c:v>
                </c:pt>
                <c:pt idx="14">
                  <c:v>39839</c:v>
                </c:pt>
                <c:pt idx="15">
                  <c:v>39840</c:v>
                </c:pt>
                <c:pt idx="16">
                  <c:v>39841</c:v>
                </c:pt>
                <c:pt idx="17">
                  <c:v>39842</c:v>
                </c:pt>
                <c:pt idx="18">
                  <c:v>39843</c:v>
                </c:pt>
                <c:pt idx="19">
                  <c:v>39846</c:v>
                </c:pt>
                <c:pt idx="20">
                  <c:v>39847</c:v>
                </c:pt>
                <c:pt idx="21">
                  <c:v>39848</c:v>
                </c:pt>
                <c:pt idx="22">
                  <c:v>39849</c:v>
                </c:pt>
                <c:pt idx="23">
                  <c:v>39850</c:v>
                </c:pt>
                <c:pt idx="24">
                  <c:v>39853</c:v>
                </c:pt>
                <c:pt idx="25">
                  <c:v>39854</c:v>
                </c:pt>
                <c:pt idx="26">
                  <c:v>39855</c:v>
                </c:pt>
                <c:pt idx="27">
                  <c:v>39856</c:v>
                </c:pt>
                <c:pt idx="28">
                  <c:v>39857</c:v>
                </c:pt>
                <c:pt idx="29">
                  <c:v>39860</c:v>
                </c:pt>
                <c:pt idx="30">
                  <c:v>39861</c:v>
                </c:pt>
                <c:pt idx="31">
                  <c:v>39862</c:v>
                </c:pt>
                <c:pt idx="32">
                  <c:v>39863</c:v>
                </c:pt>
                <c:pt idx="33">
                  <c:v>39864</c:v>
                </c:pt>
                <c:pt idx="34">
                  <c:v>39867</c:v>
                </c:pt>
                <c:pt idx="35">
                  <c:v>39868</c:v>
                </c:pt>
                <c:pt idx="36">
                  <c:v>39869</c:v>
                </c:pt>
                <c:pt idx="37">
                  <c:v>39870</c:v>
                </c:pt>
                <c:pt idx="38">
                  <c:v>39871</c:v>
                </c:pt>
                <c:pt idx="39">
                  <c:v>39874</c:v>
                </c:pt>
                <c:pt idx="40">
                  <c:v>39875</c:v>
                </c:pt>
                <c:pt idx="41">
                  <c:v>39876</c:v>
                </c:pt>
                <c:pt idx="42">
                  <c:v>39877</c:v>
                </c:pt>
                <c:pt idx="43">
                  <c:v>39878</c:v>
                </c:pt>
                <c:pt idx="44">
                  <c:v>39882</c:v>
                </c:pt>
                <c:pt idx="45">
                  <c:v>39883</c:v>
                </c:pt>
                <c:pt idx="46">
                  <c:v>39884</c:v>
                </c:pt>
                <c:pt idx="47">
                  <c:v>39885</c:v>
                </c:pt>
                <c:pt idx="48">
                  <c:v>39888</c:v>
                </c:pt>
                <c:pt idx="49">
                  <c:v>39889</c:v>
                </c:pt>
                <c:pt idx="50">
                  <c:v>39890</c:v>
                </c:pt>
                <c:pt idx="51">
                  <c:v>39891</c:v>
                </c:pt>
                <c:pt idx="52">
                  <c:v>39892</c:v>
                </c:pt>
                <c:pt idx="53">
                  <c:v>39896</c:v>
                </c:pt>
                <c:pt idx="54">
                  <c:v>39897</c:v>
                </c:pt>
                <c:pt idx="55">
                  <c:v>39898</c:v>
                </c:pt>
                <c:pt idx="56">
                  <c:v>39899</c:v>
                </c:pt>
                <c:pt idx="57">
                  <c:v>39902</c:v>
                </c:pt>
                <c:pt idx="58">
                  <c:v>39903</c:v>
                </c:pt>
                <c:pt idx="59">
                  <c:v>39904</c:v>
                </c:pt>
                <c:pt idx="60">
                  <c:v>39905</c:v>
                </c:pt>
                <c:pt idx="61">
                  <c:v>39906</c:v>
                </c:pt>
                <c:pt idx="62">
                  <c:v>39909</c:v>
                </c:pt>
                <c:pt idx="63">
                  <c:v>39910</c:v>
                </c:pt>
                <c:pt idx="64">
                  <c:v>39911</c:v>
                </c:pt>
                <c:pt idx="65">
                  <c:v>39912</c:v>
                </c:pt>
                <c:pt idx="66">
                  <c:v>39913</c:v>
                </c:pt>
                <c:pt idx="67">
                  <c:v>39916</c:v>
                </c:pt>
                <c:pt idx="68">
                  <c:v>39917</c:v>
                </c:pt>
                <c:pt idx="69">
                  <c:v>39918</c:v>
                </c:pt>
                <c:pt idx="70">
                  <c:v>39919</c:v>
                </c:pt>
                <c:pt idx="71">
                  <c:v>39920</c:v>
                </c:pt>
                <c:pt idx="72">
                  <c:v>39923</c:v>
                </c:pt>
                <c:pt idx="73">
                  <c:v>39924</c:v>
                </c:pt>
                <c:pt idx="74">
                  <c:v>39925</c:v>
                </c:pt>
                <c:pt idx="75">
                  <c:v>39926</c:v>
                </c:pt>
                <c:pt idx="76">
                  <c:v>39927</c:v>
                </c:pt>
                <c:pt idx="77">
                  <c:v>39930</c:v>
                </c:pt>
                <c:pt idx="78">
                  <c:v>39931</c:v>
                </c:pt>
                <c:pt idx="79">
                  <c:v>39932</c:v>
                </c:pt>
                <c:pt idx="80">
                  <c:v>39933</c:v>
                </c:pt>
                <c:pt idx="81">
                  <c:v>39937</c:v>
                </c:pt>
                <c:pt idx="82">
                  <c:v>39938</c:v>
                </c:pt>
                <c:pt idx="83">
                  <c:v>39939</c:v>
                </c:pt>
                <c:pt idx="84">
                  <c:v>39940</c:v>
                </c:pt>
                <c:pt idx="85">
                  <c:v>39941</c:v>
                </c:pt>
                <c:pt idx="86">
                  <c:v>39945</c:v>
                </c:pt>
                <c:pt idx="87">
                  <c:v>39946</c:v>
                </c:pt>
                <c:pt idx="88">
                  <c:v>39947</c:v>
                </c:pt>
                <c:pt idx="89">
                  <c:v>39948</c:v>
                </c:pt>
                <c:pt idx="90">
                  <c:v>39951</c:v>
                </c:pt>
                <c:pt idx="91">
                  <c:v>39952</c:v>
                </c:pt>
                <c:pt idx="92">
                  <c:v>39953</c:v>
                </c:pt>
                <c:pt idx="93">
                  <c:v>39954</c:v>
                </c:pt>
                <c:pt idx="94">
                  <c:v>39955</c:v>
                </c:pt>
                <c:pt idx="95">
                  <c:v>39958</c:v>
                </c:pt>
                <c:pt idx="96">
                  <c:v>39959</c:v>
                </c:pt>
                <c:pt idx="97">
                  <c:v>39960</c:v>
                </c:pt>
                <c:pt idx="98">
                  <c:v>39961</c:v>
                </c:pt>
                <c:pt idx="99">
                  <c:v>39962</c:v>
                </c:pt>
                <c:pt idx="100">
                  <c:v>39965</c:v>
                </c:pt>
                <c:pt idx="101">
                  <c:v>39966</c:v>
                </c:pt>
                <c:pt idx="102">
                  <c:v>39967</c:v>
                </c:pt>
                <c:pt idx="103">
                  <c:v>39968</c:v>
                </c:pt>
                <c:pt idx="104">
                  <c:v>39969</c:v>
                </c:pt>
                <c:pt idx="105">
                  <c:v>39972</c:v>
                </c:pt>
                <c:pt idx="106">
                  <c:v>39973</c:v>
                </c:pt>
                <c:pt idx="107">
                  <c:v>39974</c:v>
                </c:pt>
                <c:pt idx="108">
                  <c:v>39975</c:v>
                </c:pt>
                <c:pt idx="109">
                  <c:v>39976</c:v>
                </c:pt>
                <c:pt idx="110">
                  <c:v>39979</c:v>
                </c:pt>
                <c:pt idx="111">
                  <c:v>39980</c:v>
                </c:pt>
                <c:pt idx="112">
                  <c:v>39981</c:v>
                </c:pt>
                <c:pt idx="113">
                  <c:v>39982</c:v>
                </c:pt>
                <c:pt idx="114">
                  <c:v>39983</c:v>
                </c:pt>
                <c:pt idx="115">
                  <c:v>39986</c:v>
                </c:pt>
                <c:pt idx="116">
                  <c:v>39987</c:v>
                </c:pt>
                <c:pt idx="117">
                  <c:v>39988</c:v>
                </c:pt>
                <c:pt idx="118">
                  <c:v>39989</c:v>
                </c:pt>
                <c:pt idx="119">
                  <c:v>39990</c:v>
                </c:pt>
                <c:pt idx="120">
                  <c:v>39993</c:v>
                </c:pt>
                <c:pt idx="121">
                  <c:v>39994</c:v>
                </c:pt>
                <c:pt idx="122">
                  <c:v>39995</c:v>
                </c:pt>
                <c:pt idx="123">
                  <c:v>39996</c:v>
                </c:pt>
                <c:pt idx="124">
                  <c:v>39997</c:v>
                </c:pt>
                <c:pt idx="125">
                  <c:v>40001</c:v>
                </c:pt>
                <c:pt idx="126">
                  <c:v>40002</c:v>
                </c:pt>
                <c:pt idx="127">
                  <c:v>40003</c:v>
                </c:pt>
                <c:pt idx="128">
                  <c:v>40004</c:v>
                </c:pt>
                <c:pt idx="129">
                  <c:v>40007</c:v>
                </c:pt>
                <c:pt idx="130">
                  <c:v>40008</c:v>
                </c:pt>
                <c:pt idx="131">
                  <c:v>40009</c:v>
                </c:pt>
                <c:pt idx="132">
                  <c:v>40010</c:v>
                </c:pt>
                <c:pt idx="133">
                  <c:v>40011</c:v>
                </c:pt>
                <c:pt idx="134">
                  <c:v>40014</c:v>
                </c:pt>
                <c:pt idx="135">
                  <c:v>40015</c:v>
                </c:pt>
                <c:pt idx="136">
                  <c:v>40016</c:v>
                </c:pt>
                <c:pt idx="137">
                  <c:v>40017</c:v>
                </c:pt>
                <c:pt idx="138">
                  <c:v>40018</c:v>
                </c:pt>
                <c:pt idx="139">
                  <c:v>40021</c:v>
                </c:pt>
                <c:pt idx="140">
                  <c:v>40022</c:v>
                </c:pt>
                <c:pt idx="141">
                  <c:v>40023</c:v>
                </c:pt>
                <c:pt idx="142">
                  <c:v>40024</c:v>
                </c:pt>
                <c:pt idx="143">
                  <c:v>40025</c:v>
                </c:pt>
                <c:pt idx="144">
                  <c:v>40028</c:v>
                </c:pt>
                <c:pt idx="145">
                  <c:v>40029</c:v>
                </c:pt>
                <c:pt idx="146">
                  <c:v>40030</c:v>
                </c:pt>
                <c:pt idx="147">
                  <c:v>40031</c:v>
                </c:pt>
                <c:pt idx="148">
                  <c:v>40032</c:v>
                </c:pt>
                <c:pt idx="149">
                  <c:v>40035</c:v>
                </c:pt>
                <c:pt idx="150">
                  <c:v>40036</c:v>
                </c:pt>
                <c:pt idx="151">
                  <c:v>40037</c:v>
                </c:pt>
                <c:pt idx="152">
                  <c:v>40038</c:v>
                </c:pt>
                <c:pt idx="153">
                  <c:v>40039</c:v>
                </c:pt>
                <c:pt idx="154">
                  <c:v>40042</c:v>
                </c:pt>
                <c:pt idx="155">
                  <c:v>40043</c:v>
                </c:pt>
                <c:pt idx="156">
                  <c:v>40044</c:v>
                </c:pt>
                <c:pt idx="157">
                  <c:v>40045</c:v>
                </c:pt>
                <c:pt idx="158">
                  <c:v>40046</c:v>
                </c:pt>
                <c:pt idx="159">
                  <c:v>40049</c:v>
                </c:pt>
                <c:pt idx="160">
                  <c:v>40050</c:v>
                </c:pt>
                <c:pt idx="161">
                  <c:v>40051</c:v>
                </c:pt>
                <c:pt idx="162">
                  <c:v>40052</c:v>
                </c:pt>
                <c:pt idx="163">
                  <c:v>40053</c:v>
                </c:pt>
                <c:pt idx="164">
                  <c:v>40057</c:v>
                </c:pt>
                <c:pt idx="165">
                  <c:v>40058</c:v>
                </c:pt>
                <c:pt idx="166">
                  <c:v>40059</c:v>
                </c:pt>
                <c:pt idx="167">
                  <c:v>40060</c:v>
                </c:pt>
                <c:pt idx="168">
                  <c:v>40063</c:v>
                </c:pt>
                <c:pt idx="169">
                  <c:v>40064</c:v>
                </c:pt>
                <c:pt idx="170">
                  <c:v>40065</c:v>
                </c:pt>
                <c:pt idx="171">
                  <c:v>40066</c:v>
                </c:pt>
                <c:pt idx="172">
                  <c:v>40067</c:v>
                </c:pt>
                <c:pt idx="173">
                  <c:v>40070</c:v>
                </c:pt>
                <c:pt idx="174">
                  <c:v>40071</c:v>
                </c:pt>
                <c:pt idx="175">
                  <c:v>40072</c:v>
                </c:pt>
                <c:pt idx="176">
                  <c:v>40073</c:v>
                </c:pt>
                <c:pt idx="177">
                  <c:v>40074</c:v>
                </c:pt>
                <c:pt idx="178">
                  <c:v>40077</c:v>
                </c:pt>
                <c:pt idx="179">
                  <c:v>40078</c:v>
                </c:pt>
                <c:pt idx="180">
                  <c:v>40079</c:v>
                </c:pt>
                <c:pt idx="181">
                  <c:v>40080</c:v>
                </c:pt>
                <c:pt idx="182">
                  <c:v>40081</c:v>
                </c:pt>
                <c:pt idx="183">
                  <c:v>40084</c:v>
                </c:pt>
                <c:pt idx="184">
                  <c:v>40085</c:v>
                </c:pt>
                <c:pt idx="185">
                  <c:v>40086</c:v>
                </c:pt>
                <c:pt idx="186">
                  <c:v>40087</c:v>
                </c:pt>
                <c:pt idx="187">
                  <c:v>40088</c:v>
                </c:pt>
                <c:pt idx="188">
                  <c:v>40091</c:v>
                </c:pt>
                <c:pt idx="189">
                  <c:v>40092</c:v>
                </c:pt>
                <c:pt idx="190">
                  <c:v>40093</c:v>
                </c:pt>
                <c:pt idx="191">
                  <c:v>40094</c:v>
                </c:pt>
                <c:pt idx="192">
                  <c:v>40095</c:v>
                </c:pt>
                <c:pt idx="193">
                  <c:v>40098</c:v>
                </c:pt>
                <c:pt idx="194">
                  <c:v>40099</c:v>
                </c:pt>
                <c:pt idx="195">
                  <c:v>40100</c:v>
                </c:pt>
                <c:pt idx="196">
                  <c:v>40101</c:v>
                </c:pt>
                <c:pt idx="197">
                  <c:v>40102</c:v>
                </c:pt>
                <c:pt idx="198">
                  <c:v>40105</c:v>
                </c:pt>
                <c:pt idx="199">
                  <c:v>40106</c:v>
                </c:pt>
                <c:pt idx="200">
                  <c:v>40107</c:v>
                </c:pt>
                <c:pt idx="201">
                  <c:v>40108</c:v>
                </c:pt>
                <c:pt idx="202">
                  <c:v>40109</c:v>
                </c:pt>
                <c:pt idx="203">
                  <c:v>40112</c:v>
                </c:pt>
                <c:pt idx="204">
                  <c:v>40113</c:v>
                </c:pt>
                <c:pt idx="205">
                  <c:v>40114</c:v>
                </c:pt>
                <c:pt idx="206">
                  <c:v>40115</c:v>
                </c:pt>
                <c:pt idx="207">
                  <c:v>40116</c:v>
                </c:pt>
                <c:pt idx="208">
                  <c:v>40119</c:v>
                </c:pt>
                <c:pt idx="209">
                  <c:v>40120</c:v>
                </c:pt>
                <c:pt idx="210">
                  <c:v>40121</c:v>
                </c:pt>
                <c:pt idx="211">
                  <c:v>40122</c:v>
                </c:pt>
                <c:pt idx="212">
                  <c:v>40123</c:v>
                </c:pt>
                <c:pt idx="213">
                  <c:v>40126</c:v>
                </c:pt>
                <c:pt idx="214">
                  <c:v>40127</c:v>
                </c:pt>
                <c:pt idx="215">
                  <c:v>40128</c:v>
                </c:pt>
                <c:pt idx="216">
                  <c:v>40129</c:v>
                </c:pt>
                <c:pt idx="217">
                  <c:v>40130</c:v>
                </c:pt>
                <c:pt idx="218">
                  <c:v>40133</c:v>
                </c:pt>
                <c:pt idx="219">
                  <c:v>40134</c:v>
                </c:pt>
                <c:pt idx="220">
                  <c:v>40135</c:v>
                </c:pt>
                <c:pt idx="221">
                  <c:v>40136</c:v>
                </c:pt>
                <c:pt idx="222">
                  <c:v>40137</c:v>
                </c:pt>
                <c:pt idx="223">
                  <c:v>40140</c:v>
                </c:pt>
                <c:pt idx="224">
                  <c:v>40141</c:v>
                </c:pt>
                <c:pt idx="225">
                  <c:v>40142</c:v>
                </c:pt>
                <c:pt idx="226">
                  <c:v>40143</c:v>
                </c:pt>
                <c:pt idx="227">
                  <c:v>40147</c:v>
                </c:pt>
                <c:pt idx="228">
                  <c:v>40148</c:v>
                </c:pt>
                <c:pt idx="229">
                  <c:v>40149</c:v>
                </c:pt>
                <c:pt idx="230">
                  <c:v>40150</c:v>
                </c:pt>
                <c:pt idx="231">
                  <c:v>40151</c:v>
                </c:pt>
                <c:pt idx="232">
                  <c:v>40154</c:v>
                </c:pt>
                <c:pt idx="233">
                  <c:v>40155</c:v>
                </c:pt>
                <c:pt idx="234">
                  <c:v>40156</c:v>
                </c:pt>
                <c:pt idx="235">
                  <c:v>40157</c:v>
                </c:pt>
                <c:pt idx="236">
                  <c:v>40158</c:v>
                </c:pt>
                <c:pt idx="237">
                  <c:v>40161</c:v>
                </c:pt>
                <c:pt idx="238">
                  <c:v>40162</c:v>
                </c:pt>
                <c:pt idx="239">
                  <c:v>40167</c:v>
                </c:pt>
                <c:pt idx="240">
                  <c:v>40168</c:v>
                </c:pt>
                <c:pt idx="241">
                  <c:v>40169</c:v>
                </c:pt>
                <c:pt idx="242">
                  <c:v>40170</c:v>
                </c:pt>
                <c:pt idx="243">
                  <c:v>40171</c:v>
                </c:pt>
                <c:pt idx="244">
                  <c:v>40172</c:v>
                </c:pt>
                <c:pt idx="245">
                  <c:v>40175</c:v>
                </c:pt>
                <c:pt idx="246">
                  <c:v>40176</c:v>
                </c:pt>
                <c:pt idx="247">
                  <c:v>40177</c:v>
                </c:pt>
                <c:pt idx="248">
                  <c:v>40178</c:v>
                </c:pt>
                <c:pt idx="249">
                  <c:v>40183</c:v>
                </c:pt>
                <c:pt idx="250">
                  <c:v>40184</c:v>
                </c:pt>
                <c:pt idx="251">
                  <c:v>40188</c:v>
                </c:pt>
                <c:pt idx="252">
                  <c:v>40189</c:v>
                </c:pt>
                <c:pt idx="253">
                  <c:v>40190</c:v>
                </c:pt>
                <c:pt idx="254">
                  <c:v>40191</c:v>
                </c:pt>
                <c:pt idx="255">
                  <c:v>40192</c:v>
                </c:pt>
                <c:pt idx="256">
                  <c:v>40193</c:v>
                </c:pt>
                <c:pt idx="257">
                  <c:v>40196</c:v>
                </c:pt>
                <c:pt idx="258">
                  <c:v>40197</c:v>
                </c:pt>
                <c:pt idx="259">
                  <c:v>40198</c:v>
                </c:pt>
                <c:pt idx="260">
                  <c:v>40199</c:v>
                </c:pt>
                <c:pt idx="261">
                  <c:v>40200</c:v>
                </c:pt>
                <c:pt idx="262">
                  <c:v>40203</c:v>
                </c:pt>
                <c:pt idx="263">
                  <c:v>40204</c:v>
                </c:pt>
                <c:pt idx="264">
                  <c:v>40205</c:v>
                </c:pt>
                <c:pt idx="265">
                  <c:v>40206</c:v>
                </c:pt>
                <c:pt idx="266">
                  <c:v>40207</c:v>
                </c:pt>
                <c:pt idx="267">
                  <c:v>40210</c:v>
                </c:pt>
                <c:pt idx="268">
                  <c:v>40211</c:v>
                </c:pt>
                <c:pt idx="269">
                  <c:v>40212</c:v>
                </c:pt>
                <c:pt idx="270">
                  <c:v>40213</c:v>
                </c:pt>
                <c:pt idx="271">
                  <c:v>40214</c:v>
                </c:pt>
                <c:pt idx="272">
                  <c:v>40217</c:v>
                </c:pt>
                <c:pt idx="273">
                  <c:v>40218</c:v>
                </c:pt>
                <c:pt idx="274">
                  <c:v>40219</c:v>
                </c:pt>
                <c:pt idx="275">
                  <c:v>40220</c:v>
                </c:pt>
                <c:pt idx="276">
                  <c:v>40221</c:v>
                </c:pt>
                <c:pt idx="277">
                  <c:v>40224</c:v>
                </c:pt>
                <c:pt idx="278">
                  <c:v>40225</c:v>
                </c:pt>
                <c:pt idx="279">
                  <c:v>40226</c:v>
                </c:pt>
                <c:pt idx="280">
                  <c:v>40227</c:v>
                </c:pt>
                <c:pt idx="281">
                  <c:v>40228</c:v>
                </c:pt>
                <c:pt idx="282">
                  <c:v>40231</c:v>
                </c:pt>
                <c:pt idx="283">
                  <c:v>40232</c:v>
                </c:pt>
                <c:pt idx="284">
                  <c:v>40233</c:v>
                </c:pt>
                <c:pt idx="285">
                  <c:v>40234</c:v>
                </c:pt>
                <c:pt idx="286">
                  <c:v>40235</c:v>
                </c:pt>
                <c:pt idx="287">
                  <c:v>40238</c:v>
                </c:pt>
                <c:pt idx="288">
                  <c:v>40239</c:v>
                </c:pt>
                <c:pt idx="289">
                  <c:v>40240</c:v>
                </c:pt>
                <c:pt idx="290">
                  <c:v>40241</c:v>
                </c:pt>
                <c:pt idx="291">
                  <c:v>40242</c:v>
                </c:pt>
                <c:pt idx="292">
                  <c:v>40246</c:v>
                </c:pt>
                <c:pt idx="293">
                  <c:v>40247</c:v>
                </c:pt>
                <c:pt idx="294">
                  <c:v>40248</c:v>
                </c:pt>
                <c:pt idx="295">
                  <c:v>40249</c:v>
                </c:pt>
                <c:pt idx="296">
                  <c:v>40252</c:v>
                </c:pt>
                <c:pt idx="297">
                  <c:v>40253</c:v>
                </c:pt>
                <c:pt idx="298">
                  <c:v>40254</c:v>
                </c:pt>
                <c:pt idx="299">
                  <c:v>40255</c:v>
                </c:pt>
                <c:pt idx="300">
                  <c:v>40256</c:v>
                </c:pt>
                <c:pt idx="301">
                  <c:v>40262</c:v>
                </c:pt>
                <c:pt idx="302">
                  <c:v>40263</c:v>
                </c:pt>
                <c:pt idx="303">
                  <c:v>40266</c:v>
                </c:pt>
                <c:pt idx="304">
                  <c:v>40267</c:v>
                </c:pt>
                <c:pt idx="305">
                  <c:v>40268</c:v>
                </c:pt>
                <c:pt idx="306">
                  <c:v>40269</c:v>
                </c:pt>
                <c:pt idx="307">
                  <c:v>40270</c:v>
                </c:pt>
                <c:pt idx="308">
                  <c:v>40273</c:v>
                </c:pt>
                <c:pt idx="309">
                  <c:v>40274</c:v>
                </c:pt>
                <c:pt idx="310">
                  <c:v>40275</c:v>
                </c:pt>
                <c:pt idx="311">
                  <c:v>40276</c:v>
                </c:pt>
                <c:pt idx="312">
                  <c:v>40277</c:v>
                </c:pt>
                <c:pt idx="313">
                  <c:v>40280</c:v>
                </c:pt>
                <c:pt idx="314">
                  <c:v>40281</c:v>
                </c:pt>
                <c:pt idx="315">
                  <c:v>40282</c:v>
                </c:pt>
                <c:pt idx="316">
                  <c:v>40283</c:v>
                </c:pt>
                <c:pt idx="317">
                  <c:v>40284</c:v>
                </c:pt>
                <c:pt idx="318">
                  <c:v>40287</c:v>
                </c:pt>
                <c:pt idx="319">
                  <c:v>40288</c:v>
                </c:pt>
                <c:pt idx="320">
                  <c:v>40289</c:v>
                </c:pt>
                <c:pt idx="321">
                  <c:v>40290</c:v>
                </c:pt>
                <c:pt idx="322">
                  <c:v>40291</c:v>
                </c:pt>
                <c:pt idx="323">
                  <c:v>40294</c:v>
                </c:pt>
                <c:pt idx="324">
                  <c:v>40295</c:v>
                </c:pt>
                <c:pt idx="325">
                  <c:v>40296</c:v>
                </c:pt>
                <c:pt idx="326">
                  <c:v>40297</c:v>
                </c:pt>
                <c:pt idx="327">
                  <c:v>40298</c:v>
                </c:pt>
                <c:pt idx="328">
                  <c:v>40302</c:v>
                </c:pt>
                <c:pt idx="329">
                  <c:v>40303</c:v>
                </c:pt>
                <c:pt idx="330">
                  <c:v>40304</c:v>
                </c:pt>
                <c:pt idx="331">
                  <c:v>40305</c:v>
                </c:pt>
                <c:pt idx="332">
                  <c:v>40309</c:v>
                </c:pt>
                <c:pt idx="333">
                  <c:v>40310</c:v>
                </c:pt>
                <c:pt idx="334">
                  <c:v>40311</c:v>
                </c:pt>
                <c:pt idx="335">
                  <c:v>40312</c:v>
                </c:pt>
                <c:pt idx="336">
                  <c:v>40315</c:v>
                </c:pt>
                <c:pt idx="337">
                  <c:v>40316</c:v>
                </c:pt>
                <c:pt idx="338">
                  <c:v>40317</c:v>
                </c:pt>
                <c:pt idx="339">
                  <c:v>40318</c:v>
                </c:pt>
                <c:pt idx="340">
                  <c:v>40319</c:v>
                </c:pt>
                <c:pt idx="341">
                  <c:v>40322</c:v>
                </c:pt>
                <c:pt idx="342">
                  <c:v>40323</c:v>
                </c:pt>
                <c:pt idx="343">
                  <c:v>40324</c:v>
                </c:pt>
                <c:pt idx="344">
                  <c:v>40325</c:v>
                </c:pt>
                <c:pt idx="345">
                  <c:v>40326</c:v>
                </c:pt>
                <c:pt idx="346">
                  <c:v>40329</c:v>
                </c:pt>
                <c:pt idx="347">
                  <c:v>40330</c:v>
                </c:pt>
                <c:pt idx="348">
                  <c:v>40331</c:v>
                </c:pt>
                <c:pt idx="349">
                  <c:v>40332</c:v>
                </c:pt>
                <c:pt idx="350">
                  <c:v>40333</c:v>
                </c:pt>
                <c:pt idx="351">
                  <c:v>40336</c:v>
                </c:pt>
                <c:pt idx="352">
                  <c:v>40337</c:v>
                </c:pt>
                <c:pt idx="353">
                  <c:v>40338</c:v>
                </c:pt>
                <c:pt idx="354">
                  <c:v>40339</c:v>
                </c:pt>
                <c:pt idx="355">
                  <c:v>40340</c:v>
                </c:pt>
                <c:pt idx="356">
                  <c:v>40343</c:v>
                </c:pt>
                <c:pt idx="357">
                  <c:v>40344</c:v>
                </c:pt>
                <c:pt idx="358">
                  <c:v>40345</c:v>
                </c:pt>
                <c:pt idx="359">
                  <c:v>40346</c:v>
                </c:pt>
                <c:pt idx="360">
                  <c:v>40347</c:v>
                </c:pt>
                <c:pt idx="361">
                  <c:v>40350</c:v>
                </c:pt>
                <c:pt idx="362">
                  <c:v>40351</c:v>
                </c:pt>
                <c:pt idx="363">
                  <c:v>40352</c:v>
                </c:pt>
                <c:pt idx="364">
                  <c:v>40353</c:v>
                </c:pt>
                <c:pt idx="365">
                  <c:v>40354</c:v>
                </c:pt>
                <c:pt idx="366">
                  <c:v>40357</c:v>
                </c:pt>
                <c:pt idx="367">
                  <c:v>40358</c:v>
                </c:pt>
                <c:pt idx="368">
                  <c:v>40359</c:v>
                </c:pt>
                <c:pt idx="369">
                  <c:v>40360</c:v>
                </c:pt>
                <c:pt idx="370">
                  <c:v>40361</c:v>
                </c:pt>
                <c:pt idx="371">
                  <c:v>40362</c:v>
                </c:pt>
                <c:pt idx="372">
                  <c:v>40366</c:v>
                </c:pt>
                <c:pt idx="373">
                  <c:v>40367</c:v>
                </c:pt>
                <c:pt idx="374">
                  <c:v>40368</c:v>
                </c:pt>
                <c:pt idx="375">
                  <c:v>40371</c:v>
                </c:pt>
                <c:pt idx="376">
                  <c:v>40372</c:v>
                </c:pt>
                <c:pt idx="377">
                  <c:v>40373</c:v>
                </c:pt>
                <c:pt idx="378">
                  <c:v>40374</c:v>
                </c:pt>
                <c:pt idx="379">
                  <c:v>40375</c:v>
                </c:pt>
                <c:pt idx="380">
                  <c:v>40378</c:v>
                </c:pt>
                <c:pt idx="381">
                  <c:v>40379</c:v>
                </c:pt>
                <c:pt idx="382">
                  <c:v>40380</c:v>
                </c:pt>
                <c:pt idx="383">
                  <c:v>40381</c:v>
                </c:pt>
                <c:pt idx="384">
                  <c:v>40382</c:v>
                </c:pt>
                <c:pt idx="385">
                  <c:v>40385</c:v>
                </c:pt>
                <c:pt idx="386">
                  <c:v>40386</c:v>
                </c:pt>
                <c:pt idx="387">
                  <c:v>40387</c:v>
                </c:pt>
                <c:pt idx="388">
                  <c:v>40388</c:v>
                </c:pt>
                <c:pt idx="389">
                  <c:v>40389</c:v>
                </c:pt>
                <c:pt idx="390">
                  <c:v>40392</c:v>
                </c:pt>
                <c:pt idx="391">
                  <c:v>40393</c:v>
                </c:pt>
                <c:pt idx="392">
                  <c:v>40394</c:v>
                </c:pt>
                <c:pt idx="393">
                  <c:v>40395</c:v>
                </c:pt>
                <c:pt idx="394">
                  <c:v>40396</c:v>
                </c:pt>
                <c:pt idx="395">
                  <c:v>40399</c:v>
                </c:pt>
                <c:pt idx="396">
                  <c:v>40400</c:v>
                </c:pt>
                <c:pt idx="397">
                  <c:v>40401</c:v>
                </c:pt>
                <c:pt idx="398">
                  <c:v>40402</c:v>
                </c:pt>
                <c:pt idx="399">
                  <c:v>40403</c:v>
                </c:pt>
                <c:pt idx="400">
                  <c:v>40406</c:v>
                </c:pt>
                <c:pt idx="401">
                  <c:v>40407</c:v>
                </c:pt>
                <c:pt idx="402">
                  <c:v>40408</c:v>
                </c:pt>
                <c:pt idx="403">
                  <c:v>40409</c:v>
                </c:pt>
                <c:pt idx="404">
                  <c:v>40410</c:v>
                </c:pt>
                <c:pt idx="405">
                  <c:v>40413</c:v>
                </c:pt>
                <c:pt idx="406">
                  <c:v>40414</c:v>
                </c:pt>
                <c:pt idx="407">
                  <c:v>40415</c:v>
                </c:pt>
                <c:pt idx="408">
                  <c:v>40416</c:v>
                </c:pt>
                <c:pt idx="409">
                  <c:v>40417</c:v>
                </c:pt>
                <c:pt idx="410">
                  <c:v>40421</c:v>
                </c:pt>
                <c:pt idx="411">
                  <c:v>40422</c:v>
                </c:pt>
                <c:pt idx="412">
                  <c:v>40423</c:v>
                </c:pt>
                <c:pt idx="413">
                  <c:v>40424</c:v>
                </c:pt>
                <c:pt idx="414">
                  <c:v>40427</c:v>
                </c:pt>
                <c:pt idx="415">
                  <c:v>40428</c:v>
                </c:pt>
                <c:pt idx="416">
                  <c:v>40429</c:v>
                </c:pt>
                <c:pt idx="417">
                  <c:v>40430</c:v>
                </c:pt>
                <c:pt idx="418">
                  <c:v>40431</c:v>
                </c:pt>
                <c:pt idx="419">
                  <c:v>40434</c:v>
                </c:pt>
                <c:pt idx="420">
                  <c:v>40435</c:v>
                </c:pt>
                <c:pt idx="421">
                  <c:v>40436</c:v>
                </c:pt>
                <c:pt idx="422">
                  <c:v>40437</c:v>
                </c:pt>
                <c:pt idx="423">
                  <c:v>40438</c:v>
                </c:pt>
                <c:pt idx="424">
                  <c:v>40441</c:v>
                </c:pt>
                <c:pt idx="425">
                  <c:v>40442</c:v>
                </c:pt>
                <c:pt idx="426">
                  <c:v>40443</c:v>
                </c:pt>
                <c:pt idx="427">
                  <c:v>40444</c:v>
                </c:pt>
                <c:pt idx="428">
                  <c:v>40445</c:v>
                </c:pt>
                <c:pt idx="429">
                  <c:v>40448</c:v>
                </c:pt>
                <c:pt idx="430">
                  <c:v>40449</c:v>
                </c:pt>
                <c:pt idx="431">
                  <c:v>40450</c:v>
                </c:pt>
                <c:pt idx="432">
                  <c:v>40451</c:v>
                </c:pt>
                <c:pt idx="433">
                  <c:v>40452</c:v>
                </c:pt>
                <c:pt idx="434">
                  <c:v>40455</c:v>
                </c:pt>
                <c:pt idx="435">
                  <c:v>40456</c:v>
                </c:pt>
                <c:pt idx="436">
                  <c:v>40457</c:v>
                </c:pt>
                <c:pt idx="437">
                  <c:v>40458</c:v>
                </c:pt>
                <c:pt idx="438">
                  <c:v>40459</c:v>
                </c:pt>
                <c:pt idx="439">
                  <c:v>40462</c:v>
                </c:pt>
                <c:pt idx="440">
                  <c:v>40463</c:v>
                </c:pt>
                <c:pt idx="441">
                  <c:v>40464</c:v>
                </c:pt>
                <c:pt idx="442">
                  <c:v>40465</c:v>
                </c:pt>
                <c:pt idx="443">
                  <c:v>40466</c:v>
                </c:pt>
                <c:pt idx="444">
                  <c:v>40469</c:v>
                </c:pt>
                <c:pt idx="445">
                  <c:v>40470</c:v>
                </c:pt>
                <c:pt idx="446">
                  <c:v>40471</c:v>
                </c:pt>
                <c:pt idx="447">
                  <c:v>40472</c:v>
                </c:pt>
                <c:pt idx="448">
                  <c:v>40473</c:v>
                </c:pt>
                <c:pt idx="449">
                  <c:v>40476</c:v>
                </c:pt>
                <c:pt idx="450">
                  <c:v>40477</c:v>
                </c:pt>
                <c:pt idx="451">
                  <c:v>40478</c:v>
                </c:pt>
                <c:pt idx="452">
                  <c:v>40479</c:v>
                </c:pt>
                <c:pt idx="453">
                  <c:v>40480</c:v>
                </c:pt>
                <c:pt idx="454">
                  <c:v>40483</c:v>
                </c:pt>
                <c:pt idx="455">
                  <c:v>40484</c:v>
                </c:pt>
                <c:pt idx="456">
                  <c:v>40485</c:v>
                </c:pt>
                <c:pt idx="457">
                  <c:v>40486</c:v>
                </c:pt>
                <c:pt idx="458">
                  <c:v>40487</c:v>
                </c:pt>
                <c:pt idx="459">
                  <c:v>40490</c:v>
                </c:pt>
                <c:pt idx="460">
                  <c:v>40491</c:v>
                </c:pt>
                <c:pt idx="461">
                  <c:v>40492</c:v>
                </c:pt>
                <c:pt idx="462">
                  <c:v>40493</c:v>
                </c:pt>
                <c:pt idx="463">
                  <c:v>40494</c:v>
                </c:pt>
                <c:pt idx="464">
                  <c:v>40497</c:v>
                </c:pt>
                <c:pt idx="465">
                  <c:v>40499</c:v>
                </c:pt>
                <c:pt idx="466">
                  <c:v>40500</c:v>
                </c:pt>
                <c:pt idx="467">
                  <c:v>40501</c:v>
                </c:pt>
                <c:pt idx="468">
                  <c:v>40504</c:v>
                </c:pt>
                <c:pt idx="469">
                  <c:v>40505</c:v>
                </c:pt>
                <c:pt idx="470">
                  <c:v>40506</c:v>
                </c:pt>
                <c:pt idx="471">
                  <c:v>40507</c:v>
                </c:pt>
                <c:pt idx="472">
                  <c:v>40508</c:v>
                </c:pt>
                <c:pt idx="473">
                  <c:v>40509</c:v>
                </c:pt>
                <c:pt idx="474">
                  <c:v>40510</c:v>
                </c:pt>
                <c:pt idx="475">
                  <c:v>40511</c:v>
                </c:pt>
                <c:pt idx="476">
                  <c:v>40512</c:v>
                </c:pt>
                <c:pt idx="477">
                  <c:v>40513</c:v>
                </c:pt>
                <c:pt idx="478">
                  <c:v>40514</c:v>
                </c:pt>
                <c:pt idx="479">
                  <c:v>40515</c:v>
                </c:pt>
                <c:pt idx="480">
                  <c:v>40518</c:v>
                </c:pt>
                <c:pt idx="481">
                  <c:v>40519</c:v>
                </c:pt>
                <c:pt idx="482">
                  <c:v>40520</c:v>
                </c:pt>
                <c:pt idx="483">
                  <c:v>40521</c:v>
                </c:pt>
                <c:pt idx="484">
                  <c:v>40522</c:v>
                </c:pt>
                <c:pt idx="485">
                  <c:v>40525</c:v>
                </c:pt>
                <c:pt idx="486">
                  <c:v>40526</c:v>
                </c:pt>
                <c:pt idx="487">
                  <c:v>40527</c:v>
                </c:pt>
                <c:pt idx="488">
                  <c:v>40532</c:v>
                </c:pt>
                <c:pt idx="489">
                  <c:v>40533</c:v>
                </c:pt>
                <c:pt idx="490">
                  <c:v>40534</c:v>
                </c:pt>
                <c:pt idx="491">
                  <c:v>40535</c:v>
                </c:pt>
                <c:pt idx="492">
                  <c:v>40536</c:v>
                </c:pt>
                <c:pt idx="493">
                  <c:v>40539</c:v>
                </c:pt>
                <c:pt idx="494">
                  <c:v>40540</c:v>
                </c:pt>
                <c:pt idx="495">
                  <c:v>40541</c:v>
                </c:pt>
                <c:pt idx="496">
                  <c:v>40542</c:v>
                </c:pt>
                <c:pt idx="497">
                  <c:v>40543</c:v>
                </c:pt>
                <c:pt idx="498">
                  <c:v>40548</c:v>
                </c:pt>
                <c:pt idx="499">
                  <c:v>40549</c:v>
                </c:pt>
                <c:pt idx="500">
                  <c:v>40553</c:v>
                </c:pt>
                <c:pt idx="501">
                  <c:v>40554</c:v>
                </c:pt>
                <c:pt idx="502">
                  <c:v>40555</c:v>
                </c:pt>
                <c:pt idx="503">
                  <c:v>40556</c:v>
                </c:pt>
                <c:pt idx="504">
                  <c:v>40557</c:v>
                </c:pt>
                <c:pt idx="505">
                  <c:v>40560</c:v>
                </c:pt>
                <c:pt idx="506">
                  <c:v>40561</c:v>
                </c:pt>
                <c:pt idx="507">
                  <c:v>40562</c:v>
                </c:pt>
                <c:pt idx="508">
                  <c:v>40563</c:v>
                </c:pt>
                <c:pt idx="509">
                  <c:v>40564</c:v>
                </c:pt>
                <c:pt idx="510">
                  <c:v>40567</c:v>
                </c:pt>
                <c:pt idx="511">
                  <c:v>40568</c:v>
                </c:pt>
                <c:pt idx="512">
                  <c:v>40569</c:v>
                </c:pt>
                <c:pt idx="513">
                  <c:v>40570</c:v>
                </c:pt>
                <c:pt idx="514">
                  <c:v>40571</c:v>
                </c:pt>
                <c:pt idx="515">
                  <c:v>40574</c:v>
                </c:pt>
                <c:pt idx="516">
                  <c:v>40575</c:v>
                </c:pt>
                <c:pt idx="517">
                  <c:v>40576</c:v>
                </c:pt>
                <c:pt idx="518">
                  <c:v>40577</c:v>
                </c:pt>
                <c:pt idx="519">
                  <c:v>40578</c:v>
                </c:pt>
                <c:pt idx="520">
                  <c:v>40581</c:v>
                </c:pt>
                <c:pt idx="521">
                  <c:v>40582</c:v>
                </c:pt>
                <c:pt idx="522">
                  <c:v>40583</c:v>
                </c:pt>
                <c:pt idx="523">
                  <c:v>40584</c:v>
                </c:pt>
                <c:pt idx="524">
                  <c:v>40585</c:v>
                </c:pt>
                <c:pt idx="525">
                  <c:v>40588</c:v>
                </c:pt>
                <c:pt idx="526">
                  <c:v>40589</c:v>
                </c:pt>
                <c:pt idx="527">
                  <c:v>40590</c:v>
                </c:pt>
                <c:pt idx="528">
                  <c:v>40591</c:v>
                </c:pt>
                <c:pt idx="529">
                  <c:v>40592</c:v>
                </c:pt>
                <c:pt idx="530">
                  <c:v>40595</c:v>
                </c:pt>
                <c:pt idx="531">
                  <c:v>40596</c:v>
                </c:pt>
                <c:pt idx="532">
                  <c:v>40597</c:v>
                </c:pt>
                <c:pt idx="533">
                  <c:v>40598</c:v>
                </c:pt>
                <c:pt idx="534">
                  <c:v>40599</c:v>
                </c:pt>
                <c:pt idx="535">
                  <c:v>40602</c:v>
                </c:pt>
                <c:pt idx="536">
                  <c:v>40603</c:v>
                </c:pt>
                <c:pt idx="537">
                  <c:v>40604</c:v>
                </c:pt>
                <c:pt idx="538">
                  <c:v>40605</c:v>
                </c:pt>
                <c:pt idx="539">
                  <c:v>40606</c:v>
                </c:pt>
                <c:pt idx="540">
                  <c:v>40607</c:v>
                </c:pt>
                <c:pt idx="541">
                  <c:v>40611</c:v>
                </c:pt>
                <c:pt idx="542">
                  <c:v>40612</c:v>
                </c:pt>
                <c:pt idx="543">
                  <c:v>40613</c:v>
                </c:pt>
                <c:pt idx="544">
                  <c:v>40616</c:v>
                </c:pt>
                <c:pt idx="545">
                  <c:v>40617</c:v>
                </c:pt>
                <c:pt idx="546">
                  <c:v>40618</c:v>
                </c:pt>
                <c:pt idx="547">
                  <c:v>40619</c:v>
                </c:pt>
                <c:pt idx="548">
                  <c:v>40620</c:v>
                </c:pt>
                <c:pt idx="549">
                  <c:v>40626</c:v>
                </c:pt>
                <c:pt idx="550">
                  <c:v>40627</c:v>
                </c:pt>
                <c:pt idx="551">
                  <c:v>40630</c:v>
                </c:pt>
                <c:pt idx="552">
                  <c:v>40631</c:v>
                </c:pt>
                <c:pt idx="553">
                  <c:v>40632</c:v>
                </c:pt>
                <c:pt idx="554">
                  <c:v>40633</c:v>
                </c:pt>
                <c:pt idx="555">
                  <c:v>40634</c:v>
                </c:pt>
                <c:pt idx="556">
                  <c:v>40637</c:v>
                </c:pt>
                <c:pt idx="557">
                  <c:v>40638</c:v>
                </c:pt>
                <c:pt idx="558">
                  <c:v>40639</c:v>
                </c:pt>
                <c:pt idx="559">
                  <c:v>40640</c:v>
                </c:pt>
                <c:pt idx="560">
                  <c:v>40641</c:v>
                </c:pt>
                <c:pt idx="561">
                  <c:v>40644</c:v>
                </c:pt>
                <c:pt idx="562">
                  <c:v>40645</c:v>
                </c:pt>
                <c:pt idx="563">
                  <c:v>40646</c:v>
                </c:pt>
                <c:pt idx="564">
                  <c:v>40647</c:v>
                </c:pt>
                <c:pt idx="565">
                  <c:v>40648</c:v>
                </c:pt>
                <c:pt idx="566">
                  <c:v>40651</c:v>
                </c:pt>
                <c:pt idx="567">
                  <c:v>40652</c:v>
                </c:pt>
                <c:pt idx="568">
                  <c:v>40653</c:v>
                </c:pt>
                <c:pt idx="569">
                  <c:v>40654</c:v>
                </c:pt>
                <c:pt idx="570">
                  <c:v>40655</c:v>
                </c:pt>
                <c:pt idx="571">
                  <c:v>40658</c:v>
                </c:pt>
                <c:pt idx="572">
                  <c:v>40659</c:v>
                </c:pt>
                <c:pt idx="573">
                  <c:v>40660</c:v>
                </c:pt>
                <c:pt idx="574">
                  <c:v>40661</c:v>
                </c:pt>
                <c:pt idx="575">
                  <c:v>40662</c:v>
                </c:pt>
                <c:pt idx="576">
                  <c:v>40666</c:v>
                </c:pt>
                <c:pt idx="577">
                  <c:v>40667</c:v>
                </c:pt>
                <c:pt idx="578">
                  <c:v>40668</c:v>
                </c:pt>
                <c:pt idx="579">
                  <c:v>40669</c:v>
                </c:pt>
                <c:pt idx="580">
                  <c:v>40673</c:v>
                </c:pt>
                <c:pt idx="581">
                  <c:v>40674</c:v>
                </c:pt>
                <c:pt idx="582">
                  <c:v>40675</c:v>
                </c:pt>
                <c:pt idx="583">
                  <c:v>40676</c:v>
                </c:pt>
                <c:pt idx="584">
                  <c:v>40679</c:v>
                </c:pt>
                <c:pt idx="585">
                  <c:v>40680</c:v>
                </c:pt>
                <c:pt idx="586">
                  <c:v>40681</c:v>
                </c:pt>
                <c:pt idx="587">
                  <c:v>40682</c:v>
                </c:pt>
                <c:pt idx="588">
                  <c:v>40683</c:v>
                </c:pt>
                <c:pt idx="589">
                  <c:v>40686</c:v>
                </c:pt>
                <c:pt idx="590">
                  <c:v>40687</c:v>
                </c:pt>
                <c:pt idx="591">
                  <c:v>40688</c:v>
                </c:pt>
                <c:pt idx="592">
                  <c:v>40689</c:v>
                </c:pt>
                <c:pt idx="593">
                  <c:v>40690</c:v>
                </c:pt>
                <c:pt idx="594">
                  <c:v>40693</c:v>
                </c:pt>
                <c:pt idx="595">
                  <c:v>40694</c:v>
                </c:pt>
                <c:pt idx="596">
                  <c:v>40695</c:v>
                </c:pt>
                <c:pt idx="597">
                  <c:v>40696</c:v>
                </c:pt>
                <c:pt idx="598">
                  <c:v>40697</c:v>
                </c:pt>
                <c:pt idx="599">
                  <c:v>40700</c:v>
                </c:pt>
                <c:pt idx="600">
                  <c:v>40701</c:v>
                </c:pt>
                <c:pt idx="601">
                  <c:v>40702</c:v>
                </c:pt>
                <c:pt idx="602">
                  <c:v>40703</c:v>
                </c:pt>
                <c:pt idx="603">
                  <c:v>40704</c:v>
                </c:pt>
                <c:pt idx="604">
                  <c:v>40707</c:v>
                </c:pt>
                <c:pt idx="605">
                  <c:v>40708</c:v>
                </c:pt>
                <c:pt idx="606">
                  <c:v>40709</c:v>
                </c:pt>
                <c:pt idx="607">
                  <c:v>40710</c:v>
                </c:pt>
                <c:pt idx="608">
                  <c:v>40711</c:v>
                </c:pt>
                <c:pt idx="609">
                  <c:v>40714</c:v>
                </c:pt>
                <c:pt idx="610">
                  <c:v>40715</c:v>
                </c:pt>
                <c:pt idx="611">
                  <c:v>40716</c:v>
                </c:pt>
                <c:pt idx="612">
                  <c:v>40717</c:v>
                </c:pt>
                <c:pt idx="613">
                  <c:v>40718</c:v>
                </c:pt>
                <c:pt idx="614">
                  <c:v>40721</c:v>
                </c:pt>
                <c:pt idx="615">
                  <c:v>40722</c:v>
                </c:pt>
                <c:pt idx="616">
                  <c:v>40723</c:v>
                </c:pt>
                <c:pt idx="617">
                  <c:v>40724</c:v>
                </c:pt>
                <c:pt idx="618">
                  <c:v>40725</c:v>
                </c:pt>
                <c:pt idx="619">
                  <c:v>40728</c:v>
                </c:pt>
                <c:pt idx="620">
                  <c:v>40729</c:v>
                </c:pt>
                <c:pt idx="621">
                  <c:v>40731</c:v>
                </c:pt>
                <c:pt idx="622">
                  <c:v>40732</c:v>
                </c:pt>
                <c:pt idx="623">
                  <c:v>40735</c:v>
                </c:pt>
                <c:pt idx="624">
                  <c:v>40736</c:v>
                </c:pt>
                <c:pt idx="625">
                  <c:v>40737</c:v>
                </c:pt>
                <c:pt idx="626">
                  <c:v>40738</c:v>
                </c:pt>
                <c:pt idx="627">
                  <c:v>40739</c:v>
                </c:pt>
                <c:pt idx="628">
                  <c:v>40742</c:v>
                </c:pt>
                <c:pt idx="629">
                  <c:v>40743</c:v>
                </c:pt>
                <c:pt idx="630">
                  <c:v>40744</c:v>
                </c:pt>
                <c:pt idx="631">
                  <c:v>40745</c:v>
                </c:pt>
                <c:pt idx="632">
                  <c:v>40746</c:v>
                </c:pt>
                <c:pt idx="633">
                  <c:v>40749</c:v>
                </c:pt>
                <c:pt idx="634">
                  <c:v>40750</c:v>
                </c:pt>
                <c:pt idx="635">
                  <c:v>40751</c:v>
                </c:pt>
                <c:pt idx="636">
                  <c:v>40752</c:v>
                </c:pt>
                <c:pt idx="637">
                  <c:v>40753</c:v>
                </c:pt>
                <c:pt idx="638">
                  <c:v>40756</c:v>
                </c:pt>
                <c:pt idx="639">
                  <c:v>40757</c:v>
                </c:pt>
                <c:pt idx="640">
                  <c:v>40758</c:v>
                </c:pt>
                <c:pt idx="641">
                  <c:v>40759</c:v>
                </c:pt>
                <c:pt idx="642">
                  <c:v>40760</c:v>
                </c:pt>
                <c:pt idx="643">
                  <c:v>40763</c:v>
                </c:pt>
                <c:pt idx="644">
                  <c:v>40764</c:v>
                </c:pt>
                <c:pt idx="645">
                  <c:v>40765</c:v>
                </c:pt>
                <c:pt idx="646">
                  <c:v>40766</c:v>
                </c:pt>
                <c:pt idx="647">
                  <c:v>40767</c:v>
                </c:pt>
                <c:pt idx="648">
                  <c:v>40770</c:v>
                </c:pt>
                <c:pt idx="649">
                  <c:v>40771</c:v>
                </c:pt>
                <c:pt idx="650">
                  <c:v>40772</c:v>
                </c:pt>
                <c:pt idx="651">
                  <c:v>40773</c:v>
                </c:pt>
                <c:pt idx="652">
                  <c:v>40774</c:v>
                </c:pt>
                <c:pt idx="653">
                  <c:v>40777</c:v>
                </c:pt>
                <c:pt idx="654">
                  <c:v>40778</c:v>
                </c:pt>
                <c:pt idx="655">
                  <c:v>40779</c:v>
                </c:pt>
                <c:pt idx="656">
                  <c:v>40780</c:v>
                </c:pt>
                <c:pt idx="657">
                  <c:v>40781</c:v>
                </c:pt>
                <c:pt idx="658">
                  <c:v>40782</c:v>
                </c:pt>
                <c:pt idx="659">
                  <c:v>40786</c:v>
                </c:pt>
                <c:pt idx="660">
                  <c:v>40787</c:v>
                </c:pt>
                <c:pt idx="661">
                  <c:v>40788</c:v>
                </c:pt>
                <c:pt idx="662">
                  <c:v>40791</c:v>
                </c:pt>
                <c:pt idx="663">
                  <c:v>40792</c:v>
                </c:pt>
                <c:pt idx="664">
                  <c:v>40793</c:v>
                </c:pt>
                <c:pt idx="665">
                  <c:v>40794</c:v>
                </c:pt>
                <c:pt idx="666">
                  <c:v>40795</c:v>
                </c:pt>
                <c:pt idx="667">
                  <c:v>40798</c:v>
                </c:pt>
                <c:pt idx="668">
                  <c:v>40799</c:v>
                </c:pt>
                <c:pt idx="669">
                  <c:v>40800</c:v>
                </c:pt>
                <c:pt idx="670">
                  <c:v>40801</c:v>
                </c:pt>
                <c:pt idx="671">
                  <c:v>40802</c:v>
                </c:pt>
                <c:pt idx="672">
                  <c:v>40805</c:v>
                </c:pt>
                <c:pt idx="673">
                  <c:v>40806</c:v>
                </c:pt>
                <c:pt idx="674">
                  <c:v>40807</c:v>
                </c:pt>
                <c:pt idx="675">
                  <c:v>40808</c:v>
                </c:pt>
                <c:pt idx="676">
                  <c:v>40809</c:v>
                </c:pt>
                <c:pt idx="677">
                  <c:v>40812</c:v>
                </c:pt>
                <c:pt idx="678">
                  <c:v>40813</c:v>
                </c:pt>
                <c:pt idx="679">
                  <c:v>40814</c:v>
                </c:pt>
                <c:pt idx="680">
                  <c:v>40815</c:v>
                </c:pt>
                <c:pt idx="681">
                  <c:v>40816</c:v>
                </c:pt>
                <c:pt idx="682">
                  <c:v>40819</c:v>
                </c:pt>
                <c:pt idx="683">
                  <c:v>40820</c:v>
                </c:pt>
                <c:pt idx="684">
                  <c:v>40821</c:v>
                </c:pt>
                <c:pt idx="685">
                  <c:v>40822</c:v>
                </c:pt>
                <c:pt idx="686">
                  <c:v>40823</c:v>
                </c:pt>
                <c:pt idx="687">
                  <c:v>40826</c:v>
                </c:pt>
                <c:pt idx="688">
                  <c:v>40827</c:v>
                </c:pt>
                <c:pt idx="689">
                  <c:v>40828</c:v>
                </c:pt>
                <c:pt idx="690">
                  <c:v>40829</c:v>
                </c:pt>
                <c:pt idx="691">
                  <c:v>40830</c:v>
                </c:pt>
                <c:pt idx="692">
                  <c:v>40833</c:v>
                </c:pt>
                <c:pt idx="693">
                  <c:v>40834</c:v>
                </c:pt>
                <c:pt idx="694">
                  <c:v>40835</c:v>
                </c:pt>
                <c:pt idx="695">
                  <c:v>40836</c:v>
                </c:pt>
                <c:pt idx="696">
                  <c:v>40837</c:v>
                </c:pt>
                <c:pt idx="697">
                  <c:v>40840</c:v>
                </c:pt>
                <c:pt idx="698">
                  <c:v>40841</c:v>
                </c:pt>
                <c:pt idx="699">
                  <c:v>40842</c:v>
                </c:pt>
                <c:pt idx="700">
                  <c:v>40843</c:v>
                </c:pt>
                <c:pt idx="701">
                  <c:v>40844</c:v>
                </c:pt>
                <c:pt idx="702">
                  <c:v>40847</c:v>
                </c:pt>
                <c:pt idx="703">
                  <c:v>40848</c:v>
                </c:pt>
                <c:pt idx="704">
                  <c:v>40849</c:v>
                </c:pt>
                <c:pt idx="705">
                  <c:v>40850</c:v>
                </c:pt>
                <c:pt idx="706">
                  <c:v>40851</c:v>
                </c:pt>
                <c:pt idx="707">
                  <c:v>40854</c:v>
                </c:pt>
                <c:pt idx="708">
                  <c:v>40855</c:v>
                </c:pt>
                <c:pt idx="709">
                  <c:v>40856</c:v>
                </c:pt>
                <c:pt idx="710">
                  <c:v>40857</c:v>
                </c:pt>
                <c:pt idx="711">
                  <c:v>40858</c:v>
                </c:pt>
                <c:pt idx="712">
                  <c:v>40861</c:v>
                </c:pt>
                <c:pt idx="713">
                  <c:v>40862</c:v>
                </c:pt>
                <c:pt idx="714">
                  <c:v>40863</c:v>
                </c:pt>
                <c:pt idx="715">
                  <c:v>40864</c:v>
                </c:pt>
                <c:pt idx="716">
                  <c:v>40865</c:v>
                </c:pt>
                <c:pt idx="717">
                  <c:v>40868</c:v>
                </c:pt>
                <c:pt idx="718">
                  <c:v>40869</c:v>
                </c:pt>
                <c:pt idx="719">
                  <c:v>40870</c:v>
                </c:pt>
                <c:pt idx="720">
                  <c:v>40871</c:v>
                </c:pt>
                <c:pt idx="721">
                  <c:v>40872</c:v>
                </c:pt>
                <c:pt idx="722">
                  <c:v>40875</c:v>
                </c:pt>
                <c:pt idx="723">
                  <c:v>40876</c:v>
                </c:pt>
                <c:pt idx="724">
                  <c:v>40877</c:v>
                </c:pt>
                <c:pt idx="725">
                  <c:v>40878</c:v>
                </c:pt>
                <c:pt idx="726">
                  <c:v>40879</c:v>
                </c:pt>
                <c:pt idx="727">
                  <c:v>40882</c:v>
                </c:pt>
                <c:pt idx="728">
                  <c:v>40883</c:v>
                </c:pt>
                <c:pt idx="729">
                  <c:v>40884</c:v>
                </c:pt>
                <c:pt idx="730">
                  <c:v>40885</c:v>
                </c:pt>
                <c:pt idx="731">
                  <c:v>40886</c:v>
                </c:pt>
                <c:pt idx="732">
                  <c:v>40889</c:v>
                </c:pt>
                <c:pt idx="733">
                  <c:v>40890</c:v>
                </c:pt>
                <c:pt idx="734">
                  <c:v>40891</c:v>
                </c:pt>
                <c:pt idx="735">
                  <c:v>40892</c:v>
                </c:pt>
                <c:pt idx="736">
                  <c:v>40897</c:v>
                </c:pt>
                <c:pt idx="737">
                  <c:v>40898</c:v>
                </c:pt>
                <c:pt idx="738">
                  <c:v>40899</c:v>
                </c:pt>
                <c:pt idx="739">
                  <c:v>40900</c:v>
                </c:pt>
                <c:pt idx="740">
                  <c:v>40903</c:v>
                </c:pt>
                <c:pt idx="741">
                  <c:v>40904</c:v>
                </c:pt>
                <c:pt idx="742">
                  <c:v>40905</c:v>
                </c:pt>
                <c:pt idx="743">
                  <c:v>40906</c:v>
                </c:pt>
                <c:pt idx="744">
                  <c:v>40907</c:v>
                </c:pt>
                <c:pt idx="745">
                  <c:v>40912</c:v>
                </c:pt>
                <c:pt idx="746">
                  <c:v>40913</c:v>
                </c:pt>
                <c:pt idx="747">
                  <c:v>40914</c:v>
                </c:pt>
                <c:pt idx="748">
                  <c:v>40917</c:v>
                </c:pt>
                <c:pt idx="749">
                  <c:v>40918</c:v>
                </c:pt>
                <c:pt idx="750">
                  <c:v>40919</c:v>
                </c:pt>
                <c:pt idx="751">
                  <c:v>40920</c:v>
                </c:pt>
                <c:pt idx="752">
                  <c:v>40921</c:v>
                </c:pt>
                <c:pt idx="753">
                  <c:v>40924</c:v>
                </c:pt>
                <c:pt idx="754">
                  <c:v>40925</c:v>
                </c:pt>
                <c:pt idx="755">
                  <c:v>40926</c:v>
                </c:pt>
                <c:pt idx="756">
                  <c:v>40927</c:v>
                </c:pt>
                <c:pt idx="757">
                  <c:v>40928</c:v>
                </c:pt>
                <c:pt idx="758">
                  <c:v>40931</c:v>
                </c:pt>
                <c:pt idx="759">
                  <c:v>40932</c:v>
                </c:pt>
                <c:pt idx="760">
                  <c:v>40933</c:v>
                </c:pt>
                <c:pt idx="761">
                  <c:v>40934</c:v>
                </c:pt>
                <c:pt idx="762">
                  <c:v>40935</c:v>
                </c:pt>
                <c:pt idx="763">
                  <c:v>40938</c:v>
                </c:pt>
                <c:pt idx="764">
                  <c:v>40939</c:v>
                </c:pt>
                <c:pt idx="765">
                  <c:v>40940</c:v>
                </c:pt>
                <c:pt idx="766">
                  <c:v>40941</c:v>
                </c:pt>
                <c:pt idx="767">
                  <c:v>40942</c:v>
                </c:pt>
                <c:pt idx="768">
                  <c:v>40945</c:v>
                </c:pt>
                <c:pt idx="769">
                  <c:v>40946</c:v>
                </c:pt>
                <c:pt idx="770">
                  <c:v>40947</c:v>
                </c:pt>
                <c:pt idx="771">
                  <c:v>40948</c:v>
                </c:pt>
                <c:pt idx="772">
                  <c:v>40949</c:v>
                </c:pt>
                <c:pt idx="773">
                  <c:v>40952</c:v>
                </c:pt>
                <c:pt idx="774">
                  <c:v>40953</c:v>
                </c:pt>
                <c:pt idx="775">
                  <c:v>40954</c:v>
                </c:pt>
                <c:pt idx="776">
                  <c:v>40955</c:v>
                </c:pt>
                <c:pt idx="777">
                  <c:v>40956</c:v>
                </c:pt>
                <c:pt idx="778">
                  <c:v>40959</c:v>
                </c:pt>
                <c:pt idx="779">
                  <c:v>40960</c:v>
                </c:pt>
                <c:pt idx="780">
                  <c:v>40961</c:v>
                </c:pt>
                <c:pt idx="781">
                  <c:v>40962</c:v>
                </c:pt>
                <c:pt idx="782">
                  <c:v>40963</c:v>
                </c:pt>
                <c:pt idx="783">
                  <c:v>40966</c:v>
                </c:pt>
                <c:pt idx="784">
                  <c:v>40967</c:v>
                </c:pt>
                <c:pt idx="785">
                  <c:v>40968</c:v>
                </c:pt>
                <c:pt idx="786">
                  <c:v>40969</c:v>
                </c:pt>
                <c:pt idx="787">
                  <c:v>40970</c:v>
                </c:pt>
                <c:pt idx="788">
                  <c:v>40973</c:v>
                </c:pt>
                <c:pt idx="789">
                  <c:v>40974</c:v>
                </c:pt>
                <c:pt idx="790">
                  <c:v>40975</c:v>
                </c:pt>
                <c:pt idx="791">
                  <c:v>40979</c:v>
                </c:pt>
                <c:pt idx="792">
                  <c:v>40980</c:v>
                </c:pt>
                <c:pt idx="793">
                  <c:v>40981</c:v>
                </c:pt>
                <c:pt idx="794">
                  <c:v>40982</c:v>
                </c:pt>
                <c:pt idx="795">
                  <c:v>40983</c:v>
                </c:pt>
                <c:pt idx="796">
                  <c:v>40984</c:v>
                </c:pt>
                <c:pt idx="797">
                  <c:v>40987</c:v>
                </c:pt>
                <c:pt idx="798">
                  <c:v>40988</c:v>
                </c:pt>
                <c:pt idx="799">
                  <c:v>40994</c:v>
                </c:pt>
                <c:pt idx="800">
                  <c:v>40995</c:v>
                </c:pt>
                <c:pt idx="801">
                  <c:v>40996</c:v>
                </c:pt>
                <c:pt idx="802">
                  <c:v>40997</c:v>
                </c:pt>
                <c:pt idx="803">
                  <c:v>40998</c:v>
                </c:pt>
                <c:pt idx="804">
                  <c:v>41001</c:v>
                </c:pt>
                <c:pt idx="805">
                  <c:v>41002</c:v>
                </c:pt>
                <c:pt idx="806">
                  <c:v>41003</c:v>
                </c:pt>
                <c:pt idx="807">
                  <c:v>41004</c:v>
                </c:pt>
                <c:pt idx="808">
                  <c:v>41005</c:v>
                </c:pt>
                <c:pt idx="809">
                  <c:v>41008</c:v>
                </c:pt>
                <c:pt idx="810">
                  <c:v>41009</c:v>
                </c:pt>
                <c:pt idx="811">
                  <c:v>41010</c:v>
                </c:pt>
                <c:pt idx="812">
                  <c:v>41011</c:v>
                </c:pt>
                <c:pt idx="813">
                  <c:v>41012</c:v>
                </c:pt>
                <c:pt idx="814">
                  <c:v>41015</c:v>
                </c:pt>
                <c:pt idx="815">
                  <c:v>41016</c:v>
                </c:pt>
                <c:pt idx="816">
                  <c:v>41017</c:v>
                </c:pt>
                <c:pt idx="817">
                  <c:v>41018</c:v>
                </c:pt>
                <c:pt idx="818">
                  <c:v>41019</c:v>
                </c:pt>
                <c:pt idx="819">
                  <c:v>41022</c:v>
                </c:pt>
                <c:pt idx="820">
                  <c:v>41023</c:v>
                </c:pt>
                <c:pt idx="821">
                  <c:v>41024</c:v>
                </c:pt>
                <c:pt idx="822">
                  <c:v>41025</c:v>
                </c:pt>
                <c:pt idx="823">
                  <c:v>41026</c:v>
                </c:pt>
                <c:pt idx="824">
                  <c:v>41027</c:v>
                </c:pt>
                <c:pt idx="825">
                  <c:v>41031</c:v>
                </c:pt>
                <c:pt idx="826">
                  <c:v>41032</c:v>
                </c:pt>
                <c:pt idx="827">
                  <c:v>41033</c:v>
                </c:pt>
                <c:pt idx="828">
                  <c:v>41036</c:v>
                </c:pt>
                <c:pt idx="829">
                  <c:v>41037</c:v>
                </c:pt>
                <c:pt idx="830">
                  <c:v>41039</c:v>
                </c:pt>
                <c:pt idx="831">
                  <c:v>41040</c:v>
                </c:pt>
                <c:pt idx="832">
                  <c:v>41043</c:v>
                </c:pt>
                <c:pt idx="833">
                  <c:v>41044</c:v>
                </c:pt>
                <c:pt idx="834">
                  <c:v>41045</c:v>
                </c:pt>
                <c:pt idx="835">
                  <c:v>41046</c:v>
                </c:pt>
                <c:pt idx="836">
                  <c:v>41047</c:v>
                </c:pt>
                <c:pt idx="837">
                  <c:v>41050</c:v>
                </c:pt>
                <c:pt idx="838">
                  <c:v>41051</c:v>
                </c:pt>
                <c:pt idx="839">
                  <c:v>41052</c:v>
                </c:pt>
                <c:pt idx="840">
                  <c:v>41053</c:v>
                </c:pt>
                <c:pt idx="841">
                  <c:v>41054</c:v>
                </c:pt>
                <c:pt idx="842">
                  <c:v>41057</c:v>
                </c:pt>
                <c:pt idx="843">
                  <c:v>41058</c:v>
                </c:pt>
                <c:pt idx="844">
                  <c:v>41059</c:v>
                </c:pt>
                <c:pt idx="845">
                  <c:v>41060</c:v>
                </c:pt>
                <c:pt idx="846">
                  <c:v>41061</c:v>
                </c:pt>
                <c:pt idx="847">
                  <c:v>41064</c:v>
                </c:pt>
                <c:pt idx="848">
                  <c:v>41065</c:v>
                </c:pt>
                <c:pt idx="849">
                  <c:v>41066</c:v>
                </c:pt>
                <c:pt idx="850">
                  <c:v>41067</c:v>
                </c:pt>
                <c:pt idx="851">
                  <c:v>41068</c:v>
                </c:pt>
                <c:pt idx="852">
                  <c:v>41071</c:v>
                </c:pt>
                <c:pt idx="853">
                  <c:v>41072</c:v>
                </c:pt>
                <c:pt idx="854">
                  <c:v>41073</c:v>
                </c:pt>
                <c:pt idx="855">
                  <c:v>41074</c:v>
                </c:pt>
                <c:pt idx="856">
                  <c:v>41075</c:v>
                </c:pt>
                <c:pt idx="857">
                  <c:v>41078</c:v>
                </c:pt>
                <c:pt idx="858">
                  <c:v>41079</c:v>
                </c:pt>
                <c:pt idx="859">
                  <c:v>41080</c:v>
                </c:pt>
                <c:pt idx="860">
                  <c:v>41081</c:v>
                </c:pt>
                <c:pt idx="861">
                  <c:v>41082</c:v>
                </c:pt>
                <c:pt idx="862">
                  <c:v>41085</c:v>
                </c:pt>
                <c:pt idx="863">
                  <c:v>41086</c:v>
                </c:pt>
                <c:pt idx="864">
                  <c:v>41087</c:v>
                </c:pt>
                <c:pt idx="865">
                  <c:v>41088</c:v>
                </c:pt>
                <c:pt idx="866">
                  <c:v>41089</c:v>
                </c:pt>
                <c:pt idx="867">
                  <c:v>41092</c:v>
                </c:pt>
                <c:pt idx="868">
                  <c:v>41093</c:v>
                </c:pt>
                <c:pt idx="869">
                  <c:v>41094</c:v>
                </c:pt>
                <c:pt idx="870">
                  <c:v>41095</c:v>
                </c:pt>
                <c:pt idx="871">
                  <c:v>41099</c:v>
                </c:pt>
                <c:pt idx="872">
                  <c:v>41100</c:v>
                </c:pt>
                <c:pt idx="873">
                  <c:v>41101</c:v>
                </c:pt>
                <c:pt idx="874">
                  <c:v>41102</c:v>
                </c:pt>
                <c:pt idx="875">
                  <c:v>41103</c:v>
                </c:pt>
                <c:pt idx="876">
                  <c:v>41106</c:v>
                </c:pt>
                <c:pt idx="877">
                  <c:v>41107</c:v>
                </c:pt>
                <c:pt idx="878">
                  <c:v>41108</c:v>
                </c:pt>
                <c:pt idx="879">
                  <c:v>41109</c:v>
                </c:pt>
                <c:pt idx="880">
                  <c:v>41110</c:v>
                </c:pt>
                <c:pt idx="881">
                  <c:v>41113</c:v>
                </c:pt>
                <c:pt idx="882">
                  <c:v>41114</c:v>
                </c:pt>
                <c:pt idx="883">
                  <c:v>41115</c:v>
                </c:pt>
                <c:pt idx="884">
                  <c:v>41116</c:v>
                </c:pt>
                <c:pt idx="885">
                  <c:v>41117</c:v>
                </c:pt>
                <c:pt idx="886">
                  <c:v>41120</c:v>
                </c:pt>
                <c:pt idx="887">
                  <c:v>41121</c:v>
                </c:pt>
                <c:pt idx="888">
                  <c:v>41122</c:v>
                </c:pt>
                <c:pt idx="889">
                  <c:v>41123</c:v>
                </c:pt>
                <c:pt idx="890">
                  <c:v>41124</c:v>
                </c:pt>
                <c:pt idx="891">
                  <c:v>41127</c:v>
                </c:pt>
                <c:pt idx="892">
                  <c:v>41128</c:v>
                </c:pt>
                <c:pt idx="893">
                  <c:v>41129</c:v>
                </c:pt>
                <c:pt idx="894">
                  <c:v>41130</c:v>
                </c:pt>
                <c:pt idx="895">
                  <c:v>41131</c:v>
                </c:pt>
                <c:pt idx="896">
                  <c:v>41134</c:v>
                </c:pt>
                <c:pt idx="897">
                  <c:v>41135</c:v>
                </c:pt>
                <c:pt idx="898">
                  <c:v>41136</c:v>
                </c:pt>
                <c:pt idx="899">
                  <c:v>41137</c:v>
                </c:pt>
                <c:pt idx="900">
                  <c:v>41138</c:v>
                </c:pt>
                <c:pt idx="901">
                  <c:v>41141</c:v>
                </c:pt>
                <c:pt idx="902">
                  <c:v>41142</c:v>
                </c:pt>
                <c:pt idx="903">
                  <c:v>41143</c:v>
                </c:pt>
                <c:pt idx="904">
                  <c:v>41144</c:v>
                </c:pt>
                <c:pt idx="905">
                  <c:v>41145</c:v>
                </c:pt>
                <c:pt idx="906">
                  <c:v>41148</c:v>
                </c:pt>
                <c:pt idx="907">
                  <c:v>41149</c:v>
                </c:pt>
                <c:pt idx="908">
                  <c:v>41150</c:v>
                </c:pt>
                <c:pt idx="909">
                  <c:v>41152</c:v>
                </c:pt>
                <c:pt idx="910">
                  <c:v>41155</c:v>
                </c:pt>
                <c:pt idx="911">
                  <c:v>41156</c:v>
                </c:pt>
                <c:pt idx="912">
                  <c:v>41157</c:v>
                </c:pt>
                <c:pt idx="913">
                  <c:v>41158</c:v>
                </c:pt>
                <c:pt idx="914">
                  <c:v>41159</c:v>
                </c:pt>
                <c:pt idx="915">
                  <c:v>41162</c:v>
                </c:pt>
                <c:pt idx="916">
                  <c:v>41163</c:v>
                </c:pt>
                <c:pt idx="917">
                  <c:v>41164</c:v>
                </c:pt>
                <c:pt idx="918">
                  <c:v>41165</c:v>
                </c:pt>
                <c:pt idx="919">
                  <c:v>41166</c:v>
                </c:pt>
                <c:pt idx="920">
                  <c:v>41169</c:v>
                </c:pt>
                <c:pt idx="921">
                  <c:v>41170</c:v>
                </c:pt>
                <c:pt idx="922">
                  <c:v>41171</c:v>
                </c:pt>
                <c:pt idx="923">
                  <c:v>41172</c:v>
                </c:pt>
                <c:pt idx="924">
                  <c:v>41173</c:v>
                </c:pt>
                <c:pt idx="925">
                  <c:v>41176</c:v>
                </c:pt>
                <c:pt idx="926">
                  <c:v>41177</c:v>
                </c:pt>
                <c:pt idx="927">
                  <c:v>41178</c:v>
                </c:pt>
                <c:pt idx="928">
                  <c:v>41179</c:v>
                </c:pt>
                <c:pt idx="929">
                  <c:v>41180</c:v>
                </c:pt>
                <c:pt idx="930">
                  <c:v>41183</c:v>
                </c:pt>
                <c:pt idx="931">
                  <c:v>41184</c:v>
                </c:pt>
                <c:pt idx="932">
                  <c:v>41185</c:v>
                </c:pt>
                <c:pt idx="933">
                  <c:v>41186</c:v>
                </c:pt>
                <c:pt idx="934">
                  <c:v>41187</c:v>
                </c:pt>
                <c:pt idx="935">
                  <c:v>41190</c:v>
                </c:pt>
                <c:pt idx="936">
                  <c:v>41191</c:v>
                </c:pt>
                <c:pt idx="937">
                  <c:v>41192</c:v>
                </c:pt>
                <c:pt idx="938">
                  <c:v>41193</c:v>
                </c:pt>
                <c:pt idx="939">
                  <c:v>41194</c:v>
                </c:pt>
                <c:pt idx="940">
                  <c:v>41197</c:v>
                </c:pt>
                <c:pt idx="941">
                  <c:v>41198</c:v>
                </c:pt>
                <c:pt idx="942">
                  <c:v>41199</c:v>
                </c:pt>
                <c:pt idx="943">
                  <c:v>41200</c:v>
                </c:pt>
                <c:pt idx="944">
                  <c:v>41201</c:v>
                </c:pt>
                <c:pt idx="945">
                  <c:v>41204</c:v>
                </c:pt>
                <c:pt idx="946">
                  <c:v>41205</c:v>
                </c:pt>
                <c:pt idx="947">
                  <c:v>41206</c:v>
                </c:pt>
                <c:pt idx="948">
                  <c:v>41207</c:v>
                </c:pt>
                <c:pt idx="949">
                  <c:v>41211</c:v>
                </c:pt>
                <c:pt idx="950">
                  <c:v>41212</c:v>
                </c:pt>
                <c:pt idx="951">
                  <c:v>41213</c:v>
                </c:pt>
                <c:pt idx="952">
                  <c:v>41214</c:v>
                </c:pt>
                <c:pt idx="953">
                  <c:v>41215</c:v>
                </c:pt>
                <c:pt idx="954">
                  <c:v>41218</c:v>
                </c:pt>
                <c:pt idx="955">
                  <c:v>41219</c:v>
                </c:pt>
                <c:pt idx="956">
                  <c:v>41220</c:v>
                </c:pt>
                <c:pt idx="957">
                  <c:v>41221</c:v>
                </c:pt>
                <c:pt idx="958">
                  <c:v>41222</c:v>
                </c:pt>
                <c:pt idx="959">
                  <c:v>41225</c:v>
                </c:pt>
                <c:pt idx="960">
                  <c:v>41226</c:v>
                </c:pt>
                <c:pt idx="961">
                  <c:v>41227</c:v>
                </c:pt>
                <c:pt idx="962">
                  <c:v>41228</c:v>
                </c:pt>
                <c:pt idx="963">
                  <c:v>41229</c:v>
                </c:pt>
                <c:pt idx="964">
                  <c:v>41232</c:v>
                </c:pt>
                <c:pt idx="965">
                  <c:v>41233</c:v>
                </c:pt>
                <c:pt idx="966">
                  <c:v>41234</c:v>
                </c:pt>
                <c:pt idx="967">
                  <c:v>41235</c:v>
                </c:pt>
                <c:pt idx="968">
                  <c:v>41236</c:v>
                </c:pt>
                <c:pt idx="969">
                  <c:v>41239</c:v>
                </c:pt>
                <c:pt idx="970">
                  <c:v>41240</c:v>
                </c:pt>
                <c:pt idx="971">
                  <c:v>41241</c:v>
                </c:pt>
                <c:pt idx="972">
                  <c:v>41242</c:v>
                </c:pt>
                <c:pt idx="973">
                  <c:v>41243</c:v>
                </c:pt>
                <c:pt idx="974">
                  <c:v>41247</c:v>
                </c:pt>
                <c:pt idx="975">
                  <c:v>41248</c:v>
                </c:pt>
                <c:pt idx="976">
                  <c:v>41249</c:v>
                </c:pt>
                <c:pt idx="977">
                  <c:v>41250</c:v>
                </c:pt>
                <c:pt idx="978">
                  <c:v>41253</c:v>
                </c:pt>
                <c:pt idx="979">
                  <c:v>41254</c:v>
                </c:pt>
                <c:pt idx="980">
                  <c:v>41255</c:v>
                </c:pt>
                <c:pt idx="981">
                  <c:v>41256</c:v>
                </c:pt>
                <c:pt idx="982">
                  <c:v>41257</c:v>
                </c:pt>
                <c:pt idx="983">
                  <c:v>41262</c:v>
                </c:pt>
                <c:pt idx="984">
                  <c:v>41263</c:v>
                </c:pt>
                <c:pt idx="985">
                  <c:v>41264</c:v>
                </c:pt>
                <c:pt idx="986">
                  <c:v>41267</c:v>
                </c:pt>
                <c:pt idx="987">
                  <c:v>41268</c:v>
                </c:pt>
                <c:pt idx="988">
                  <c:v>41269</c:v>
                </c:pt>
                <c:pt idx="989">
                  <c:v>41270</c:v>
                </c:pt>
                <c:pt idx="990">
                  <c:v>41271</c:v>
                </c:pt>
                <c:pt idx="991">
                  <c:v>41272</c:v>
                </c:pt>
                <c:pt idx="992">
                  <c:v>41277</c:v>
                </c:pt>
                <c:pt idx="993">
                  <c:v>41278</c:v>
                </c:pt>
                <c:pt idx="994">
                  <c:v>41282</c:v>
                </c:pt>
                <c:pt idx="995">
                  <c:v>41283</c:v>
                </c:pt>
                <c:pt idx="996">
                  <c:v>41284</c:v>
                </c:pt>
                <c:pt idx="997">
                  <c:v>41285</c:v>
                </c:pt>
                <c:pt idx="998">
                  <c:v>41288</c:v>
                </c:pt>
                <c:pt idx="999">
                  <c:v>41289</c:v>
                </c:pt>
                <c:pt idx="1000">
                  <c:v>41290</c:v>
                </c:pt>
                <c:pt idx="1001">
                  <c:v>41291</c:v>
                </c:pt>
                <c:pt idx="1002">
                  <c:v>41292</c:v>
                </c:pt>
                <c:pt idx="1003">
                  <c:v>41295</c:v>
                </c:pt>
                <c:pt idx="1004">
                  <c:v>41296</c:v>
                </c:pt>
                <c:pt idx="1005">
                  <c:v>41297</c:v>
                </c:pt>
                <c:pt idx="1006">
                  <c:v>41298</c:v>
                </c:pt>
                <c:pt idx="1007">
                  <c:v>41299</c:v>
                </c:pt>
                <c:pt idx="1008">
                  <c:v>41302</c:v>
                </c:pt>
                <c:pt idx="1009">
                  <c:v>41303</c:v>
                </c:pt>
                <c:pt idx="1010">
                  <c:v>41304</c:v>
                </c:pt>
                <c:pt idx="1011">
                  <c:v>41305</c:v>
                </c:pt>
                <c:pt idx="1012">
                  <c:v>41306</c:v>
                </c:pt>
                <c:pt idx="1013">
                  <c:v>41309</c:v>
                </c:pt>
                <c:pt idx="1014">
                  <c:v>41310</c:v>
                </c:pt>
                <c:pt idx="1015">
                  <c:v>41311</c:v>
                </c:pt>
                <c:pt idx="1016">
                  <c:v>41312</c:v>
                </c:pt>
                <c:pt idx="1017">
                  <c:v>41313</c:v>
                </c:pt>
                <c:pt idx="1018">
                  <c:v>41316</c:v>
                </c:pt>
                <c:pt idx="1019">
                  <c:v>41317</c:v>
                </c:pt>
                <c:pt idx="1020">
                  <c:v>41318</c:v>
                </c:pt>
                <c:pt idx="1021">
                  <c:v>41319</c:v>
                </c:pt>
                <c:pt idx="1022">
                  <c:v>41320</c:v>
                </c:pt>
                <c:pt idx="1023">
                  <c:v>41323</c:v>
                </c:pt>
                <c:pt idx="1024">
                  <c:v>41324</c:v>
                </c:pt>
                <c:pt idx="1025">
                  <c:v>41325</c:v>
                </c:pt>
                <c:pt idx="1026">
                  <c:v>41326</c:v>
                </c:pt>
                <c:pt idx="1027">
                  <c:v>41327</c:v>
                </c:pt>
                <c:pt idx="1028">
                  <c:v>41330</c:v>
                </c:pt>
                <c:pt idx="1029">
                  <c:v>41331</c:v>
                </c:pt>
                <c:pt idx="1030">
                  <c:v>41332</c:v>
                </c:pt>
                <c:pt idx="1031">
                  <c:v>41333</c:v>
                </c:pt>
                <c:pt idx="1032">
                  <c:v>41334</c:v>
                </c:pt>
                <c:pt idx="1033">
                  <c:v>41337</c:v>
                </c:pt>
                <c:pt idx="1034">
                  <c:v>41338</c:v>
                </c:pt>
                <c:pt idx="1035">
                  <c:v>41339</c:v>
                </c:pt>
                <c:pt idx="1036">
                  <c:v>41340</c:v>
                </c:pt>
                <c:pt idx="1037">
                  <c:v>41344</c:v>
                </c:pt>
                <c:pt idx="1038">
                  <c:v>41345</c:v>
                </c:pt>
                <c:pt idx="1039">
                  <c:v>41346</c:v>
                </c:pt>
                <c:pt idx="1040">
                  <c:v>41347</c:v>
                </c:pt>
                <c:pt idx="1041">
                  <c:v>41348</c:v>
                </c:pt>
                <c:pt idx="1042">
                  <c:v>41351</c:v>
                </c:pt>
                <c:pt idx="1043">
                  <c:v>41352</c:v>
                </c:pt>
                <c:pt idx="1044">
                  <c:v>41353</c:v>
                </c:pt>
                <c:pt idx="1045">
                  <c:v>41359</c:v>
                </c:pt>
                <c:pt idx="1046">
                  <c:v>41360</c:v>
                </c:pt>
                <c:pt idx="1047">
                  <c:v>41361</c:v>
                </c:pt>
                <c:pt idx="1048">
                  <c:v>41362</c:v>
                </c:pt>
                <c:pt idx="1049">
                  <c:v>41365</c:v>
                </c:pt>
                <c:pt idx="1050">
                  <c:v>41366</c:v>
                </c:pt>
                <c:pt idx="1051">
                  <c:v>41367</c:v>
                </c:pt>
                <c:pt idx="1052">
                  <c:v>41368</c:v>
                </c:pt>
                <c:pt idx="1053">
                  <c:v>41369</c:v>
                </c:pt>
                <c:pt idx="1054">
                  <c:v>41372</c:v>
                </c:pt>
                <c:pt idx="1055">
                  <c:v>41373</c:v>
                </c:pt>
                <c:pt idx="1056">
                  <c:v>41374</c:v>
                </c:pt>
                <c:pt idx="1057">
                  <c:v>41375</c:v>
                </c:pt>
                <c:pt idx="1058">
                  <c:v>41376</c:v>
                </c:pt>
                <c:pt idx="1059">
                  <c:v>41379</c:v>
                </c:pt>
                <c:pt idx="1060">
                  <c:v>41380</c:v>
                </c:pt>
                <c:pt idx="1061">
                  <c:v>41381</c:v>
                </c:pt>
                <c:pt idx="1062">
                  <c:v>41382</c:v>
                </c:pt>
                <c:pt idx="1063">
                  <c:v>41383</c:v>
                </c:pt>
                <c:pt idx="1064">
                  <c:v>41386</c:v>
                </c:pt>
                <c:pt idx="1065">
                  <c:v>41387</c:v>
                </c:pt>
                <c:pt idx="1066">
                  <c:v>41388</c:v>
                </c:pt>
                <c:pt idx="1067">
                  <c:v>41389</c:v>
                </c:pt>
                <c:pt idx="1068">
                  <c:v>41390</c:v>
                </c:pt>
                <c:pt idx="1069">
                  <c:v>41393</c:v>
                </c:pt>
                <c:pt idx="1070">
                  <c:v>41394</c:v>
                </c:pt>
                <c:pt idx="1071">
                  <c:v>41396</c:v>
                </c:pt>
                <c:pt idx="1072">
                  <c:v>41397</c:v>
                </c:pt>
                <c:pt idx="1073">
                  <c:v>41398</c:v>
                </c:pt>
                <c:pt idx="1074">
                  <c:v>41400</c:v>
                </c:pt>
                <c:pt idx="1075">
                  <c:v>41402</c:v>
                </c:pt>
                <c:pt idx="1076">
                  <c:v>41407</c:v>
                </c:pt>
                <c:pt idx="1077">
                  <c:v>41408</c:v>
                </c:pt>
                <c:pt idx="1078">
                  <c:v>41409</c:v>
                </c:pt>
                <c:pt idx="1079">
                  <c:v>41410</c:v>
                </c:pt>
                <c:pt idx="1080">
                  <c:v>41411</c:v>
                </c:pt>
                <c:pt idx="1081">
                  <c:v>41414</c:v>
                </c:pt>
                <c:pt idx="1082">
                  <c:v>41415</c:v>
                </c:pt>
                <c:pt idx="1083">
                  <c:v>41416</c:v>
                </c:pt>
                <c:pt idx="1084">
                  <c:v>41417</c:v>
                </c:pt>
                <c:pt idx="1085">
                  <c:v>41418</c:v>
                </c:pt>
                <c:pt idx="1086">
                  <c:v>41421</c:v>
                </c:pt>
                <c:pt idx="1087">
                  <c:v>41422</c:v>
                </c:pt>
                <c:pt idx="1088">
                  <c:v>41423</c:v>
                </c:pt>
                <c:pt idx="1089">
                  <c:v>41424</c:v>
                </c:pt>
                <c:pt idx="1090">
                  <c:v>41425</c:v>
                </c:pt>
                <c:pt idx="1091">
                  <c:v>41428</c:v>
                </c:pt>
                <c:pt idx="1092">
                  <c:v>41429</c:v>
                </c:pt>
                <c:pt idx="1093">
                  <c:v>41430</c:v>
                </c:pt>
                <c:pt idx="1094">
                  <c:v>41431</c:v>
                </c:pt>
                <c:pt idx="1095">
                  <c:v>41432</c:v>
                </c:pt>
                <c:pt idx="1096">
                  <c:v>41435</c:v>
                </c:pt>
                <c:pt idx="1097">
                  <c:v>41436</c:v>
                </c:pt>
                <c:pt idx="1098">
                  <c:v>41437</c:v>
                </c:pt>
                <c:pt idx="1099">
                  <c:v>41438</c:v>
                </c:pt>
                <c:pt idx="1100">
                  <c:v>41439</c:v>
                </c:pt>
                <c:pt idx="1101">
                  <c:v>41442</c:v>
                </c:pt>
                <c:pt idx="1102">
                  <c:v>41443</c:v>
                </c:pt>
                <c:pt idx="1103">
                  <c:v>41444</c:v>
                </c:pt>
                <c:pt idx="1104">
                  <c:v>41445</c:v>
                </c:pt>
                <c:pt idx="1105">
                  <c:v>41446</c:v>
                </c:pt>
                <c:pt idx="1106">
                  <c:v>41449</c:v>
                </c:pt>
                <c:pt idx="1107">
                  <c:v>41450</c:v>
                </c:pt>
                <c:pt idx="1108">
                  <c:v>41451</c:v>
                </c:pt>
                <c:pt idx="1109">
                  <c:v>41452</c:v>
                </c:pt>
                <c:pt idx="1110">
                  <c:v>41453</c:v>
                </c:pt>
                <c:pt idx="1111">
                  <c:v>41456</c:v>
                </c:pt>
                <c:pt idx="1112">
                  <c:v>41457</c:v>
                </c:pt>
                <c:pt idx="1113">
                  <c:v>41458</c:v>
                </c:pt>
                <c:pt idx="1114">
                  <c:v>41459</c:v>
                </c:pt>
                <c:pt idx="1115">
                  <c:v>41460</c:v>
                </c:pt>
                <c:pt idx="1116">
                  <c:v>41464</c:v>
                </c:pt>
                <c:pt idx="1117">
                  <c:v>41465</c:v>
                </c:pt>
                <c:pt idx="1118">
                  <c:v>41466</c:v>
                </c:pt>
                <c:pt idx="1119">
                  <c:v>41467</c:v>
                </c:pt>
                <c:pt idx="1120">
                  <c:v>41470</c:v>
                </c:pt>
                <c:pt idx="1121">
                  <c:v>41471</c:v>
                </c:pt>
                <c:pt idx="1122">
                  <c:v>41472</c:v>
                </c:pt>
                <c:pt idx="1123">
                  <c:v>41473</c:v>
                </c:pt>
                <c:pt idx="1124">
                  <c:v>41474</c:v>
                </c:pt>
                <c:pt idx="1125">
                  <c:v>41477</c:v>
                </c:pt>
                <c:pt idx="1126">
                  <c:v>41478</c:v>
                </c:pt>
                <c:pt idx="1127">
                  <c:v>41479</c:v>
                </c:pt>
                <c:pt idx="1128">
                  <c:v>41480</c:v>
                </c:pt>
                <c:pt idx="1129">
                  <c:v>41481</c:v>
                </c:pt>
                <c:pt idx="1130">
                  <c:v>41484</c:v>
                </c:pt>
                <c:pt idx="1131">
                  <c:v>41485</c:v>
                </c:pt>
                <c:pt idx="1132">
                  <c:v>41486</c:v>
                </c:pt>
                <c:pt idx="1133">
                  <c:v>41487</c:v>
                </c:pt>
                <c:pt idx="1134">
                  <c:v>41488</c:v>
                </c:pt>
                <c:pt idx="1135">
                  <c:v>41491</c:v>
                </c:pt>
                <c:pt idx="1136">
                  <c:v>41492</c:v>
                </c:pt>
                <c:pt idx="1137">
                  <c:v>41493</c:v>
                </c:pt>
                <c:pt idx="1138">
                  <c:v>41494</c:v>
                </c:pt>
                <c:pt idx="1139">
                  <c:v>41495</c:v>
                </c:pt>
                <c:pt idx="1140">
                  <c:v>41498</c:v>
                </c:pt>
                <c:pt idx="1141">
                  <c:v>41499</c:v>
                </c:pt>
                <c:pt idx="1142">
                  <c:v>41500</c:v>
                </c:pt>
                <c:pt idx="1143">
                  <c:v>41501</c:v>
                </c:pt>
                <c:pt idx="1144">
                  <c:v>41502</c:v>
                </c:pt>
                <c:pt idx="1145">
                  <c:v>41505</c:v>
                </c:pt>
                <c:pt idx="1146">
                  <c:v>41506</c:v>
                </c:pt>
                <c:pt idx="1147">
                  <c:v>41507</c:v>
                </c:pt>
                <c:pt idx="1148">
                  <c:v>41508</c:v>
                </c:pt>
                <c:pt idx="1149">
                  <c:v>41509</c:v>
                </c:pt>
                <c:pt idx="1150">
                  <c:v>41512</c:v>
                </c:pt>
                <c:pt idx="1151">
                  <c:v>41513</c:v>
                </c:pt>
                <c:pt idx="1152">
                  <c:v>41514</c:v>
                </c:pt>
                <c:pt idx="1153">
                  <c:v>41515</c:v>
                </c:pt>
                <c:pt idx="1154">
                  <c:v>41519</c:v>
                </c:pt>
                <c:pt idx="1155">
                  <c:v>41520</c:v>
                </c:pt>
                <c:pt idx="1156">
                  <c:v>41521</c:v>
                </c:pt>
                <c:pt idx="1157">
                  <c:v>41522</c:v>
                </c:pt>
                <c:pt idx="1158">
                  <c:v>41523</c:v>
                </c:pt>
                <c:pt idx="1159">
                  <c:v>41526</c:v>
                </c:pt>
                <c:pt idx="1160">
                  <c:v>41527</c:v>
                </c:pt>
                <c:pt idx="1161">
                  <c:v>41528</c:v>
                </c:pt>
                <c:pt idx="1162">
                  <c:v>41529</c:v>
                </c:pt>
                <c:pt idx="1163">
                  <c:v>41530</c:v>
                </c:pt>
                <c:pt idx="1164">
                  <c:v>41533</c:v>
                </c:pt>
                <c:pt idx="1165">
                  <c:v>41534</c:v>
                </c:pt>
                <c:pt idx="1166">
                  <c:v>41535</c:v>
                </c:pt>
                <c:pt idx="1167">
                  <c:v>41536</c:v>
                </c:pt>
                <c:pt idx="1168">
                  <c:v>41537</c:v>
                </c:pt>
                <c:pt idx="1169">
                  <c:v>41540</c:v>
                </c:pt>
                <c:pt idx="1170">
                  <c:v>41541</c:v>
                </c:pt>
                <c:pt idx="1171">
                  <c:v>41542</c:v>
                </c:pt>
                <c:pt idx="1172">
                  <c:v>41543</c:v>
                </c:pt>
                <c:pt idx="1173">
                  <c:v>41544</c:v>
                </c:pt>
                <c:pt idx="1174">
                  <c:v>41547</c:v>
                </c:pt>
                <c:pt idx="1175">
                  <c:v>41548</c:v>
                </c:pt>
                <c:pt idx="1176">
                  <c:v>41549</c:v>
                </c:pt>
                <c:pt idx="1177">
                  <c:v>41550</c:v>
                </c:pt>
                <c:pt idx="1178">
                  <c:v>41551</c:v>
                </c:pt>
                <c:pt idx="1179">
                  <c:v>41554</c:v>
                </c:pt>
                <c:pt idx="1180">
                  <c:v>41555</c:v>
                </c:pt>
                <c:pt idx="1181">
                  <c:v>41556</c:v>
                </c:pt>
                <c:pt idx="1182">
                  <c:v>41557</c:v>
                </c:pt>
                <c:pt idx="1183">
                  <c:v>41558</c:v>
                </c:pt>
                <c:pt idx="1184">
                  <c:v>41559</c:v>
                </c:pt>
                <c:pt idx="1185">
                  <c:v>41563</c:v>
                </c:pt>
                <c:pt idx="1186">
                  <c:v>41564</c:v>
                </c:pt>
                <c:pt idx="1187">
                  <c:v>41565</c:v>
                </c:pt>
                <c:pt idx="1188">
                  <c:v>41568</c:v>
                </c:pt>
                <c:pt idx="1189">
                  <c:v>41569</c:v>
                </c:pt>
                <c:pt idx="1190">
                  <c:v>41570</c:v>
                </c:pt>
                <c:pt idx="1191">
                  <c:v>41571</c:v>
                </c:pt>
                <c:pt idx="1192">
                  <c:v>41572</c:v>
                </c:pt>
                <c:pt idx="1193">
                  <c:v>41575</c:v>
                </c:pt>
                <c:pt idx="1194">
                  <c:v>41576</c:v>
                </c:pt>
                <c:pt idx="1195">
                  <c:v>41577</c:v>
                </c:pt>
                <c:pt idx="1196">
                  <c:v>41578</c:v>
                </c:pt>
                <c:pt idx="1197">
                  <c:v>41579</c:v>
                </c:pt>
                <c:pt idx="1198">
                  <c:v>41582</c:v>
                </c:pt>
                <c:pt idx="1199">
                  <c:v>41583</c:v>
                </c:pt>
                <c:pt idx="1200">
                  <c:v>41584</c:v>
                </c:pt>
                <c:pt idx="1201">
                  <c:v>41585</c:v>
                </c:pt>
                <c:pt idx="1202">
                  <c:v>41586</c:v>
                </c:pt>
                <c:pt idx="1203">
                  <c:v>41589</c:v>
                </c:pt>
                <c:pt idx="1204">
                  <c:v>41590</c:v>
                </c:pt>
                <c:pt idx="1205">
                  <c:v>41591</c:v>
                </c:pt>
                <c:pt idx="1206">
                  <c:v>41592</c:v>
                </c:pt>
                <c:pt idx="1207">
                  <c:v>41593</c:v>
                </c:pt>
                <c:pt idx="1208">
                  <c:v>41596</c:v>
                </c:pt>
                <c:pt idx="1209">
                  <c:v>41597</c:v>
                </c:pt>
                <c:pt idx="1210">
                  <c:v>41598</c:v>
                </c:pt>
                <c:pt idx="1211">
                  <c:v>41599</c:v>
                </c:pt>
                <c:pt idx="1212">
                  <c:v>41600</c:v>
                </c:pt>
                <c:pt idx="1213">
                  <c:v>41603</c:v>
                </c:pt>
                <c:pt idx="1214">
                  <c:v>41604</c:v>
                </c:pt>
                <c:pt idx="1215">
                  <c:v>41605</c:v>
                </c:pt>
                <c:pt idx="1216">
                  <c:v>41606</c:v>
                </c:pt>
                <c:pt idx="1217">
                  <c:v>41607</c:v>
                </c:pt>
                <c:pt idx="1218">
                  <c:v>41611</c:v>
                </c:pt>
                <c:pt idx="1219">
                  <c:v>41612</c:v>
                </c:pt>
                <c:pt idx="1220">
                  <c:v>41613</c:v>
                </c:pt>
                <c:pt idx="1221">
                  <c:v>41614</c:v>
                </c:pt>
                <c:pt idx="1222">
                  <c:v>41617</c:v>
                </c:pt>
                <c:pt idx="1223">
                  <c:v>41618</c:v>
                </c:pt>
                <c:pt idx="1224">
                  <c:v>41619</c:v>
                </c:pt>
                <c:pt idx="1225">
                  <c:v>41620</c:v>
                </c:pt>
                <c:pt idx="1226">
                  <c:v>41621</c:v>
                </c:pt>
                <c:pt idx="1227">
                  <c:v>41626</c:v>
                </c:pt>
                <c:pt idx="1228">
                  <c:v>41627</c:v>
                </c:pt>
                <c:pt idx="1229">
                  <c:v>41628</c:v>
                </c:pt>
                <c:pt idx="1230">
                  <c:v>41631</c:v>
                </c:pt>
                <c:pt idx="1231">
                  <c:v>41632</c:v>
                </c:pt>
                <c:pt idx="1232">
                  <c:v>41633</c:v>
                </c:pt>
                <c:pt idx="1233">
                  <c:v>41634</c:v>
                </c:pt>
                <c:pt idx="1234">
                  <c:v>41635</c:v>
                </c:pt>
                <c:pt idx="1235">
                  <c:v>41636</c:v>
                </c:pt>
                <c:pt idx="1236">
                  <c:v>41638</c:v>
                </c:pt>
                <c:pt idx="1237">
                  <c:v>41639</c:v>
                </c:pt>
                <c:pt idx="1238">
                  <c:v>41645</c:v>
                </c:pt>
                <c:pt idx="1239">
                  <c:v>41647</c:v>
                </c:pt>
                <c:pt idx="1240">
                  <c:v>41648</c:v>
                </c:pt>
                <c:pt idx="1241">
                  <c:v>41649</c:v>
                </c:pt>
                <c:pt idx="1242">
                  <c:v>41652</c:v>
                </c:pt>
                <c:pt idx="1243">
                  <c:v>41653</c:v>
                </c:pt>
                <c:pt idx="1244">
                  <c:v>41654</c:v>
                </c:pt>
                <c:pt idx="1245">
                  <c:v>41655</c:v>
                </c:pt>
                <c:pt idx="1246">
                  <c:v>41656</c:v>
                </c:pt>
                <c:pt idx="1247">
                  <c:v>41659</c:v>
                </c:pt>
                <c:pt idx="1248">
                  <c:v>41660</c:v>
                </c:pt>
                <c:pt idx="1249">
                  <c:v>41661</c:v>
                </c:pt>
                <c:pt idx="1250">
                  <c:v>41662</c:v>
                </c:pt>
                <c:pt idx="1251">
                  <c:v>41663</c:v>
                </c:pt>
                <c:pt idx="1252">
                  <c:v>41666</c:v>
                </c:pt>
                <c:pt idx="1253">
                  <c:v>41667</c:v>
                </c:pt>
                <c:pt idx="1254">
                  <c:v>41668</c:v>
                </c:pt>
                <c:pt idx="1255">
                  <c:v>41669</c:v>
                </c:pt>
                <c:pt idx="1256">
                  <c:v>41670</c:v>
                </c:pt>
                <c:pt idx="1257">
                  <c:v>41673</c:v>
                </c:pt>
                <c:pt idx="1258">
                  <c:v>41674</c:v>
                </c:pt>
                <c:pt idx="1259">
                  <c:v>41675</c:v>
                </c:pt>
                <c:pt idx="1260">
                  <c:v>41676</c:v>
                </c:pt>
                <c:pt idx="1261">
                  <c:v>41677</c:v>
                </c:pt>
                <c:pt idx="1262">
                  <c:v>41680</c:v>
                </c:pt>
                <c:pt idx="1263">
                  <c:v>41681</c:v>
                </c:pt>
                <c:pt idx="1264">
                  <c:v>41682</c:v>
                </c:pt>
                <c:pt idx="1265">
                  <c:v>41683</c:v>
                </c:pt>
                <c:pt idx="1266">
                  <c:v>41684</c:v>
                </c:pt>
                <c:pt idx="1267">
                  <c:v>41687</c:v>
                </c:pt>
                <c:pt idx="1268">
                  <c:v>41688</c:v>
                </c:pt>
                <c:pt idx="1269">
                  <c:v>41689</c:v>
                </c:pt>
                <c:pt idx="1270">
                  <c:v>41690</c:v>
                </c:pt>
                <c:pt idx="1271">
                  <c:v>41691</c:v>
                </c:pt>
                <c:pt idx="1272">
                  <c:v>41692</c:v>
                </c:pt>
                <c:pt idx="1273">
                  <c:v>41694</c:v>
                </c:pt>
                <c:pt idx="1274">
                  <c:v>41695</c:v>
                </c:pt>
                <c:pt idx="1275">
                  <c:v>41696</c:v>
                </c:pt>
                <c:pt idx="1276">
                  <c:v>41697</c:v>
                </c:pt>
                <c:pt idx="1277">
                  <c:v>41698</c:v>
                </c:pt>
                <c:pt idx="1278">
                  <c:v>41701</c:v>
                </c:pt>
                <c:pt idx="1279">
                  <c:v>41702</c:v>
                </c:pt>
                <c:pt idx="1280">
                  <c:v>41703</c:v>
                </c:pt>
                <c:pt idx="1281">
                  <c:v>41704</c:v>
                </c:pt>
                <c:pt idx="1282">
                  <c:v>41705</c:v>
                </c:pt>
                <c:pt idx="1283">
                  <c:v>41709</c:v>
                </c:pt>
                <c:pt idx="1284">
                  <c:v>41710</c:v>
                </c:pt>
                <c:pt idx="1285">
                  <c:v>41711</c:v>
                </c:pt>
                <c:pt idx="1286">
                  <c:v>41712</c:v>
                </c:pt>
                <c:pt idx="1287">
                  <c:v>41715</c:v>
                </c:pt>
                <c:pt idx="1288">
                  <c:v>41716</c:v>
                </c:pt>
                <c:pt idx="1289">
                  <c:v>41717</c:v>
                </c:pt>
                <c:pt idx="1290">
                  <c:v>41718</c:v>
                </c:pt>
                <c:pt idx="1291">
                  <c:v>41724</c:v>
                </c:pt>
                <c:pt idx="1292">
                  <c:v>41725</c:v>
                </c:pt>
                <c:pt idx="1293">
                  <c:v>41726</c:v>
                </c:pt>
                <c:pt idx="1294">
                  <c:v>41729</c:v>
                </c:pt>
                <c:pt idx="1295">
                  <c:v>41730</c:v>
                </c:pt>
                <c:pt idx="1296">
                  <c:v>41731</c:v>
                </c:pt>
                <c:pt idx="1297">
                  <c:v>41732</c:v>
                </c:pt>
                <c:pt idx="1298">
                  <c:v>41733</c:v>
                </c:pt>
                <c:pt idx="1299">
                  <c:v>41736</c:v>
                </c:pt>
                <c:pt idx="1300">
                  <c:v>41737</c:v>
                </c:pt>
                <c:pt idx="1301">
                  <c:v>41738</c:v>
                </c:pt>
                <c:pt idx="1302">
                  <c:v>41739</c:v>
                </c:pt>
                <c:pt idx="1303">
                  <c:v>41740</c:v>
                </c:pt>
                <c:pt idx="1304">
                  <c:v>41743</c:v>
                </c:pt>
                <c:pt idx="1305">
                  <c:v>41744</c:v>
                </c:pt>
                <c:pt idx="1306">
                  <c:v>41745</c:v>
                </c:pt>
                <c:pt idx="1307">
                  <c:v>41746</c:v>
                </c:pt>
                <c:pt idx="1308">
                  <c:v>41747</c:v>
                </c:pt>
                <c:pt idx="1309">
                  <c:v>41750</c:v>
                </c:pt>
                <c:pt idx="1310">
                  <c:v>41751</c:v>
                </c:pt>
                <c:pt idx="1311">
                  <c:v>41752</c:v>
                </c:pt>
                <c:pt idx="1312">
                  <c:v>41753</c:v>
                </c:pt>
                <c:pt idx="1313">
                  <c:v>41754</c:v>
                </c:pt>
                <c:pt idx="1314">
                  <c:v>41757</c:v>
                </c:pt>
                <c:pt idx="1315">
                  <c:v>41758</c:v>
                </c:pt>
                <c:pt idx="1316">
                  <c:v>41759</c:v>
                </c:pt>
                <c:pt idx="1317">
                  <c:v>41763</c:v>
                </c:pt>
                <c:pt idx="1318">
                  <c:v>41764</c:v>
                </c:pt>
                <c:pt idx="1319">
                  <c:v>41765</c:v>
                </c:pt>
                <c:pt idx="1320">
                  <c:v>41770</c:v>
                </c:pt>
                <c:pt idx="1321">
                  <c:v>41771</c:v>
                </c:pt>
                <c:pt idx="1322">
                  <c:v>41772</c:v>
                </c:pt>
                <c:pt idx="1323">
                  <c:v>41773</c:v>
                </c:pt>
                <c:pt idx="1324">
                  <c:v>41774</c:v>
                </c:pt>
                <c:pt idx="1325">
                  <c:v>41775</c:v>
                </c:pt>
                <c:pt idx="1326">
                  <c:v>41778</c:v>
                </c:pt>
                <c:pt idx="1327">
                  <c:v>41779</c:v>
                </c:pt>
                <c:pt idx="1328">
                  <c:v>41780</c:v>
                </c:pt>
                <c:pt idx="1329">
                  <c:v>41781</c:v>
                </c:pt>
                <c:pt idx="1330">
                  <c:v>41782</c:v>
                </c:pt>
                <c:pt idx="1331">
                  <c:v>41785</c:v>
                </c:pt>
                <c:pt idx="1332">
                  <c:v>41786</c:v>
                </c:pt>
                <c:pt idx="1333">
                  <c:v>41787</c:v>
                </c:pt>
                <c:pt idx="1334">
                  <c:v>41788</c:v>
                </c:pt>
                <c:pt idx="1335">
                  <c:v>41789</c:v>
                </c:pt>
                <c:pt idx="1336">
                  <c:v>41792</c:v>
                </c:pt>
                <c:pt idx="1337">
                  <c:v>41793</c:v>
                </c:pt>
                <c:pt idx="1338">
                  <c:v>41794</c:v>
                </c:pt>
                <c:pt idx="1339">
                  <c:v>41795</c:v>
                </c:pt>
                <c:pt idx="1340">
                  <c:v>41796</c:v>
                </c:pt>
                <c:pt idx="1341">
                  <c:v>41799</c:v>
                </c:pt>
                <c:pt idx="1342">
                  <c:v>41800</c:v>
                </c:pt>
                <c:pt idx="1343">
                  <c:v>41801</c:v>
                </c:pt>
                <c:pt idx="1344">
                  <c:v>41802</c:v>
                </c:pt>
                <c:pt idx="1345">
                  <c:v>41803</c:v>
                </c:pt>
                <c:pt idx="1346">
                  <c:v>41806</c:v>
                </c:pt>
                <c:pt idx="1347">
                  <c:v>41807</c:v>
                </c:pt>
                <c:pt idx="1348">
                  <c:v>41808</c:v>
                </c:pt>
                <c:pt idx="1349">
                  <c:v>41809</c:v>
                </c:pt>
                <c:pt idx="1350">
                  <c:v>41810</c:v>
                </c:pt>
                <c:pt idx="1351">
                  <c:v>41813</c:v>
                </c:pt>
                <c:pt idx="1352">
                  <c:v>41814</c:v>
                </c:pt>
                <c:pt idx="1353">
                  <c:v>41815</c:v>
                </c:pt>
                <c:pt idx="1354">
                  <c:v>41816</c:v>
                </c:pt>
                <c:pt idx="1355">
                  <c:v>41817</c:v>
                </c:pt>
                <c:pt idx="1356">
                  <c:v>41820</c:v>
                </c:pt>
                <c:pt idx="1357">
                  <c:v>41821</c:v>
                </c:pt>
                <c:pt idx="1358">
                  <c:v>41822</c:v>
                </c:pt>
                <c:pt idx="1359">
                  <c:v>41823</c:v>
                </c:pt>
                <c:pt idx="1360">
                  <c:v>41824</c:v>
                </c:pt>
                <c:pt idx="1361">
                  <c:v>41828</c:v>
                </c:pt>
                <c:pt idx="1362">
                  <c:v>41829</c:v>
                </c:pt>
                <c:pt idx="1363">
                  <c:v>41830</c:v>
                </c:pt>
                <c:pt idx="1364">
                  <c:v>41831</c:v>
                </c:pt>
                <c:pt idx="1365">
                  <c:v>41834</c:v>
                </c:pt>
                <c:pt idx="1366">
                  <c:v>41835</c:v>
                </c:pt>
                <c:pt idx="1367">
                  <c:v>41836</c:v>
                </c:pt>
                <c:pt idx="1368">
                  <c:v>41837</c:v>
                </c:pt>
                <c:pt idx="1369">
                  <c:v>41838</c:v>
                </c:pt>
                <c:pt idx="1370">
                  <c:v>41841</c:v>
                </c:pt>
                <c:pt idx="1371">
                  <c:v>41842</c:v>
                </c:pt>
                <c:pt idx="1372">
                  <c:v>41843</c:v>
                </c:pt>
                <c:pt idx="1373">
                  <c:v>41844</c:v>
                </c:pt>
                <c:pt idx="1374">
                  <c:v>41845</c:v>
                </c:pt>
                <c:pt idx="1375">
                  <c:v>41848</c:v>
                </c:pt>
                <c:pt idx="1376">
                  <c:v>41849</c:v>
                </c:pt>
                <c:pt idx="1377">
                  <c:v>41850</c:v>
                </c:pt>
                <c:pt idx="1378">
                  <c:v>41851</c:v>
                </c:pt>
                <c:pt idx="1379">
                  <c:v>41852</c:v>
                </c:pt>
                <c:pt idx="1380">
                  <c:v>41855</c:v>
                </c:pt>
                <c:pt idx="1381">
                  <c:v>41856</c:v>
                </c:pt>
                <c:pt idx="1382">
                  <c:v>41857</c:v>
                </c:pt>
                <c:pt idx="1383">
                  <c:v>41858</c:v>
                </c:pt>
                <c:pt idx="1384">
                  <c:v>41859</c:v>
                </c:pt>
                <c:pt idx="1385">
                  <c:v>41862</c:v>
                </c:pt>
                <c:pt idx="1386">
                  <c:v>41863</c:v>
                </c:pt>
                <c:pt idx="1387">
                  <c:v>41864</c:v>
                </c:pt>
                <c:pt idx="1388">
                  <c:v>41865</c:v>
                </c:pt>
                <c:pt idx="1389">
                  <c:v>41866</c:v>
                </c:pt>
                <c:pt idx="1390">
                  <c:v>41869</c:v>
                </c:pt>
                <c:pt idx="1391">
                  <c:v>41870</c:v>
                </c:pt>
                <c:pt idx="1392">
                  <c:v>41871</c:v>
                </c:pt>
                <c:pt idx="1393">
                  <c:v>41872</c:v>
                </c:pt>
                <c:pt idx="1394">
                  <c:v>41873</c:v>
                </c:pt>
                <c:pt idx="1395">
                  <c:v>41876</c:v>
                </c:pt>
                <c:pt idx="1396">
                  <c:v>41877</c:v>
                </c:pt>
                <c:pt idx="1397">
                  <c:v>41878</c:v>
                </c:pt>
                <c:pt idx="1398">
                  <c:v>41879</c:v>
                </c:pt>
                <c:pt idx="1399">
                  <c:v>41880</c:v>
                </c:pt>
                <c:pt idx="1400">
                  <c:v>41884</c:v>
                </c:pt>
                <c:pt idx="1401">
                  <c:v>41885</c:v>
                </c:pt>
                <c:pt idx="1402">
                  <c:v>41886</c:v>
                </c:pt>
                <c:pt idx="1403">
                  <c:v>41887</c:v>
                </c:pt>
                <c:pt idx="1404">
                  <c:v>41890</c:v>
                </c:pt>
                <c:pt idx="1405">
                  <c:v>41891</c:v>
                </c:pt>
                <c:pt idx="1406">
                  <c:v>41892</c:v>
                </c:pt>
                <c:pt idx="1407">
                  <c:v>41893</c:v>
                </c:pt>
                <c:pt idx="1408">
                  <c:v>41894</c:v>
                </c:pt>
                <c:pt idx="1409">
                  <c:v>41897</c:v>
                </c:pt>
                <c:pt idx="1410">
                  <c:v>41898</c:v>
                </c:pt>
                <c:pt idx="1411">
                  <c:v>41899</c:v>
                </c:pt>
                <c:pt idx="1412">
                  <c:v>41900</c:v>
                </c:pt>
                <c:pt idx="1413">
                  <c:v>41901</c:v>
                </c:pt>
                <c:pt idx="1414">
                  <c:v>41904</c:v>
                </c:pt>
                <c:pt idx="1415">
                  <c:v>41905</c:v>
                </c:pt>
                <c:pt idx="1416">
                  <c:v>41906</c:v>
                </c:pt>
                <c:pt idx="1417">
                  <c:v>41907</c:v>
                </c:pt>
                <c:pt idx="1418">
                  <c:v>41908</c:v>
                </c:pt>
                <c:pt idx="1419">
                  <c:v>41911</c:v>
                </c:pt>
                <c:pt idx="1420">
                  <c:v>41912</c:v>
                </c:pt>
                <c:pt idx="1421">
                  <c:v>41913</c:v>
                </c:pt>
                <c:pt idx="1422">
                  <c:v>41914</c:v>
                </c:pt>
                <c:pt idx="1423">
                  <c:v>41915</c:v>
                </c:pt>
                <c:pt idx="1424">
                  <c:v>41918</c:v>
                </c:pt>
                <c:pt idx="1425">
                  <c:v>41919</c:v>
                </c:pt>
                <c:pt idx="1426">
                  <c:v>41920</c:v>
                </c:pt>
                <c:pt idx="1427">
                  <c:v>41921</c:v>
                </c:pt>
                <c:pt idx="1428">
                  <c:v>41922</c:v>
                </c:pt>
                <c:pt idx="1429">
                  <c:v>41925</c:v>
                </c:pt>
                <c:pt idx="1430">
                  <c:v>41926</c:v>
                </c:pt>
                <c:pt idx="1431">
                  <c:v>41927</c:v>
                </c:pt>
                <c:pt idx="1432">
                  <c:v>41928</c:v>
                </c:pt>
                <c:pt idx="1433">
                  <c:v>41929</c:v>
                </c:pt>
                <c:pt idx="1434">
                  <c:v>41932</c:v>
                </c:pt>
                <c:pt idx="1435">
                  <c:v>41933</c:v>
                </c:pt>
                <c:pt idx="1436">
                  <c:v>41934</c:v>
                </c:pt>
                <c:pt idx="1437">
                  <c:v>41935</c:v>
                </c:pt>
                <c:pt idx="1438">
                  <c:v>41936</c:v>
                </c:pt>
                <c:pt idx="1439">
                  <c:v>41939</c:v>
                </c:pt>
                <c:pt idx="1440">
                  <c:v>41940</c:v>
                </c:pt>
                <c:pt idx="1441">
                  <c:v>41941</c:v>
                </c:pt>
                <c:pt idx="1442">
                  <c:v>41942</c:v>
                </c:pt>
                <c:pt idx="1443">
                  <c:v>41943</c:v>
                </c:pt>
                <c:pt idx="1444">
                  <c:v>41946</c:v>
                </c:pt>
                <c:pt idx="1445">
                  <c:v>41947</c:v>
                </c:pt>
                <c:pt idx="1446">
                  <c:v>41948</c:v>
                </c:pt>
                <c:pt idx="1447">
                  <c:v>41949</c:v>
                </c:pt>
                <c:pt idx="1448">
                  <c:v>41950</c:v>
                </c:pt>
                <c:pt idx="1449">
                  <c:v>41953</c:v>
                </c:pt>
                <c:pt idx="1450">
                  <c:v>41954</c:v>
                </c:pt>
                <c:pt idx="1451">
                  <c:v>41955</c:v>
                </c:pt>
                <c:pt idx="1452">
                  <c:v>41956</c:v>
                </c:pt>
                <c:pt idx="1453">
                  <c:v>41957</c:v>
                </c:pt>
                <c:pt idx="1454">
                  <c:v>41960</c:v>
                </c:pt>
                <c:pt idx="1455">
                  <c:v>41961</c:v>
                </c:pt>
                <c:pt idx="1456">
                  <c:v>41962</c:v>
                </c:pt>
                <c:pt idx="1457">
                  <c:v>41963</c:v>
                </c:pt>
                <c:pt idx="1458">
                  <c:v>41964</c:v>
                </c:pt>
                <c:pt idx="1459">
                  <c:v>41967</c:v>
                </c:pt>
                <c:pt idx="1460">
                  <c:v>41968</c:v>
                </c:pt>
                <c:pt idx="1461">
                  <c:v>41969</c:v>
                </c:pt>
                <c:pt idx="1462">
                  <c:v>41970</c:v>
                </c:pt>
                <c:pt idx="1463">
                  <c:v>41971</c:v>
                </c:pt>
                <c:pt idx="1464">
                  <c:v>41975</c:v>
                </c:pt>
                <c:pt idx="1465">
                  <c:v>41976</c:v>
                </c:pt>
                <c:pt idx="1466">
                  <c:v>41977</c:v>
                </c:pt>
                <c:pt idx="1467">
                  <c:v>41978</c:v>
                </c:pt>
                <c:pt idx="1468">
                  <c:v>41981</c:v>
                </c:pt>
                <c:pt idx="1469">
                  <c:v>41982</c:v>
                </c:pt>
                <c:pt idx="1470">
                  <c:v>41983</c:v>
                </c:pt>
                <c:pt idx="1471">
                  <c:v>41984</c:v>
                </c:pt>
                <c:pt idx="1472">
                  <c:v>41985</c:v>
                </c:pt>
                <c:pt idx="1473">
                  <c:v>41988</c:v>
                </c:pt>
                <c:pt idx="1474">
                  <c:v>41991</c:v>
                </c:pt>
                <c:pt idx="1475">
                  <c:v>41992</c:v>
                </c:pt>
                <c:pt idx="1476">
                  <c:v>41995</c:v>
                </c:pt>
                <c:pt idx="1477">
                  <c:v>41996</c:v>
                </c:pt>
                <c:pt idx="1478">
                  <c:v>41997</c:v>
                </c:pt>
                <c:pt idx="1479">
                  <c:v>41998</c:v>
                </c:pt>
                <c:pt idx="1480">
                  <c:v>41999</c:v>
                </c:pt>
                <c:pt idx="1481">
                  <c:v>42002</c:v>
                </c:pt>
                <c:pt idx="1482">
                  <c:v>42003</c:v>
                </c:pt>
                <c:pt idx="1483">
                  <c:v>42004</c:v>
                </c:pt>
                <c:pt idx="1484">
                  <c:v>42009</c:v>
                </c:pt>
                <c:pt idx="1485">
                  <c:v>42010</c:v>
                </c:pt>
                <c:pt idx="1486">
                  <c:v>42012</c:v>
                </c:pt>
                <c:pt idx="1487">
                  <c:v>42013</c:v>
                </c:pt>
                <c:pt idx="1488">
                  <c:v>42016</c:v>
                </c:pt>
                <c:pt idx="1489">
                  <c:v>42017</c:v>
                </c:pt>
                <c:pt idx="1490">
                  <c:v>42018</c:v>
                </c:pt>
                <c:pt idx="1491">
                  <c:v>42019</c:v>
                </c:pt>
                <c:pt idx="1492">
                  <c:v>42020</c:v>
                </c:pt>
                <c:pt idx="1493">
                  <c:v>42023</c:v>
                </c:pt>
                <c:pt idx="1494">
                  <c:v>42024</c:v>
                </c:pt>
                <c:pt idx="1495">
                  <c:v>42025</c:v>
                </c:pt>
                <c:pt idx="1496">
                  <c:v>42026</c:v>
                </c:pt>
                <c:pt idx="1497">
                  <c:v>42027</c:v>
                </c:pt>
                <c:pt idx="1498">
                  <c:v>42030</c:v>
                </c:pt>
                <c:pt idx="1499">
                  <c:v>42031</c:v>
                </c:pt>
                <c:pt idx="1500">
                  <c:v>42032</c:v>
                </c:pt>
                <c:pt idx="1501">
                  <c:v>42033</c:v>
                </c:pt>
                <c:pt idx="1502">
                  <c:v>42034</c:v>
                </c:pt>
                <c:pt idx="1503">
                  <c:v>42037</c:v>
                </c:pt>
                <c:pt idx="1504">
                  <c:v>42038</c:v>
                </c:pt>
                <c:pt idx="1505">
                  <c:v>42039</c:v>
                </c:pt>
                <c:pt idx="1506">
                  <c:v>42040</c:v>
                </c:pt>
                <c:pt idx="1507">
                  <c:v>42041</c:v>
                </c:pt>
                <c:pt idx="1508">
                  <c:v>42044</c:v>
                </c:pt>
                <c:pt idx="1509">
                  <c:v>42045</c:v>
                </c:pt>
                <c:pt idx="1510">
                  <c:v>42046</c:v>
                </c:pt>
                <c:pt idx="1511">
                  <c:v>42047</c:v>
                </c:pt>
                <c:pt idx="1512">
                  <c:v>42048</c:v>
                </c:pt>
              </c:numCache>
            </c:numRef>
          </c:cat>
          <c:val>
            <c:numRef>
              <c:f>Data!$E$4:$E$1516</c:f>
              <c:numCache>
                <c:formatCode>General</c:formatCode>
                <c:ptCount val="1513"/>
                <c:pt idx="248" formatCode="0%">
                  <c:v>6.1750636384130898E-2</c:v>
                </c:pt>
                <c:pt idx="249" formatCode="0%">
                  <c:v>6.24353251624441E-2</c:v>
                </c:pt>
                <c:pt idx="250" formatCode="0%">
                  <c:v>7.1015679201538506E-2</c:v>
                </c:pt>
                <c:pt idx="251" formatCode="0%">
                  <c:v>7.3087069866608595E-2</c:v>
                </c:pt>
                <c:pt idx="252" formatCode="0%">
                  <c:v>6.8915872714945703E-2</c:v>
                </c:pt>
                <c:pt idx="253" formatCode="0%">
                  <c:v>7.4682452087605697E-2</c:v>
                </c:pt>
                <c:pt idx="254" formatCode="0%">
                  <c:v>7.9658897374220494E-2</c:v>
                </c:pt>
                <c:pt idx="255" formatCode="0%">
                  <c:v>8.2764668662847499E-2</c:v>
                </c:pt>
                <c:pt idx="256" formatCode="0%">
                  <c:v>9.2967692117529005E-2</c:v>
                </c:pt>
                <c:pt idx="257" formatCode="0%">
                  <c:v>9.4803082295736696E-2</c:v>
                </c:pt>
                <c:pt idx="258" formatCode="0%">
                  <c:v>0.10004091837653099</c:v>
                </c:pt>
                <c:pt idx="259" formatCode="0%">
                  <c:v>0.110705197397223</c:v>
                </c:pt>
                <c:pt idx="260" formatCode="0%">
                  <c:v>0.121638361939664</c:v>
                </c:pt>
                <c:pt idx="261" formatCode="0%">
                  <c:v>0.13719944664254699</c:v>
                </c:pt>
                <c:pt idx="262" formatCode="0%">
                  <c:v>0.144489424372717</c:v>
                </c:pt>
                <c:pt idx="263" formatCode="0%">
                  <c:v>0.15320090408124701</c:v>
                </c:pt>
                <c:pt idx="264" formatCode="0%">
                  <c:v>0.166641702231869</c:v>
                </c:pt>
                <c:pt idx="265" formatCode="0%">
                  <c:v>0.182965483015156</c:v>
                </c:pt>
                <c:pt idx="266" formatCode="0%">
                  <c:v>0.193807606055027</c:v>
                </c:pt>
                <c:pt idx="267" formatCode="0%">
                  <c:v>0.196133839234755</c:v>
                </c:pt>
                <c:pt idx="268" formatCode="0%">
                  <c:v>0.200169052886704</c:v>
                </c:pt>
                <c:pt idx="269" formatCode="0%">
                  <c:v>0.20690916184470801</c:v>
                </c:pt>
                <c:pt idx="270" formatCode="0%">
                  <c:v>0.191538571808059</c:v>
                </c:pt>
                <c:pt idx="271" formatCode="0%">
                  <c:v>0.19411353063733899</c:v>
                </c:pt>
                <c:pt idx="272" formatCode="0%">
                  <c:v>0.18253768671537501</c:v>
                </c:pt>
                <c:pt idx="273" formatCode="0%">
                  <c:v>0.17503617559482501</c:v>
                </c:pt>
                <c:pt idx="274" formatCode="0%">
                  <c:v>0.17370847608586801</c:v>
                </c:pt>
                <c:pt idx="275" formatCode="0%">
                  <c:v>0.181055107656135</c:v>
                </c:pt>
                <c:pt idx="276" formatCode="0%">
                  <c:v>0.18497197894126199</c:v>
                </c:pt>
                <c:pt idx="277" formatCode="0%">
                  <c:v>0.176741509915081</c:v>
                </c:pt>
                <c:pt idx="278" formatCode="0%">
                  <c:v>0.160317751504471</c:v>
                </c:pt>
                <c:pt idx="279" formatCode="0%">
                  <c:v>0.163408868771794</c:v>
                </c:pt>
                <c:pt idx="280" formatCode="0%">
                  <c:v>0.17051254614936701</c:v>
                </c:pt>
                <c:pt idx="281" formatCode="0%">
                  <c:v>0.17788827508765701</c:v>
                </c:pt>
                <c:pt idx="282" formatCode="0%">
                  <c:v>0.173683200310527</c:v>
                </c:pt>
                <c:pt idx="283" formatCode="0%">
                  <c:v>0.175392893613707</c:v>
                </c:pt>
                <c:pt idx="284" formatCode="0%">
                  <c:v>0.18112747396482501</c:v>
                </c:pt>
                <c:pt idx="285" formatCode="0%">
                  <c:v>0.19286608637052099</c:v>
                </c:pt>
                <c:pt idx="286" formatCode="0%">
                  <c:v>0.21221601851990701</c:v>
                </c:pt>
                <c:pt idx="287" formatCode="0%">
                  <c:v>0.21921462858389101</c:v>
                </c:pt>
                <c:pt idx="288" formatCode="0%">
                  <c:v>0.228293470450947</c:v>
                </c:pt>
                <c:pt idx="289" formatCode="0%">
                  <c:v>0.23466009622275399</c:v>
                </c:pt>
                <c:pt idx="290" formatCode="0%">
                  <c:v>0.23858474782346301</c:v>
                </c:pt>
                <c:pt idx="291" formatCode="0%">
                  <c:v>0.25411175110141698</c:v>
                </c:pt>
                <c:pt idx="292" formatCode="0%">
                  <c:v>0.23490172138556301</c:v>
                </c:pt>
                <c:pt idx="293" formatCode="0%">
                  <c:v>0.230258786688112</c:v>
                </c:pt>
                <c:pt idx="294" formatCode="0%">
                  <c:v>0.22811086534797201</c:v>
                </c:pt>
                <c:pt idx="295" formatCode="0%">
                  <c:v>0.23195976918201799</c:v>
                </c:pt>
                <c:pt idx="296" formatCode="0%">
                  <c:v>0.22878300923539999</c:v>
                </c:pt>
                <c:pt idx="297" formatCode="0%">
                  <c:v>0.22713010978217699</c:v>
                </c:pt>
                <c:pt idx="298" formatCode="0%">
                  <c:v>0.23170892174996399</c:v>
                </c:pt>
                <c:pt idx="299" formatCode="0%">
                  <c:v>0.23937016954768101</c:v>
                </c:pt>
                <c:pt idx="300" formatCode="0%">
                  <c:v>0.25681279425190001</c:v>
                </c:pt>
                <c:pt idx="301" formatCode="0%">
                  <c:v>0.23814552524194199</c:v>
                </c:pt>
                <c:pt idx="302" formatCode="0%">
                  <c:v>0.23036103301799701</c:v>
                </c:pt>
                <c:pt idx="303" formatCode="0%">
                  <c:v>0.22607453321232901</c:v>
                </c:pt>
                <c:pt idx="304" formatCode="0%">
                  <c:v>0.21878207341202599</c:v>
                </c:pt>
                <c:pt idx="305" formatCode="0%">
                  <c:v>0.215360685954567</c:v>
                </c:pt>
                <c:pt idx="306" formatCode="0%">
                  <c:v>0.21949840368958001</c:v>
                </c:pt>
                <c:pt idx="307" formatCode="0%">
                  <c:v>0.23315005263274499</c:v>
                </c:pt>
                <c:pt idx="308" formatCode="0%">
                  <c:v>0.24398196705823999</c:v>
                </c:pt>
                <c:pt idx="309" formatCode="0%">
                  <c:v>0.24460907681190899</c:v>
                </c:pt>
                <c:pt idx="310" formatCode="0%">
                  <c:v>0.240416195183452</c:v>
                </c:pt>
                <c:pt idx="311" formatCode="0%">
                  <c:v>0.243001553468988</c:v>
                </c:pt>
                <c:pt idx="312" formatCode="0%">
                  <c:v>0.25053645985745399</c:v>
                </c:pt>
                <c:pt idx="313" formatCode="0%">
                  <c:v>0.248612021850218</c:v>
                </c:pt>
                <c:pt idx="314" formatCode="0%">
                  <c:v>0.247164418644055</c:v>
                </c:pt>
                <c:pt idx="315" formatCode="0%">
                  <c:v>0.234354639104639</c:v>
                </c:pt>
                <c:pt idx="316" formatCode="0%">
                  <c:v>0.23643900359685199</c:v>
                </c:pt>
                <c:pt idx="317" formatCode="0%">
                  <c:v>0.23575165845468701</c:v>
                </c:pt>
                <c:pt idx="318" formatCode="0%">
                  <c:v>0.238149488144209</c:v>
                </c:pt>
                <c:pt idx="319" formatCode="0%">
                  <c:v>0.236503623414278</c:v>
                </c:pt>
                <c:pt idx="320" formatCode="0%">
                  <c:v>0.22594745574035699</c:v>
                </c:pt>
                <c:pt idx="321" formatCode="0%">
                  <c:v>0.22571498364446699</c:v>
                </c:pt>
                <c:pt idx="322" formatCode="0%">
                  <c:v>0.23497023490181401</c:v>
                </c:pt>
                <c:pt idx="323" formatCode="0%">
                  <c:v>0.24006091800549301</c:v>
                </c:pt>
                <c:pt idx="324" formatCode="0%">
                  <c:v>0.246575713957711</c:v>
                </c:pt>
                <c:pt idx="325" formatCode="0%">
                  <c:v>0.243727403773916</c:v>
                </c:pt>
                <c:pt idx="326" formatCode="0%">
                  <c:v>0.24828375174491499</c:v>
                </c:pt>
                <c:pt idx="327" formatCode="0%">
                  <c:v>0.26295978922208502</c:v>
                </c:pt>
                <c:pt idx="328" formatCode="0%">
                  <c:v>0.26185545880289302</c:v>
                </c:pt>
                <c:pt idx="329" formatCode="0%">
                  <c:v>0.260373769911243</c:v>
                </c:pt>
                <c:pt idx="330" formatCode="0%">
                  <c:v>0.26358345223387097</c:v>
                </c:pt>
                <c:pt idx="331" formatCode="0%">
                  <c:v>0.29012628514963201</c:v>
                </c:pt>
                <c:pt idx="332" formatCode="0%">
                  <c:v>0.28241888749252197</c:v>
                </c:pt>
                <c:pt idx="333" formatCode="0%">
                  <c:v>0.27662484822167899</c:v>
                </c:pt>
                <c:pt idx="334" formatCode="0%">
                  <c:v>0.25891484211228499</c:v>
                </c:pt>
                <c:pt idx="335" formatCode="0%">
                  <c:v>0.25717174323803799</c:v>
                </c:pt>
                <c:pt idx="336" formatCode="0%">
                  <c:v>0.25919508423075999</c:v>
                </c:pt>
                <c:pt idx="337" formatCode="0%">
                  <c:v>0.25260383999973202</c:v>
                </c:pt>
                <c:pt idx="338" formatCode="0%">
                  <c:v>0.248110988090741</c:v>
                </c:pt>
                <c:pt idx="339" formatCode="0%">
                  <c:v>0.25164107852079498</c:v>
                </c:pt>
                <c:pt idx="340" formatCode="0%">
                  <c:v>0.25549416894691701</c:v>
                </c:pt>
                <c:pt idx="341" formatCode="0%">
                  <c:v>0.25699823671403998</c:v>
                </c:pt>
                <c:pt idx="342" formatCode="0%">
                  <c:v>0.25585472973136902</c:v>
                </c:pt>
                <c:pt idx="343" formatCode="0%">
                  <c:v>0.25082403896412098</c:v>
                </c:pt>
                <c:pt idx="344" formatCode="0%">
                  <c:v>0.252786169919266</c:v>
                </c:pt>
                <c:pt idx="345" formatCode="0%">
                  <c:v>0.26510307215169598</c:v>
                </c:pt>
                <c:pt idx="346" formatCode="0%">
                  <c:v>0.264322207682674</c:v>
                </c:pt>
                <c:pt idx="347" formatCode="0%">
                  <c:v>0.26972515170224698</c:v>
                </c:pt>
                <c:pt idx="348" formatCode="0%">
                  <c:v>0.27495104012017402</c:v>
                </c:pt>
                <c:pt idx="349" formatCode="0%">
                  <c:v>0.29031722754369099</c:v>
                </c:pt>
                <c:pt idx="350" formatCode="0%">
                  <c:v>0.32147511470642598</c:v>
                </c:pt>
                <c:pt idx="351" formatCode="0%">
                  <c:v>0.32148216239234401</c:v>
                </c:pt>
                <c:pt idx="352" formatCode="0%">
                  <c:v>0.317373418006688</c:v>
                </c:pt>
                <c:pt idx="353" formatCode="0%">
                  <c:v>0.29877760035037698</c:v>
                </c:pt>
                <c:pt idx="354" formatCode="0%">
                  <c:v>0.29111249734857497</c:v>
                </c:pt>
                <c:pt idx="355" formatCode="0%">
                  <c:v>0.29225503427046701</c:v>
                </c:pt>
                <c:pt idx="356" formatCode="0%">
                  <c:v>0.28648609214632398</c:v>
                </c:pt>
                <c:pt idx="357" formatCode="0%">
                  <c:v>0.273379415734742</c:v>
                </c:pt>
                <c:pt idx="358" formatCode="0%">
                  <c:v>0.256874753364008</c:v>
                </c:pt>
                <c:pt idx="359" formatCode="0%">
                  <c:v>0.248436927436576</c:v>
                </c:pt>
                <c:pt idx="360" formatCode="0%">
                  <c:v>0.25129015463861498</c:v>
                </c:pt>
                <c:pt idx="361" formatCode="0%">
                  <c:v>0.249147409713733</c:v>
                </c:pt>
                <c:pt idx="362" formatCode="0%">
                  <c:v>0.24177029048396301</c:v>
                </c:pt>
                <c:pt idx="363" formatCode="0%">
                  <c:v>0.232180140194928</c:v>
                </c:pt>
                <c:pt idx="364" formatCode="0%">
                  <c:v>0.23358545220976501</c:v>
                </c:pt>
                <c:pt idx="365" formatCode="0%">
                  <c:v>0.246012149030054</c:v>
                </c:pt>
                <c:pt idx="366" formatCode="0%">
                  <c:v>0.24823755386590801</c:v>
                </c:pt>
                <c:pt idx="367" formatCode="0%">
                  <c:v>0.24170110432050901</c:v>
                </c:pt>
                <c:pt idx="368" formatCode="0%">
                  <c:v>0.23705734689393099</c:v>
                </c:pt>
                <c:pt idx="369" formatCode="0%">
                  <c:v>0.251051823759809</c:v>
                </c:pt>
                <c:pt idx="370" formatCode="0%">
                  <c:v>0.27004598437754801</c:v>
                </c:pt>
                <c:pt idx="371" formatCode="0%">
                  <c:v>0.28406098147203201</c:v>
                </c:pt>
                <c:pt idx="372" formatCode="0%">
                  <c:v>0.28261921185210198</c:v>
                </c:pt>
                <c:pt idx="373" formatCode="0%">
                  <c:v>0.26500656821107699</c:v>
                </c:pt>
                <c:pt idx="374" formatCode="0%">
                  <c:v>0.27137927858362698</c:v>
                </c:pt>
                <c:pt idx="375" formatCode="0%">
                  <c:v>0.27033247979002301</c:v>
                </c:pt>
                <c:pt idx="376" formatCode="0%">
                  <c:v>0.27016749875636498</c:v>
                </c:pt>
                <c:pt idx="377" formatCode="0%">
                  <c:v>0.25819101691948698</c:v>
                </c:pt>
                <c:pt idx="378" formatCode="0%">
                  <c:v>0.26087358070413402</c:v>
                </c:pt>
                <c:pt idx="379" formatCode="0%">
                  <c:v>0.27015640324945001</c:v>
                </c:pt>
                <c:pt idx="380" formatCode="0%">
                  <c:v>0.27211127220908499</c:v>
                </c:pt>
                <c:pt idx="381" formatCode="0%">
                  <c:v>0.27527128446559801</c:v>
                </c:pt>
                <c:pt idx="382" formatCode="0%">
                  <c:v>0.27276968217071201</c:v>
                </c:pt>
                <c:pt idx="383" formatCode="0%">
                  <c:v>0.27502364101355298</c:v>
                </c:pt>
                <c:pt idx="384" formatCode="0%">
                  <c:v>0.28799094997312402</c:v>
                </c:pt>
                <c:pt idx="385" formatCode="0%">
                  <c:v>0.28896564016802501</c:v>
                </c:pt>
                <c:pt idx="386" formatCode="0%">
                  <c:v>0.28764301656475499</c:v>
                </c:pt>
                <c:pt idx="387" formatCode="0%">
                  <c:v>0.285228974741429</c:v>
                </c:pt>
                <c:pt idx="388" formatCode="0%">
                  <c:v>0.28937704784359602</c:v>
                </c:pt>
                <c:pt idx="389" formatCode="0%">
                  <c:v>0.29614391669937901</c:v>
                </c:pt>
                <c:pt idx="390" formatCode="0%">
                  <c:v>0.30371091825339502</c:v>
                </c:pt>
                <c:pt idx="391" formatCode="0%">
                  <c:v>0.30675533818608203</c:v>
                </c:pt>
                <c:pt idx="392" formatCode="0%">
                  <c:v>0.30712127003975798</c:v>
                </c:pt>
                <c:pt idx="393" formatCode="0%">
                  <c:v>0.314920024824136</c:v>
                </c:pt>
                <c:pt idx="394" formatCode="0%">
                  <c:v>0.32972319439292802</c:v>
                </c:pt>
                <c:pt idx="395" formatCode="0%">
                  <c:v>0.32384214517355298</c:v>
                </c:pt>
                <c:pt idx="396" formatCode="0%">
                  <c:v>0.321318149120355</c:v>
                </c:pt>
                <c:pt idx="397" formatCode="0%">
                  <c:v>0.30747617285010298</c:v>
                </c:pt>
                <c:pt idx="398" formatCode="0%">
                  <c:v>0.30253315031593903</c:v>
                </c:pt>
                <c:pt idx="399" formatCode="0%">
                  <c:v>0.30525866798857798</c:v>
                </c:pt>
                <c:pt idx="400" formatCode="0%">
                  <c:v>0.30335099940084698</c:v>
                </c:pt>
                <c:pt idx="401" formatCode="0%">
                  <c:v>0.29813423694855201</c:v>
                </c:pt>
                <c:pt idx="402" formatCode="0%">
                  <c:v>0.28984781761968798</c:v>
                </c:pt>
                <c:pt idx="403" formatCode="0%">
                  <c:v>0.28875593331419203</c:v>
                </c:pt>
                <c:pt idx="404" formatCode="0%">
                  <c:v>0.30188611883036798</c:v>
                </c:pt>
                <c:pt idx="405" formatCode="0%">
                  <c:v>0.30462235061063803</c:v>
                </c:pt>
                <c:pt idx="406" formatCode="0%">
                  <c:v>0.30123699007545202</c:v>
                </c:pt>
                <c:pt idx="407" formatCode="0%">
                  <c:v>0.295105869210185</c:v>
                </c:pt>
                <c:pt idx="408" formatCode="0%">
                  <c:v>0.300450084042377</c:v>
                </c:pt>
                <c:pt idx="409" formatCode="0%">
                  <c:v>0.31236276492973297</c:v>
                </c:pt>
                <c:pt idx="410" formatCode="0%">
                  <c:v>0.30948903361813201</c:v>
                </c:pt>
                <c:pt idx="411" formatCode="0%">
                  <c:v>0.31021384962048598</c:v>
                </c:pt>
                <c:pt idx="412" formatCode="0%">
                  <c:v>0.303725235128598</c:v>
                </c:pt>
                <c:pt idx="413" formatCode="0%">
                  <c:v>0.31572453622559699</c:v>
                </c:pt>
                <c:pt idx="414" formatCode="0%">
                  <c:v>0.322573924512911</c:v>
                </c:pt>
                <c:pt idx="415" formatCode="0%">
                  <c:v>0.32357910433683601</c:v>
                </c:pt>
                <c:pt idx="416" formatCode="0%">
                  <c:v>0.310712768941518</c:v>
                </c:pt>
                <c:pt idx="417" formatCode="0%">
                  <c:v>0.310919770268066</c:v>
                </c:pt>
                <c:pt idx="418" formatCode="0%">
                  <c:v>0.32516898891231</c:v>
                </c:pt>
                <c:pt idx="419" formatCode="0%">
                  <c:v>0.32991189621586903</c:v>
                </c:pt>
                <c:pt idx="420" formatCode="0%">
                  <c:v>0.32454399239451598</c:v>
                </c:pt>
                <c:pt idx="421" formatCode="0%">
                  <c:v>0.31532480922033401</c:v>
                </c:pt>
                <c:pt idx="422" formatCode="0%">
                  <c:v>0.32177351939447701</c:v>
                </c:pt>
                <c:pt idx="423" formatCode="0%">
                  <c:v>0.32644952311179298</c:v>
                </c:pt>
                <c:pt idx="424" formatCode="0%">
                  <c:v>0.32367078614525702</c:v>
                </c:pt>
                <c:pt idx="425" formatCode="0%">
                  <c:v>0.31975895287339401</c:v>
                </c:pt>
                <c:pt idx="426" formatCode="0%">
                  <c:v>0.31113298252120702</c:v>
                </c:pt>
                <c:pt idx="427" formatCode="0%">
                  <c:v>0.31448131939236501</c:v>
                </c:pt>
                <c:pt idx="428" formatCode="0%">
                  <c:v>0.31948614006130699</c:v>
                </c:pt>
                <c:pt idx="429" formatCode="0%">
                  <c:v>0.323999196415585</c:v>
                </c:pt>
                <c:pt idx="430" formatCode="0%">
                  <c:v>0.318148220080055</c:v>
                </c:pt>
                <c:pt idx="431" formatCode="0%">
                  <c:v>0.31177327077426098</c:v>
                </c:pt>
                <c:pt idx="432" formatCode="0%">
                  <c:v>0.314636497769478</c:v>
                </c:pt>
                <c:pt idx="433" formatCode="0%">
                  <c:v>0.32456144923017299</c:v>
                </c:pt>
                <c:pt idx="434" formatCode="0%">
                  <c:v>0.328240747771334</c:v>
                </c:pt>
                <c:pt idx="435" formatCode="0%">
                  <c:v>0.33588316131134899</c:v>
                </c:pt>
                <c:pt idx="436" formatCode="0%">
                  <c:v>0.33434730596293</c:v>
                </c:pt>
                <c:pt idx="437" formatCode="0%">
                  <c:v>0.33591960478119698</c:v>
                </c:pt>
                <c:pt idx="438" formatCode="0%">
                  <c:v>0.34455927450115298</c:v>
                </c:pt>
                <c:pt idx="439" formatCode="0%">
                  <c:v>0.33769620836078501</c:v>
                </c:pt>
                <c:pt idx="440" formatCode="0%">
                  <c:v>0.33501448297779501</c:v>
                </c:pt>
                <c:pt idx="441" formatCode="0%">
                  <c:v>0.31904803711376101</c:v>
                </c:pt>
                <c:pt idx="442" formatCode="0%">
                  <c:v>0.31778680176285001</c:v>
                </c:pt>
                <c:pt idx="443" formatCode="0%">
                  <c:v>0.31946211374878097</c:v>
                </c:pt>
                <c:pt idx="444" formatCode="0%">
                  <c:v>0.31652110466357603</c:v>
                </c:pt>
                <c:pt idx="445" formatCode="0%">
                  <c:v>0.31289375972871197</c:v>
                </c:pt>
                <c:pt idx="446" formatCode="0%">
                  <c:v>0.30564375553248402</c:v>
                </c:pt>
                <c:pt idx="447" formatCode="0%">
                  <c:v>0.30527428879635499</c:v>
                </c:pt>
                <c:pt idx="448" formatCode="0%">
                  <c:v>0.31200362761768402</c:v>
                </c:pt>
                <c:pt idx="449" formatCode="0%">
                  <c:v>0.31235062014334503</c:v>
                </c:pt>
                <c:pt idx="450" formatCode="0%">
                  <c:v>0.309253481033537</c:v>
                </c:pt>
                <c:pt idx="451" formatCode="0%">
                  <c:v>0.304965027975374</c:v>
                </c:pt>
                <c:pt idx="452" formatCode="0%">
                  <c:v>0.31080059029738</c:v>
                </c:pt>
                <c:pt idx="453" formatCode="0%">
                  <c:v>0.31727618313983502</c:v>
                </c:pt>
                <c:pt idx="454" formatCode="0%">
                  <c:v>0.31534742316637299</c:v>
                </c:pt>
                <c:pt idx="455" formatCode="0%">
                  <c:v>0.31781327936040199</c:v>
                </c:pt>
                <c:pt idx="456" formatCode="0%">
                  <c:v>0.31583578404792301</c:v>
                </c:pt>
                <c:pt idx="457" formatCode="0%">
                  <c:v>0.32132277782741903</c:v>
                </c:pt>
                <c:pt idx="458" formatCode="0%">
                  <c:v>0.340851622978116</c:v>
                </c:pt>
                <c:pt idx="459" formatCode="0%">
                  <c:v>0.33562118341194802</c:v>
                </c:pt>
                <c:pt idx="460" formatCode="0%">
                  <c:v>0.32569642376890801</c:v>
                </c:pt>
                <c:pt idx="461" formatCode="0%">
                  <c:v>0.30935822667220297</c:v>
                </c:pt>
                <c:pt idx="462" formatCode="0%">
                  <c:v>0.31130871819485401</c:v>
                </c:pt>
                <c:pt idx="463" formatCode="0%">
                  <c:v>0.31854303553428698</c:v>
                </c:pt>
                <c:pt idx="464" formatCode="0%">
                  <c:v>0.31572666304486802</c:v>
                </c:pt>
                <c:pt idx="465" formatCode="0%">
                  <c:v>0.30714629309147301</c:v>
                </c:pt>
                <c:pt idx="466" formatCode="0%">
                  <c:v>0.29481076988129301</c:v>
                </c:pt>
                <c:pt idx="467" formatCode="0%">
                  <c:v>0.29935586594047903</c:v>
                </c:pt>
                <c:pt idx="468" formatCode="0%">
                  <c:v>0.29570707773779997</c:v>
                </c:pt>
                <c:pt idx="469" formatCode="0%">
                  <c:v>0.28638476229309001</c:v>
                </c:pt>
                <c:pt idx="470" formatCode="0%">
                  <c:v>0.279680770642315</c:v>
                </c:pt>
                <c:pt idx="471" formatCode="0%">
                  <c:v>0.27067180133143598</c:v>
                </c:pt>
                <c:pt idx="472" formatCode="0%">
                  <c:v>0.27338504762528099</c:v>
                </c:pt>
                <c:pt idx="473" formatCode="0%">
                  <c:v>0.278048679545637</c:v>
                </c:pt>
                <c:pt idx="474" formatCode="0%">
                  <c:v>0.2790198832893</c:v>
                </c:pt>
                <c:pt idx="475" formatCode="0%">
                  <c:v>0.26553704422793201</c:v>
                </c:pt>
                <c:pt idx="476" formatCode="0%">
                  <c:v>0.26426142106085898</c:v>
                </c:pt>
                <c:pt idx="477" formatCode="0%">
                  <c:v>0.27365115364915199</c:v>
                </c:pt>
                <c:pt idx="478" formatCode="0%">
                  <c:v>0.272668811865655</c:v>
                </c:pt>
                <c:pt idx="479" formatCode="0%">
                  <c:v>0.276184708487554</c:v>
                </c:pt>
                <c:pt idx="480" formatCode="0%">
                  <c:v>0.26702418818685703</c:v>
                </c:pt>
                <c:pt idx="481" formatCode="0%">
                  <c:v>0.26432493149647901</c:v>
                </c:pt>
                <c:pt idx="482" formatCode="0%">
                  <c:v>0.26645811690114901</c:v>
                </c:pt>
                <c:pt idx="483" formatCode="0%">
                  <c:v>0.27016600414720698</c:v>
                </c:pt>
                <c:pt idx="484" formatCode="0%">
                  <c:v>0.27271736552529602</c:v>
                </c:pt>
                <c:pt idx="485" formatCode="0%">
                  <c:v>0.26497044886931098</c:v>
                </c:pt>
                <c:pt idx="486" formatCode="0%">
                  <c:v>0.26217827327200699</c:v>
                </c:pt>
                <c:pt idx="487" formatCode="0%">
                  <c:v>0.25840545041892299</c:v>
                </c:pt>
                <c:pt idx="488" formatCode="0%">
                  <c:v>0.25561349421776602</c:v>
                </c:pt>
                <c:pt idx="489" formatCode="0%">
                  <c:v>0.25154672499806902</c:v>
                </c:pt>
                <c:pt idx="490" formatCode="0%">
                  <c:v>0.25354245528376002</c:v>
                </c:pt>
                <c:pt idx="491" formatCode="0%">
                  <c:v>0.25730943180904298</c:v>
                </c:pt>
                <c:pt idx="492" formatCode="0%">
                  <c:v>0.26200890894580797</c:v>
                </c:pt>
                <c:pt idx="493" formatCode="0%">
                  <c:v>0.25229556838093598</c:v>
                </c:pt>
                <c:pt idx="494" formatCode="0%">
                  <c:v>0.25107414809352402</c:v>
                </c:pt>
                <c:pt idx="495" formatCode="0%">
                  <c:v>0.24751182574584901</c:v>
                </c:pt>
                <c:pt idx="496" formatCode="0%">
                  <c:v>0.249971134392588</c:v>
                </c:pt>
                <c:pt idx="497" formatCode="0%">
                  <c:v>0.24662613342992801</c:v>
                </c:pt>
                <c:pt idx="498" formatCode="0%">
                  <c:v>0.25011001303740099</c:v>
                </c:pt>
                <c:pt idx="499" formatCode="0%">
                  <c:v>0.24854077776356401</c:v>
                </c:pt>
                <c:pt idx="500" formatCode="0%">
                  <c:v>0.25246079229908802</c:v>
                </c:pt>
                <c:pt idx="501" formatCode="0%">
                  <c:v>0.25466215586736202</c:v>
                </c:pt>
                <c:pt idx="502" formatCode="0%">
                  <c:v>0.25498739027735101</c:v>
                </c:pt>
                <c:pt idx="503" formatCode="0%">
                  <c:v>0.25568856878403001</c:v>
                </c:pt>
                <c:pt idx="504" formatCode="0%">
                  <c:v>0.25976022233575602</c:v>
                </c:pt>
                <c:pt idx="505" formatCode="0%">
                  <c:v>0.24990213147363199</c:v>
                </c:pt>
                <c:pt idx="506" formatCode="0%">
                  <c:v>0.247246486975188</c:v>
                </c:pt>
                <c:pt idx="507" formatCode="0%">
                  <c:v>0.247767038617832</c:v>
                </c:pt>
                <c:pt idx="508" formatCode="0%">
                  <c:v>0.248744231088183</c:v>
                </c:pt>
                <c:pt idx="509" formatCode="0%">
                  <c:v>0.25173381372139603</c:v>
                </c:pt>
                <c:pt idx="510" formatCode="0%">
                  <c:v>0.245992607994033</c:v>
                </c:pt>
                <c:pt idx="511" formatCode="0%">
                  <c:v>0.24477023048022301</c:v>
                </c:pt>
                <c:pt idx="512" formatCode="0%">
                  <c:v>0.24626799434656099</c:v>
                </c:pt>
                <c:pt idx="513" formatCode="0%">
                  <c:v>0.24964377475652799</c:v>
                </c:pt>
                <c:pt idx="514" formatCode="0%">
                  <c:v>0.25258784812056101</c:v>
                </c:pt>
                <c:pt idx="515" formatCode="0%">
                  <c:v>0.24561718869871499</c:v>
                </c:pt>
                <c:pt idx="516" formatCode="0%">
                  <c:v>0.242859426001965</c:v>
                </c:pt>
                <c:pt idx="517" formatCode="0%">
                  <c:v>0.24649644106115001</c:v>
                </c:pt>
                <c:pt idx="518" formatCode="0%">
                  <c:v>0.25157031531387303</c:v>
                </c:pt>
                <c:pt idx="519" formatCode="0%">
                  <c:v>0.257534212666919</c:v>
                </c:pt>
                <c:pt idx="520" formatCode="0%">
                  <c:v>0.25129080378821</c:v>
                </c:pt>
                <c:pt idx="521" formatCode="0%">
                  <c:v>0.24648243507289899</c:v>
                </c:pt>
                <c:pt idx="522" formatCode="0%">
                  <c:v>0.247987307901331</c:v>
                </c:pt>
                <c:pt idx="523" formatCode="0%">
                  <c:v>0.24960716800419699</c:v>
                </c:pt>
                <c:pt idx="524" formatCode="0%">
                  <c:v>0.25197446481275998</c:v>
                </c:pt>
                <c:pt idx="525" formatCode="0%">
                  <c:v>0.24866772735815301</c:v>
                </c:pt>
                <c:pt idx="526" formatCode="0%">
                  <c:v>0.24532526985934999</c:v>
                </c:pt>
                <c:pt idx="527" formatCode="0%">
                  <c:v>0.24572286909369101</c:v>
                </c:pt>
                <c:pt idx="528" formatCode="0%">
                  <c:v>0.24492036988642699</c:v>
                </c:pt>
                <c:pt idx="529" formatCode="0%">
                  <c:v>0.24612623060212299</c:v>
                </c:pt>
                <c:pt idx="530" formatCode="0%">
                  <c:v>0.237033033494018</c:v>
                </c:pt>
                <c:pt idx="531" formatCode="0%">
                  <c:v>0.23574385717764201</c:v>
                </c:pt>
                <c:pt idx="532" formatCode="0%">
                  <c:v>0.23492684449934401</c:v>
                </c:pt>
                <c:pt idx="533" formatCode="0%">
                  <c:v>0.23788366624832899</c:v>
                </c:pt>
                <c:pt idx="534" formatCode="0%">
                  <c:v>0.242061732961069</c:v>
                </c:pt>
                <c:pt idx="535" formatCode="0%">
                  <c:v>0.232784009484062</c:v>
                </c:pt>
                <c:pt idx="536" formatCode="0%">
                  <c:v>0.23320669745422901</c:v>
                </c:pt>
                <c:pt idx="537" formatCode="0%">
                  <c:v>0.23357530293615</c:v>
                </c:pt>
                <c:pt idx="538" formatCode="0%">
                  <c:v>0.23621516422299799</c:v>
                </c:pt>
                <c:pt idx="539" formatCode="0%">
                  <c:v>0.236704881153119</c:v>
                </c:pt>
                <c:pt idx="540" formatCode="0%">
                  <c:v>0.22963764418089699</c:v>
                </c:pt>
                <c:pt idx="541" formatCode="0%">
                  <c:v>0.22899260174634101</c:v>
                </c:pt>
                <c:pt idx="542" formatCode="0%">
                  <c:v>0.23495092799550901</c:v>
                </c:pt>
                <c:pt idx="543" formatCode="0%">
                  <c:v>0.24070021995601901</c:v>
                </c:pt>
                <c:pt idx="544" formatCode="0%">
                  <c:v>0.23479838029598599</c:v>
                </c:pt>
                <c:pt idx="545" formatCode="0%">
                  <c:v>0.22831121637190999</c:v>
                </c:pt>
                <c:pt idx="546" formatCode="0%">
                  <c:v>0.23111302353602201</c:v>
                </c:pt>
                <c:pt idx="547" formatCode="0%">
                  <c:v>0.24140094782858301</c:v>
                </c:pt>
                <c:pt idx="548" formatCode="0%">
                  <c:v>0.25041041152779597</c:v>
                </c:pt>
                <c:pt idx="549" formatCode="0%">
                  <c:v>0.223863451081975</c:v>
                </c:pt>
                <c:pt idx="550" formatCode="0%">
                  <c:v>0.22113425328755701</c:v>
                </c:pt>
                <c:pt idx="551" formatCode="0%">
                  <c:v>0.22037717124010001</c:v>
                </c:pt>
                <c:pt idx="552" formatCode="0%">
                  <c:v>0.21809466306453501</c:v>
                </c:pt>
                <c:pt idx="553" formatCode="0%">
                  <c:v>0.22082135712890499</c:v>
                </c:pt>
                <c:pt idx="554" formatCode="0%">
                  <c:v>0.222304975374055</c:v>
                </c:pt>
                <c:pt idx="555" formatCode="0%">
                  <c:v>0.227431711721475</c:v>
                </c:pt>
                <c:pt idx="556" formatCode="0%">
                  <c:v>0.221896182489384</c:v>
                </c:pt>
                <c:pt idx="557" formatCode="0%">
                  <c:v>0.21775426044006199</c:v>
                </c:pt>
                <c:pt idx="558" formatCode="0%">
                  <c:v>0.21589884877874599</c:v>
                </c:pt>
                <c:pt idx="559" formatCode="0%">
                  <c:v>0.221203427285145</c:v>
                </c:pt>
                <c:pt idx="560" formatCode="0%">
                  <c:v>0.223299192634801</c:v>
                </c:pt>
                <c:pt idx="561" formatCode="0%">
                  <c:v>0.21258941939759901</c:v>
                </c:pt>
                <c:pt idx="562" formatCode="0%">
                  <c:v>0.212189482982264</c:v>
                </c:pt>
                <c:pt idx="563" formatCode="0%">
                  <c:v>0.20770008783591501</c:v>
                </c:pt>
                <c:pt idx="564" formatCode="0%">
                  <c:v>0.20561078062195201</c:v>
                </c:pt>
                <c:pt idx="565" formatCode="0%">
                  <c:v>0.20641181459969099</c:v>
                </c:pt>
                <c:pt idx="566" formatCode="0%">
                  <c:v>0.20198741755125599</c:v>
                </c:pt>
                <c:pt idx="567" formatCode="0%">
                  <c:v>0.19666859182382501</c:v>
                </c:pt>
                <c:pt idx="568" formatCode="0%">
                  <c:v>0.19433406204887799</c:v>
                </c:pt>
                <c:pt idx="569" formatCode="0%">
                  <c:v>0.19680403076182201</c:v>
                </c:pt>
                <c:pt idx="570" formatCode="0%">
                  <c:v>0.20247294774260199</c:v>
                </c:pt>
                <c:pt idx="571" formatCode="0%">
                  <c:v>0.19516069887271001</c:v>
                </c:pt>
                <c:pt idx="572" formatCode="0%">
                  <c:v>0.18990454506669299</c:v>
                </c:pt>
                <c:pt idx="573" formatCode="0%">
                  <c:v>0.184500087113974</c:v>
                </c:pt>
                <c:pt idx="574" formatCode="0%">
                  <c:v>0.18513708328556699</c:v>
                </c:pt>
                <c:pt idx="575" formatCode="0%">
                  <c:v>0.18922651568440901</c:v>
                </c:pt>
                <c:pt idx="576" formatCode="0%">
                  <c:v>0.179820407018142</c:v>
                </c:pt>
                <c:pt idx="577" formatCode="0%">
                  <c:v>0.179961861788341</c:v>
                </c:pt>
                <c:pt idx="578" formatCode="0%">
                  <c:v>0.18442705181064001</c:v>
                </c:pt>
                <c:pt idx="579" formatCode="0%">
                  <c:v>0.19554050300983</c:v>
                </c:pt>
                <c:pt idx="580" formatCode="0%">
                  <c:v>0.174528808324247</c:v>
                </c:pt>
                <c:pt idx="581" formatCode="0%">
                  <c:v>0.17732874171462301</c:v>
                </c:pt>
                <c:pt idx="582" formatCode="0%">
                  <c:v>0.17218656427929899</c:v>
                </c:pt>
                <c:pt idx="583" formatCode="0%">
                  <c:v>0.17594342903121701</c:v>
                </c:pt>
                <c:pt idx="584" formatCode="0%">
                  <c:v>0.17235002395173701</c:v>
                </c:pt>
                <c:pt idx="585" formatCode="0%">
                  <c:v>0.16838188420858699</c:v>
                </c:pt>
                <c:pt idx="586" formatCode="0%">
                  <c:v>0.17043218302226301</c:v>
                </c:pt>
                <c:pt idx="587" formatCode="0%">
                  <c:v>0.171911223852523</c:v>
                </c:pt>
                <c:pt idx="588" formatCode="0%">
                  <c:v>0.17202053226466801</c:v>
                </c:pt>
                <c:pt idx="589" formatCode="0%">
                  <c:v>0.16654653627859001</c:v>
                </c:pt>
                <c:pt idx="590" formatCode="0%">
                  <c:v>0.162836135108544</c:v>
                </c:pt>
                <c:pt idx="591" formatCode="0%">
                  <c:v>0.16360019038557599</c:v>
                </c:pt>
                <c:pt idx="592" formatCode="0%">
                  <c:v>0.163493831067971</c:v>
                </c:pt>
                <c:pt idx="593" formatCode="0%">
                  <c:v>0.16534358052817899</c:v>
                </c:pt>
                <c:pt idx="594" formatCode="0%">
                  <c:v>0.15749339716038099</c:v>
                </c:pt>
                <c:pt idx="595" formatCode="0%">
                  <c:v>0.154704805073789</c:v>
                </c:pt>
                <c:pt idx="596" formatCode="0%">
                  <c:v>0.15180473329433999</c:v>
                </c:pt>
                <c:pt idx="597" formatCode="0%">
                  <c:v>0.146241110366987</c:v>
                </c:pt>
                <c:pt idx="598" formatCode="0%">
                  <c:v>0.146492994998634</c:v>
                </c:pt>
                <c:pt idx="599" formatCode="0%">
                  <c:v>0.122079638149138</c:v>
                </c:pt>
                <c:pt idx="600" formatCode="0%">
                  <c:v>0.121346438871133</c:v>
                </c:pt>
                <c:pt idx="601" formatCode="0%">
                  <c:v>0.11995902777230601</c:v>
                </c:pt>
                <c:pt idx="602" formatCode="0%">
                  <c:v>0.126911896037295</c:v>
                </c:pt>
                <c:pt idx="603" formatCode="0%">
                  <c:v>0.138081820440693</c:v>
                </c:pt>
                <c:pt idx="604" formatCode="0%">
                  <c:v>0.13612221288495099</c:v>
                </c:pt>
                <c:pt idx="605" formatCode="0%">
                  <c:v>0.138255589602022</c:v>
                </c:pt>
                <c:pt idx="606" formatCode="0%">
                  <c:v>0.14434070912701299</c:v>
                </c:pt>
                <c:pt idx="607" formatCode="0%">
                  <c:v>0.154130590052384</c:v>
                </c:pt>
                <c:pt idx="608" formatCode="0%">
                  <c:v>0.16259335724490201</c:v>
                </c:pt>
                <c:pt idx="609" formatCode="0%">
                  <c:v>0.16243242341405401</c:v>
                </c:pt>
                <c:pt idx="610" formatCode="0%">
                  <c:v>0.16184434415287</c:v>
                </c:pt>
                <c:pt idx="611" formatCode="0%">
                  <c:v>0.16382891195031499</c:v>
                </c:pt>
                <c:pt idx="612" formatCode="0%">
                  <c:v>0.167235424238356</c:v>
                </c:pt>
                <c:pt idx="613" formatCode="0%">
                  <c:v>0.171347411654131</c:v>
                </c:pt>
                <c:pt idx="614" formatCode="0%">
                  <c:v>0.16276484490216001</c:v>
                </c:pt>
                <c:pt idx="615" formatCode="0%">
                  <c:v>0.15854182984371801</c:v>
                </c:pt>
                <c:pt idx="616" formatCode="0%">
                  <c:v>0.15988819484140299</c:v>
                </c:pt>
                <c:pt idx="617" formatCode="0%">
                  <c:v>0.161609673962577</c:v>
                </c:pt>
                <c:pt idx="618" formatCode="0%">
                  <c:v>0.16273387048489199</c:v>
                </c:pt>
                <c:pt idx="619" formatCode="0%">
                  <c:v>0.15152572089006</c:v>
                </c:pt>
                <c:pt idx="620" formatCode="0%">
                  <c:v>0.14810309270027799</c:v>
                </c:pt>
                <c:pt idx="621" formatCode="0%">
                  <c:v>0.14747696509650601</c:v>
                </c:pt>
                <c:pt idx="622" formatCode="0%">
                  <c:v>0.15292729414685499</c:v>
                </c:pt>
                <c:pt idx="623" formatCode="0%">
                  <c:v>0.145943685991302</c:v>
                </c:pt>
                <c:pt idx="624" formatCode="0%">
                  <c:v>0.147500595368942</c:v>
                </c:pt>
                <c:pt idx="625" formatCode="0%">
                  <c:v>0.14677360006340801</c:v>
                </c:pt>
                <c:pt idx="626" formatCode="0%">
                  <c:v>0.14695140971105899</c:v>
                </c:pt>
                <c:pt idx="627" formatCode="0%">
                  <c:v>0.148310695493133</c:v>
                </c:pt>
                <c:pt idx="628" formatCode="0%">
                  <c:v>0.14203617345456199</c:v>
                </c:pt>
                <c:pt idx="629" formatCode="0%">
                  <c:v>0.13942087980513901</c:v>
                </c:pt>
                <c:pt idx="630" formatCode="0%">
                  <c:v>0.13867960563048801</c:v>
                </c:pt>
                <c:pt idx="631" formatCode="0%">
                  <c:v>0.14338048222045599</c:v>
                </c:pt>
                <c:pt idx="632" formatCode="0%">
                  <c:v>0.147416031122655</c:v>
                </c:pt>
                <c:pt idx="633" formatCode="0%">
                  <c:v>0.14115673701648401</c:v>
                </c:pt>
                <c:pt idx="634" formatCode="0%">
                  <c:v>0.14271454387437399</c:v>
                </c:pt>
                <c:pt idx="635" formatCode="0%">
                  <c:v>0.14425644794106099</c:v>
                </c:pt>
                <c:pt idx="636" formatCode="0%">
                  <c:v>0.14595120502577999</c:v>
                </c:pt>
                <c:pt idx="637" formatCode="0%">
                  <c:v>0.149932826941235</c:v>
                </c:pt>
                <c:pt idx="638" formatCode="0%">
                  <c:v>0.14883078016925899</c:v>
                </c:pt>
                <c:pt idx="639" formatCode="0%">
                  <c:v>0.15347619823519601</c:v>
                </c:pt>
                <c:pt idx="640" formatCode="0%">
                  <c:v>0.15756309495829701</c:v>
                </c:pt>
                <c:pt idx="641" formatCode="0%">
                  <c:v>0.16195044907114101</c:v>
                </c:pt>
                <c:pt idx="642" formatCode="0%">
                  <c:v>0.173035311182443</c:v>
                </c:pt>
                <c:pt idx="643" formatCode="0%">
                  <c:v>0.165230270310983</c:v>
                </c:pt>
                <c:pt idx="644" formatCode="0%">
                  <c:v>0.163326861326717</c:v>
                </c:pt>
                <c:pt idx="645" formatCode="0%">
                  <c:v>0.16246505909363301</c:v>
                </c:pt>
                <c:pt idx="646" formatCode="0%">
                  <c:v>0.164188320492619</c:v>
                </c:pt>
                <c:pt idx="647" formatCode="0%">
                  <c:v>0.171551786048177</c:v>
                </c:pt>
                <c:pt idx="648" formatCode="0%">
                  <c:v>0.165374504795989</c:v>
                </c:pt>
                <c:pt idx="649" formatCode="0%">
                  <c:v>0.162848342367373</c:v>
                </c:pt>
                <c:pt idx="650" formatCode="0%">
                  <c:v>0.164308029193487</c:v>
                </c:pt>
                <c:pt idx="651" formatCode="0%">
                  <c:v>0.16631802149130401</c:v>
                </c:pt>
                <c:pt idx="652" formatCode="0%">
                  <c:v>0.17106758952998899</c:v>
                </c:pt>
                <c:pt idx="653" formatCode="0%">
                  <c:v>0.164721722438739</c:v>
                </c:pt>
                <c:pt idx="654" formatCode="0%">
                  <c:v>0.15977027923039799</c:v>
                </c:pt>
                <c:pt idx="655" formatCode="0%">
                  <c:v>0.16271909030280399</c:v>
                </c:pt>
                <c:pt idx="656" formatCode="0%">
                  <c:v>0.16250587330109501</c:v>
                </c:pt>
                <c:pt idx="657" formatCode="0%">
                  <c:v>0.16753480677422999</c:v>
                </c:pt>
                <c:pt idx="658" formatCode="0%">
                  <c:v>0.16738285647512</c:v>
                </c:pt>
                <c:pt idx="659" formatCode="0%">
                  <c:v>0.16941992950648099</c:v>
                </c:pt>
                <c:pt idx="660" formatCode="0%">
                  <c:v>0.17284717648687201</c:v>
                </c:pt>
                <c:pt idx="661" formatCode="0%">
                  <c:v>0.17601915260797299</c:v>
                </c:pt>
                <c:pt idx="662" formatCode="0%">
                  <c:v>0.172242011106952</c:v>
                </c:pt>
                <c:pt idx="663" formatCode="0%">
                  <c:v>0.17085800672699</c:v>
                </c:pt>
                <c:pt idx="664" formatCode="0%">
                  <c:v>0.17114108317914301</c:v>
                </c:pt>
                <c:pt idx="665" formatCode="0%">
                  <c:v>0.173834626718364</c:v>
                </c:pt>
                <c:pt idx="666" formatCode="0%">
                  <c:v>0.182635068174336</c:v>
                </c:pt>
                <c:pt idx="667" formatCode="0%">
                  <c:v>0.17237141818736401</c:v>
                </c:pt>
                <c:pt idx="668" formatCode="0%">
                  <c:v>0.16983953972143401</c:v>
                </c:pt>
                <c:pt idx="669" formatCode="0%">
                  <c:v>0.16747596793184899</c:v>
                </c:pt>
                <c:pt idx="670" formatCode="0%">
                  <c:v>0.16659620217680901</c:v>
                </c:pt>
                <c:pt idx="671" formatCode="0%">
                  <c:v>0.16525936537306701</c:v>
                </c:pt>
                <c:pt idx="672" formatCode="0%">
                  <c:v>0.16357396037374</c:v>
                </c:pt>
                <c:pt idx="673" formatCode="0%">
                  <c:v>0.15979923696394699</c:v>
                </c:pt>
                <c:pt idx="674" formatCode="0%">
                  <c:v>0.16137262222197701</c:v>
                </c:pt>
                <c:pt idx="675" formatCode="0%">
                  <c:v>0.162743848967937</c:v>
                </c:pt>
                <c:pt idx="676" formatCode="0%">
                  <c:v>0.16452304300894899</c:v>
                </c:pt>
                <c:pt idx="677" formatCode="0%">
                  <c:v>0.16206576961466301</c:v>
                </c:pt>
                <c:pt idx="678" formatCode="0%">
                  <c:v>0.15664378951355601</c:v>
                </c:pt>
                <c:pt idx="679" formatCode="0%">
                  <c:v>0.15852457899096301</c:v>
                </c:pt>
                <c:pt idx="680" formatCode="0%">
                  <c:v>0.16291924663763099</c:v>
                </c:pt>
                <c:pt idx="681" formatCode="0%">
                  <c:v>0.167378478197133</c:v>
                </c:pt>
                <c:pt idx="682" formatCode="0%">
                  <c:v>0.162102665249655</c:v>
                </c:pt>
                <c:pt idx="683" formatCode="0%">
                  <c:v>0.16233293577295599</c:v>
                </c:pt>
                <c:pt idx="684" formatCode="0%">
                  <c:v>0.16061193882587399</c:v>
                </c:pt>
                <c:pt idx="685" formatCode="0%">
                  <c:v>0.15826884600073801</c:v>
                </c:pt>
                <c:pt idx="686" formatCode="0%">
                  <c:v>0.16095720211717399</c:v>
                </c:pt>
                <c:pt idx="687" formatCode="0%">
                  <c:v>0.15260974539151401</c:v>
                </c:pt>
                <c:pt idx="688" formatCode="0%">
                  <c:v>0.15329009127599699</c:v>
                </c:pt>
                <c:pt idx="689" formatCode="0%">
                  <c:v>0.14873699649119301</c:v>
                </c:pt>
                <c:pt idx="690" formatCode="0%">
                  <c:v>0.15235457806706401</c:v>
                </c:pt>
                <c:pt idx="691" formatCode="0%">
                  <c:v>0.15472836715076299</c:v>
                </c:pt>
                <c:pt idx="692" formatCode="0%">
                  <c:v>0.148465970468805</c:v>
                </c:pt>
                <c:pt idx="693" formatCode="0%">
                  <c:v>0.149944014827884</c:v>
                </c:pt>
                <c:pt idx="694" formatCode="0%">
                  <c:v>0.148457677011085</c:v>
                </c:pt>
                <c:pt idx="695" formatCode="0%">
                  <c:v>0.15002530541230499</c:v>
                </c:pt>
                <c:pt idx="696" formatCode="0%">
                  <c:v>0.154460339045112</c:v>
                </c:pt>
                <c:pt idx="697" formatCode="0%">
                  <c:v>0.15049391187233499</c:v>
                </c:pt>
                <c:pt idx="698" formatCode="0%">
                  <c:v>0.148506789381573</c:v>
                </c:pt>
                <c:pt idx="699" formatCode="0%">
                  <c:v>0.14948455537104299</c:v>
                </c:pt>
                <c:pt idx="700" formatCode="0%">
                  <c:v>0.155097341623533</c:v>
                </c:pt>
                <c:pt idx="701" formatCode="0%">
                  <c:v>0.156020904873166</c:v>
                </c:pt>
                <c:pt idx="702" formatCode="0%">
                  <c:v>0.151608760754676</c:v>
                </c:pt>
                <c:pt idx="703" formatCode="0%">
                  <c:v>0.154448530340561</c:v>
                </c:pt>
                <c:pt idx="704" formatCode="0%">
                  <c:v>0.15588615003701001</c:v>
                </c:pt>
                <c:pt idx="705" formatCode="0%">
                  <c:v>0.1608489538948</c:v>
                </c:pt>
                <c:pt idx="706" formatCode="0%">
                  <c:v>0.16811405162215901</c:v>
                </c:pt>
                <c:pt idx="707" formatCode="0%">
                  <c:v>0.15672499136191401</c:v>
                </c:pt>
                <c:pt idx="708" formatCode="0%">
                  <c:v>0.16108826471721799</c:v>
                </c:pt>
                <c:pt idx="709" formatCode="0%">
                  <c:v>0.16326402211927499</c:v>
                </c:pt>
                <c:pt idx="710" formatCode="0%">
                  <c:v>0.16746339983900699</c:v>
                </c:pt>
                <c:pt idx="711" formatCode="0%">
                  <c:v>0.16836090184577601</c:v>
                </c:pt>
                <c:pt idx="712" formatCode="0%">
                  <c:v>0.16218067702413799</c:v>
                </c:pt>
                <c:pt idx="713" formatCode="0%">
                  <c:v>0.15763732649850101</c:v>
                </c:pt>
                <c:pt idx="714" formatCode="0%">
                  <c:v>0.158301910846842</c:v>
                </c:pt>
                <c:pt idx="715" formatCode="0%">
                  <c:v>0.15940343733038101</c:v>
                </c:pt>
                <c:pt idx="716" formatCode="0%">
                  <c:v>0.15620530032159399</c:v>
                </c:pt>
                <c:pt idx="717" formatCode="0%">
                  <c:v>0.15820240051588899</c:v>
                </c:pt>
                <c:pt idx="718" formatCode="0%">
                  <c:v>0.159149980001937</c:v>
                </c:pt>
                <c:pt idx="719" formatCode="0%">
                  <c:v>0.15784808566529501</c:v>
                </c:pt>
                <c:pt idx="720" formatCode="0%">
                  <c:v>0.15859950704077599</c:v>
                </c:pt>
                <c:pt idx="721" formatCode="0%">
                  <c:v>0.15970464251143601</c:v>
                </c:pt>
                <c:pt idx="722" formatCode="0%">
                  <c:v>0.153750969625809</c:v>
                </c:pt>
                <c:pt idx="723" formatCode="0%">
                  <c:v>0.14627187806747399</c:v>
                </c:pt>
                <c:pt idx="724" formatCode="0%">
                  <c:v>0.150932768471506</c:v>
                </c:pt>
                <c:pt idx="725" formatCode="0%">
                  <c:v>0.15529682542520401</c:v>
                </c:pt>
                <c:pt idx="726" formatCode="0%">
                  <c:v>0.15923027383756999</c:v>
                </c:pt>
                <c:pt idx="727" formatCode="0%">
                  <c:v>0.161951769543142</c:v>
                </c:pt>
                <c:pt idx="728" formatCode="0%">
                  <c:v>0.15525285496049701</c:v>
                </c:pt>
                <c:pt idx="729" formatCode="0%">
                  <c:v>0.15640524160072</c:v>
                </c:pt>
                <c:pt idx="730" formatCode="0%">
                  <c:v>0.163716610775541</c:v>
                </c:pt>
                <c:pt idx="731" formatCode="0%">
                  <c:v>0.170812407135956</c:v>
                </c:pt>
                <c:pt idx="732" formatCode="0%">
                  <c:v>0.170670580311786</c:v>
                </c:pt>
                <c:pt idx="733" formatCode="0%">
                  <c:v>0.16773576578275101</c:v>
                </c:pt>
                <c:pt idx="734" formatCode="0%">
                  <c:v>0.16898865940796201</c:v>
                </c:pt>
                <c:pt idx="735" formatCode="0%">
                  <c:v>0.179961158326951</c:v>
                </c:pt>
                <c:pt idx="736" formatCode="0%">
                  <c:v>0.166559906781655</c:v>
                </c:pt>
                <c:pt idx="737" formatCode="0%">
                  <c:v>0.16089967701020699</c:v>
                </c:pt>
                <c:pt idx="738" formatCode="0%">
                  <c:v>0.16994480358958899</c:v>
                </c:pt>
                <c:pt idx="739" formatCode="0%">
                  <c:v>0.175705011770807</c:v>
                </c:pt>
                <c:pt idx="740" formatCode="0%">
                  <c:v>0.176397990303334</c:v>
                </c:pt>
                <c:pt idx="741" formatCode="0%">
                  <c:v>0.17045973234952699</c:v>
                </c:pt>
                <c:pt idx="742" formatCode="0%">
                  <c:v>0.17484068454423801</c:v>
                </c:pt>
                <c:pt idx="743" formatCode="0%">
                  <c:v>0.18669181429301601</c:v>
                </c:pt>
                <c:pt idx="744" formatCode="0%">
                  <c:v>0.190171842472834</c:v>
                </c:pt>
                <c:pt idx="745" formatCode="0%">
                  <c:v>0.173981124478268</c:v>
                </c:pt>
                <c:pt idx="746" formatCode="0%">
                  <c:v>0.17712455630398299</c:v>
                </c:pt>
                <c:pt idx="747" formatCode="0%">
                  <c:v>0.181827612899193</c:v>
                </c:pt>
                <c:pt idx="748" formatCode="0%">
                  <c:v>0.17730437735235799</c:v>
                </c:pt>
                <c:pt idx="749" formatCode="0%">
                  <c:v>0.17550721074730199</c:v>
                </c:pt>
                <c:pt idx="750" formatCode="0%">
                  <c:v>0.17761643074951</c:v>
                </c:pt>
                <c:pt idx="751" formatCode="0%">
                  <c:v>0.17811646357970001</c:v>
                </c:pt>
                <c:pt idx="752" formatCode="0%">
                  <c:v>0.17956272663168599</c:v>
                </c:pt>
                <c:pt idx="753" formatCode="0%">
                  <c:v>0.17671477594575</c:v>
                </c:pt>
                <c:pt idx="754" formatCode="0%">
                  <c:v>0.173247280037265</c:v>
                </c:pt>
                <c:pt idx="755" formatCode="0%">
                  <c:v>0.176071479927906</c:v>
                </c:pt>
                <c:pt idx="756" formatCode="0%">
                  <c:v>0.175967290257664</c:v>
                </c:pt>
                <c:pt idx="757" formatCode="0%">
                  <c:v>0.17858700685208101</c:v>
                </c:pt>
                <c:pt idx="758" formatCode="0%">
                  <c:v>0.176268884969772</c:v>
                </c:pt>
                <c:pt idx="759" formatCode="0%">
                  <c:v>0.17434170579133099</c:v>
                </c:pt>
                <c:pt idx="760" formatCode="0%">
                  <c:v>0.175739415969835</c:v>
                </c:pt>
                <c:pt idx="761" formatCode="0%">
                  <c:v>0.18045689496582901</c:v>
                </c:pt>
                <c:pt idx="762" formatCode="0%">
                  <c:v>0.18734181304420999</c:v>
                </c:pt>
                <c:pt idx="763" formatCode="0%">
                  <c:v>0.18377060828873301</c:v>
                </c:pt>
                <c:pt idx="764" formatCode="0%">
                  <c:v>0.184307010342424</c:v>
                </c:pt>
                <c:pt idx="765" formatCode="0%">
                  <c:v>0.18773091638434999</c:v>
                </c:pt>
                <c:pt idx="766" formatCode="0%">
                  <c:v>0.190071651987578</c:v>
                </c:pt>
                <c:pt idx="767" formatCode="0%">
                  <c:v>0.19263033226958901</c:v>
                </c:pt>
                <c:pt idx="768" formatCode="0%">
                  <c:v>0.189287115418621</c:v>
                </c:pt>
                <c:pt idx="769" formatCode="0%">
                  <c:v>0.18662903644832701</c:v>
                </c:pt>
                <c:pt idx="770" formatCode="0%">
                  <c:v>0.187642011388612</c:v>
                </c:pt>
                <c:pt idx="771" formatCode="0%">
                  <c:v>0.18774338584515901</c:v>
                </c:pt>
                <c:pt idx="772" formatCode="0%">
                  <c:v>0.196592811904992</c:v>
                </c:pt>
                <c:pt idx="773" formatCode="0%">
                  <c:v>0.188339748086123</c:v>
                </c:pt>
                <c:pt idx="774" formatCode="0%">
                  <c:v>0.18409731108961899</c:v>
                </c:pt>
                <c:pt idx="775" formatCode="0%">
                  <c:v>0.18666164887424799</c:v>
                </c:pt>
                <c:pt idx="776" formatCode="0%">
                  <c:v>0.187433057678139</c:v>
                </c:pt>
                <c:pt idx="777" formatCode="0%">
                  <c:v>0.19176998554396599</c:v>
                </c:pt>
                <c:pt idx="778" formatCode="0%">
                  <c:v>0.187424148293933</c:v>
                </c:pt>
                <c:pt idx="779" formatCode="0%">
                  <c:v>0.18411727105794401</c:v>
                </c:pt>
                <c:pt idx="780" formatCode="0%">
                  <c:v>0.18440139004160999</c:v>
                </c:pt>
                <c:pt idx="781" formatCode="0%">
                  <c:v>0.186149876257999</c:v>
                </c:pt>
                <c:pt idx="782" formatCode="0%">
                  <c:v>0.19048841201607999</c:v>
                </c:pt>
                <c:pt idx="783" formatCode="0%">
                  <c:v>0.18431368867713399</c:v>
                </c:pt>
                <c:pt idx="784" formatCode="0%">
                  <c:v>0.180875041872228</c:v>
                </c:pt>
                <c:pt idx="785" formatCode="0%">
                  <c:v>0.17758062341018499</c:v>
                </c:pt>
                <c:pt idx="786" formatCode="0%">
                  <c:v>0.17636282478647899</c:v>
                </c:pt>
                <c:pt idx="787" formatCode="0%">
                  <c:v>0.17649661438476699</c:v>
                </c:pt>
                <c:pt idx="788" formatCode="0%">
                  <c:v>0.17182155863679599</c:v>
                </c:pt>
                <c:pt idx="789" formatCode="0%">
                  <c:v>0.16399796865006</c:v>
                </c:pt>
                <c:pt idx="790" formatCode="0%">
                  <c:v>0.18449444703339701</c:v>
                </c:pt>
                <c:pt idx="791" formatCode="0%">
                  <c:v>0.18007214308803501</c:v>
                </c:pt>
                <c:pt idx="792" formatCode="0%">
                  <c:v>0.177874104843293</c:v>
                </c:pt>
                <c:pt idx="793" formatCode="0%">
                  <c:v>0.17873630448639599</c:v>
                </c:pt>
                <c:pt idx="794" formatCode="0%">
                  <c:v>0.182516168391265</c:v>
                </c:pt>
                <c:pt idx="795" formatCode="0%">
                  <c:v>0.18130322249684599</c:v>
                </c:pt>
                <c:pt idx="796" formatCode="0%">
                  <c:v>0.17951783473756799</c:v>
                </c:pt>
                <c:pt idx="797" formatCode="0%">
                  <c:v>0.16869410027288501</c:v>
                </c:pt>
                <c:pt idx="798" formatCode="0%">
                  <c:v>0.18768676405680301</c:v>
                </c:pt>
                <c:pt idx="799" formatCode="0%">
                  <c:v>0.18799240089607699</c:v>
                </c:pt>
                <c:pt idx="800" formatCode="0%">
                  <c:v>0.18427829460871301</c:v>
                </c:pt>
                <c:pt idx="801" formatCode="0%">
                  <c:v>0.186519376751731</c:v>
                </c:pt>
                <c:pt idx="802" formatCode="0%">
                  <c:v>0.18914929455271901</c:v>
                </c:pt>
                <c:pt idx="803" formatCode="0%">
                  <c:v>0.19071707893721801</c:v>
                </c:pt>
                <c:pt idx="804" formatCode="0%">
                  <c:v>0.182761167309862</c:v>
                </c:pt>
                <c:pt idx="805" formatCode="0%">
                  <c:v>0.181544572264139</c:v>
                </c:pt>
                <c:pt idx="806" formatCode="0%">
                  <c:v>0.18237134895186999</c:v>
                </c:pt>
                <c:pt idx="807" formatCode="0%">
                  <c:v>0.18835373815648601</c:v>
                </c:pt>
                <c:pt idx="808" formatCode="0%">
                  <c:v>0.193408413137857</c:v>
                </c:pt>
                <c:pt idx="809" formatCode="0%">
                  <c:v>0.19149342654474999</c:v>
                </c:pt>
                <c:pt idx="810" formatCode="0%">
                  <c:v>0.19005491985665501</c:v>
                </c:pt>
                <c:pt idx="811" formatCode="0%">
                  <c:v>0.18904491414335001</c:v>
                </c:pt>
                <c:pt idx="812" formatCode="0%">
                  <c:v>0.19257190248279599</c:v>
                </c:pt>
                <c:pt idx="813" formatCode="0%">
                  <c:v>0.19653057370815799</c:v>
                </c:pt>
                <c:pt idx="814" formatCode="0%">
                  <c:v>0.191767329800556</c:v>
                </c:pt>
                <c:pt idx="815" formatCode="0%">
                  <c:v>0.183035691505951</c:v>
                </c:pt>
                <c:pt idx="816" formatCode="0%">
                  <c:v>0.18453669622884999</c:v>
                </c:pt>
                <c:pt idx="817" formatCode="0%">
                  <c:v>0.18825548435040501</c:v>
                </c:pt>
                <c:pt idx="818" formatCode="0%">
                  <c:v>0.19290673253238999</c:v>
                </c:pt>
                <c:pt idx="819" formatCode="0%">
                  <c:v>0.18651377543523601</c:v>
                </c:pt>
                <c:pt idx="820" formatCode="0%">
                  <c:v>0.182806640216199</c:v>
                </c:pt>
                <c:pt idx="821" formatCode="0%">
                  <c:v>0.18655587022269099</c:v>
                </c:pt>
                <c:pt idx="822" formatCode="0%">
                  <c:v>0.19120689637640401</c:v>
                </c:pt>
                <c:pt idx="823" formatCode="0%">
                  <c:v>0.19170796019870301</c:v>
                </c:pt>
                <c:pt idx="824" formatCode="0%">
                  <c:v>0.19139902437631801</c:v>
                </c:pt>
                <c:pt idx="825" formatCode="0%">
                  <c:v>0.19159301649900101</c:v>
                </c:pt>
                <c:pt idx="826" formatCode="0%">
                  <c:v>0.19096574917408701</c:v>
                </c:pt>
                <c:pt idx="827" formatCode="0%">
                  <c:v>0.191871897080647</c:v>
                </c:pt>
                <c:pt idx="828" formatCode="0%">
                  <c:v>0.18121243492536701</c:v>
                </c:pt>
                <c:pt idx="829" formatCode="0%">
                  <c:v>0.18667149144129799</c:v>
                </c:pt>
                <c:pt idx="830" formatCode="0%">
                  <c:v>0.184019868859153</c:v>
                </c:pt>
                <c:pt idx="831" formatCode="0%">
                  <c:v>0.188500099925281</c:v>
                </c:pt>
                <c:pt idx="832" formatCode="0%">
                  <c:v>0.18387989126969401</c:v>
                </c:pt>
                <c:pt idx="833" formatCode="0%">
                  <c:v>0.18014889389055599</c:v>
                </c:pt>
                <c:pt idx="834" formatCode="0%">
                  <c:v>0.18088604427245999</c:v>
                </c:pt>
                <c:pt idx="835" formatCode="0%">
                  <c:v>0.18037449836251801</c:v>
                </c:pt>
                <c:pt idx="836" formatCode="0%">
                  <c:v>0.18338235051385399</c:v>
                </c:pt>
                <c:pt idx="837" formatCode="0%">
                  <c:v>0.177347446311902</c:v>
                </c:pt>
                <c:pt idx="838" formatCode="0%">
                  <c:v>0.173639190407954</c:v>
                </c:pt>
                <c:pt idx="839" formatCode="0%">
                  <c:v>0.17867044175205599</c:v>
                </c:pt>
                <c:pt idx="840" formatCode="0%">
                  <c:v>0.17932323750690801</c:v>
                </c:pt>
                <c:pt idx="841" formatCode="0%">
                  <c:v>0.18586509342212401</c:v>
                </c:pt>
                <c:pt idx="842" formatCode="0%">
                  <c:v>0.179485971959775</c:v>
                </c:pt>
                <c:pt idx="843" formatCode="0%">
                  <c:v>0.17553922344058201</c:v>
                </c:pt>
                <c:pt idx="844" formatCode="0%">
                  <c:v>0.176263916138577</c:v>
                </c:pt>
                <c:pt idx="845" formatCode="0%">
                  <c:v>0.17651811737965201</c:v>
                </c:pt>
                <c:pt idx="846" formatCode="0%">
                  <c:v>0.181649038934771</c:v>
                </c:pt>
                <c:pt idx="847" formatCode="0%">
                  <c:v>0.16812368288117199</c:v>
                </c:pt>
                <c:pt idx="848" formatCode="0%">
                  <c:v>0.16703698629350699</c:v>
                </c:pt>
                <c:pt idx="849" formatCode="0%">
                  <c:v>0.166402866153707</c:v>
                </c:pt>
                <c:pt idx="850" formatCode="0%">
                  <c:v>0.16884564127888599</c:v>
                </c:pt>
                <c:pt idx="851" formatCode="0%">
                  <c:v>0.175620469801753</c:v>
                </c:pt>
                <c:pt idx="852" formatCode="0%">
                  <c:v>0.16794609417928</c:v>
                </c:pt>
                <c:pt idx="853" formatCode="0%">
                  <c:v>0.16887740265300499</c:v>
                </c:pt>
                <c:pt idx="854" formatCode="0%">
                  <c:v>0.169378667733284</c:v>
                </c:pt>
                <c:pt idx="855" formatCode="0%">
                  <c:v>0.17016537137054399</c:v>
                </c:pt>
                <c:pt idx="856" formatCode="0%">
                  <c:v>0.17075295750765901</c:v>
                </c:pt>
                <c:pt idx="857" formatCode="0%">
                  <c:v>0.16474834790495901</c:v>
                </c:pt>
                <c:pt idx="858" formatCode="0%">
                  <c:v>0.159002140010476</c:v>
                </c:pt>
                <c:pt idx="859" formatCode="0%">
                  <c:v>0.16115493067639899</c:v>
                </c:pt>
                <c:pt idx="860" formatCode="0%">
                  <c:v>0.16361237927453501</c:v>
                </c:pt>
                <c:pt idx="861" formatCode="0%">
                  <c:v>0.16722134841386099</c:v>
                </c:pt>
                <c:pt idx="862" formatCode="0%">
                  <c:v>0.160424098307691</c:v>
                </c:pt>
                <c:pt idx="863" formatCode="0%">
                  <c:v>0.15821257398399799</c:v>
                </c:pt>
                <c:pt idx="864" formatCode="0%">
                  <c:v>0.16436984599723301</c:v>
                </c:pt>
                <c:pt idx="865" formatCode="0%">
                  <c:v>0.16702419112292899</c:v>
                </c:pt>
                <c:pt idx="866" formatCode="0%">
                  <c:v>0.16929503409714</c:v>
                </c:pt>
                <c:pt idx="867" formatCode="0%">
                  <c:v>0.16049505684433499</c:v>
                </c:pt>
                <c:pt idx="868" formatCode="0%">
                  <c:v>0.161893383848006</c:v>
                </c:pt>
                <c:pt idx="869" formatCode="0%">
                  <c:v>0.157846554276867</c:v>
                </c:pt>
                <c:pt idx="870" formatCode="0%">
                  <c:v>0.18322058279260101</c:v>
                </c:pt>
                <c:pt idx="871" formatCode="0%">
                  <c:v>0.17378299581707099</c:v>
                </c:pt>
                <c:pt idx="872" formatCode="0%">
                  <c:v>0.16900025116345399</c:v>
                </c:pt>
                <c:pt idx="873" formatCode="0%">
                  <c:v>0.16601316101122099</c:v>
                </c:pt>
                <c:pt idx="874" formatCode="0%">
                  <c:v>0.166643182048934</c:v>
                </c:pt>
                <c:pt idx="875" formatCode="0%">
                  <c:v>0.170827037194871</c:v>
                </c:pt>
                <c:pt idx="876" formatCode="0%">
                  <c:v>0.16119780833098701</c:v>
                </c:pt>
                <c:pt idx="877" formatCode="0%">
                  <c:v>0.15796119253028401</c:v>
                </c:pt>
                <c:pt idx="878" formatCode="0%">
                  <c:v>0.15629459176956001</c:v>
                </c:pt>
                <c:pt idx="879" formatCode="0%">
                  <c:v>0.15935772100960299</c:v>
                </c:pt>
                <c:pt idx="880" formatCode="0%">
                  <c:v>0.16014743624031699</c:v>
                </c:pt>
                <c:pt idx="881" formatCode="0%">
                  <c:v>0.15709320021393</c:v>
                </c:pt>
                <c:pt idx="882" formatCode="0%">
                  <c:v>0.154573845271851</c:v>
                </c:pt>
                <c:pt idx="883" formatCode="0%">
                  <c:v>0.15369539577522101</c:v>
                </c:pt>
                <c:pt idx="884" formatCode="0%">
                  <c:v>0.15745254375867301</c:v>
                </c:pt>
                <c:pt idx="885" formatCode="0%">
                  <c:v>0.15935156658549099</c:v>
                </c:pt>
                <c:pt idx="886" formatCode="0%">
                  <c:v>0.152673442126145</c:v>
                </c:pt>
                <c:pt idx="887" formatCode="0%">
                  <c:v>0.145907257525239</c:v>
                </c:pt>
                <c:pt idx="888" formatCode="0%">
                  <c:v>0.14362411813540199</c:v>
                </c:pt>
                <c:pt idx="889" formatCode="0%">
                  <c:v>0.143042153785086</c:v>
                </c:pt>
                <c:pt idx="890" formatCode="0%">
                  <c:v>0.14487724957713499</c:v>
                </c:pt>
                <c:pt idx="891" formatCode="0%">
                  <c:v>0.135171072982219</c:v>
                </c:pt>
                <c:pt idx="892" formatCode="0%">
                  <c:v>0.13733407163963601</c:v>
                </c:pt>
                <c:pt idx="893" formatCode="0%">
                  <c:v>0.139880712728777</c:v>
                </c:pt>
                <c:pt idx="894" formatCode="0%">
                  <c:v>0.14193109821495001</c:v>
                </c:pt>
                <c:pt idx="895" formatCode="0%">
                  <c:v>0.147684895543822</c:v>
                </c:pt>
                <c:pt idx="896" formatCode="0%">
                  <c:v>0.13958543561116701</c:v>
                </c:pt>
                <c:pt idx="897" formatCode="0%">
                  <c:v>0.14264218319927299</c:v>
                </c:pt>
                <c:pt idx="898" formatCode="0%">
                  <c:v>0.1430771362588</c:v>
                </c:pt>
                <c:pt idx="899" formatCode="0%">
                  <c:v>0.145708915351383</c:v>
                </c:pt>
                <c:pt idx="900" formatCode="0%">
                  <c:v>0.14863459028058601</c:v>
                </c:pt>
                <c:pt idx="901" formatCode="0%">
                  <c:v>0.14285292174872</c:v>
                </c:pt>
                <c:pt idx="902" formatCode="0%">
                  <c:v>0.13992260731604</c:v>
                </c:pt>
                <c:pt idx="903" formatCode="0%">
                  <c:v>0.14284760342870501</c:v>
                </c:pt>
                <c:pt idx="904" formatCode="0%">
                  <c:v>0.14183564618347699</c:v>
                </c:pt>
                <c:pt idx="905" formatCode="0%">
                  <c:v>0.14935854883290201</c:v>
                </c:pt>
                <c:pt idx="906" formatCode="0%">
                  <c:v>0.14282187308659799</c:v>
                </c:pt>
                <c:pt idx="907" formatCode="0%">
                  <c:v>0.13128564614069099</c:v>
                </c:pt>
                <c:pt idx="908" formatCode="0%">
                  <c:v>0.13522676744013901</c:v>
                </c:pt>
                <c:pt idx="909" formatCode="0%">
                  <c:v>0.13540346652122301</c:v>
                </c:pt>
                <c:pt idx="910" formatCode="0%">
                  <c:v>0.13149039493696599</c:v>
                </c:pt>
                <c:pt idx="911" formatCode="0%">
                  <c:v>0.12609778908556801</c:v>
                </c:pt>
                <c:pt idx="912" formatCode="0%">
                  <c:v>0.12548018882989301</c:v>
                </c:pt>
                <c:pt idx="913" formatCode="0%">
                  <c:v>0.128010468892198</c:v>
                </c:pt>
                <c:pt idx="914" formatCode="0%">
                  <c:v>0.13564099794594101</c:v>
                </c:pt>
                <c:pt idx="915" formatCode="0%">
                  <c:v>0.12633849618572701</c:v>
                </c:pt>
                <c:pt idx="916" formatCode="0%">
                  <c:v>0.125481391734974</c:v>
                </c:pt>
                <c:pt idx="917" formatCode="0%">
                  <c:v>0.12400546527560399</c:v>
                </c:pt>
                <c:pt idx="918" formatCode="0%">
                  <c:v>0.12781507901404801</c:v>
                </c:pt>
                <c:pt idx="919" formatCode="0%">
                  <c:v>0.137108818041734</c:v>
                </c:pt>
                <c:pt idx="920" formatCode="0%">
                  <c:v>0.13118810468397701</c:v>
                </c:pt>
                <c:pt idx="921" formatCode="0%">
                  <c:v>0.125654155025165</c:v>
                </c:pt>
                <c:pt idx="922" formatCode="0%">
                  <c:v>0.127645916129353</c:v>
                </c:pt>
                <c:pt idx="923" formatCode="0%">
                  <c:v>0.128883794169037</c:v>
                </c:pt>
                <c:pt idx="924" formatCode="0%">
                  <c:v>0.13290520054743299</c:v>
                </c:pt>
                <c:pt idx="925" formatCode="0%">
                  <c:v>0.12747279489635299</c:v>
                </c:pt>
                <c:pt idx="926" formatCode="0%">
                  <c:v>0.123845201377139</c:v>
                </c:pt>
                <c:pt idx="927" formatCode="0%">
                  <c:v>0.127425743462313</c:v>
                </c:pt>
                <c:pt idx="928" formatCode="0%">
                  <c:v>0.13045475601433701</c:v>
                </c:pt>
                <c:pt idx="929" formatCode="0%">
                  <c:v>0.133095445268615</c:v>
                </c:pt>
                <c:pt idx="930" formatCode="0%">
                  <c:v>0.13547841898465801</c:v>
                </c:pt>
                <c:pt idx="931" formatCode="0%">
                  <c:v>0.13430967604621399</c:v>
                </c:pt>
                <c:pt idx="932" formatCode="0%">
                  <c:v>0.135209511207315</c:v>
                </c:pt>
                <c:pt idx="933" formatCode="0%">
                  <c:v>0.13656256029980601</c:v>
                </c:pt>
                <c:pt idx="934" formatCode="0%">
                  <c:v>0.150827080445192</c:v>
                </c:pt>
                <c:pt idx="935" formatCode="0%">
                  <c:v>0.14314869551768999</c:v>
                </c:pt>
                <c:pt idx="936" formatCode="0%">
                  <c:v>0.14209002376841701</c:v>
                </c:pt>
                <c:pt idx="937" formatCode="0%">
                  <c:v>0.14251201421624299</c:v>
                </c:pt>
                <c:pt idx="938" formatCode="0%">
                  <c:v>0.14368016720004001</c:v>
                </c:pt>
                <c:pt idx="939" formatCode="0%">
                  <c:v>0.14343255527651999</c:v>
                </c:pt>
                <c:pt idx="940" formatCode="0%">
                  <c:v>0.13863136955335001</c:v>
                </c:pt>
                <c:pt idx="941" formatCode="0%">
                  <c:v>0.13512004617151699</c:v>
                </c:pt>
                <c:pt idx="942" formatCode="0%">
                  <c:v>0.135344337732271</c:v>
                </c:pt>
                <c:pt idx="943" formatCode="0%">
                  <c:v>0.14030228740937101</c:v>
                </c:pt>
                <c:pt idx="944" formatCode="0%">
                  <c:v>0.14317933895475801</c:v>
                </c:pt>
                <c:pt idx="945" formatCode="0%">
                  <c:v>0.135299457116935</c:v>
                </c:pt>
                <c:pt idx="946" formatCode="0%">
                  <c:v>0.13056133835525299</c:v>
                </c:pt>
                <c:pt idx="947" formatCode="0%">
                  <c:v>0.133215105819118</c:v>
                </c:pt>
                <c:pt idx="948" formatCode="0%">
                  <c:v>0.14209631479840101</c:v>
                </c:pt>
                <c:pt idx="949" formatCode="0%">
                  <c:v>0.13606299434833899</c:v>
                </c:pt>
                <c:pt idx="950" formatCode="0%">
                  <c:v>0.12719081881705799</c:v>
                </c:pt>
                <c:pt idx="951" formatCode="0%">
                  <c:v>0.12395456498716401</c:v>
                </c:pt>
                <c:pt idx="952" formatCode="0%">
                  <c:v>0.12197016473215</c:v>
                </c:pt>
                <c:pt idx="953" formatCode="0%">
                  <c:v>0.12888236436532299</c:v>
                </c:pt>
                <c:pt idx="954" formatCode="0%">
                  <c:v>0.126509156693381</c:v>
                </c:pt>
                <c:pt idx="955" formatCode="0%">
                  <c:v>0.120149431819369</c:v>
                </c:pt>
                <c:pt idx="956" formatCode="0%">
                  <c:v>0.116708081499209</c:v>
                </c:pt>
                <c:pt idx="957" formatCode="0%">
                  <c:v>0.11566600003396001</c:v>
                </c:pt>
                <c:pt idx="958" formatCode="0%">
                  <c:v>0.122149763775209</c:v>
                </c:pt>
                <c:pt idx="959" formatCode="0%">
                  <c:v>0.118093255521486</c:v>
                </c:pt>
                <c:pt idx="960" formatCode="0%">
                  <c:v>0.11152646646306801</c:v>
                </c:pt>
                <c:pt idx="961" formatCode="0%">
                  <c:v>0.105282827557166</c:v>
                </c:pt>
                <c:pt idx="962" formatCode="0%">
                  <c:v>0.10798205203049301</c:v>
                </c:pt>
                <c:pt idx="963" formatCode="0%">
                  <c:v>0.115053803613942</c:v>
                </c:pt>
                <c:pt idx="964" formatCode="0%">
                  <c:v>0.11285444140503301</c:v>
                </c:pt>
                <c:pt idx="965" formatCode="0%">
                  <c:v>0.10441996777833901</c:v>
                </c:pt>
                <c:pt idx="966" formatCode="0%">
                  <c:v>0.101302976024602</c:v>
                </c:pt>
                <c:pt idx="967" formatCode="0%">
                  <c:v>0.10694450659938499</c:v>
                </c:pt>
                <c:pt idx="968" formatCode="0%">
                  <c:v>0.11103095332398</c:v>
                </c:pt>
                <c:pt idx="969" formatCode="0%">
                  <c:v>0.10816280156265699</c:v>
                </c:pt>
                <c:pt idx="970" formatCode="0%">
                  <c:v>9.9699879964463597E-2</c:v>
                </c:pt>
                <c:pt idx="971" formatCode="0%">
                  <c:v>0.100572938591943</c:v>
                </c:pt>
                <c:pt idx="972" formatCode="0%">
                  <c:v>0.105600932138186</c:v>
                </c:pt>
                <c:pt idx="973" formatCode="0%">
                  <c:v>0.113306614274284</c:v>
                </c:pt>
                <c:pt idx="974" formatCode="0%">
                  <c:v>0.11386279660432699</c:v>
                </c:pt>
                <c:pt idx="975" formatCode="0%">
                  <c:v>0.112378280685063</c:v>
                </c:pt>
                <c:pt idx="976" formatCode="0%">
                  <c:v>0.11153327023126999</c:v>
                </c:pt>
                <c:pt idx="977" formatCode="0%">
                  <c:v>0.12094952502470301</c:v>
                </c:pt>
                <c:pt idx="978" formatCode="0%">
                  <c:v>0.118617365148772</c:v>
                </c:pt>
                <c:pt idx="979" formatCode="0%">
                  <c:v>0.123301547526271</c:v>
                </c:pt>
                <c:pt idx="980" formatCode="0%">
                  <c:v>0.113692818557266</c:v>
                </c:pt>
                <c:pt idx="981" formatCode="0%">
                  <c:v>0.116787965337977</c:v>
                </c:pt>
                <c:pt idx="982" formatCode="0%">
                  <c:v>0.131348610102967</c:v>
                </c:pt>
                <c:pt idx="983" formatCode="0%">
                  <c:v>0.124368007431577</c:v>
                </c:pt>
                <c:pt idx="984" formatCode="0%">
                  <c:v>0.10184590529331999</c:v>
                </c:pt>
                <c:pt idx="985" formatCode="0%">
                  <c:v>0.103076836561604</c:v>
                </c:pt>
                <c:pt idx="986" formatCode="0%">
                  <c:v>0.111321654323946</c:v>
                </c:pt>
                <c:pt idx="987" formatCode="0%">
                  <c:v>0.115009521209854</c:v>
                </c:pt>
                <c:pt idx="988" formatCode="0%">
                  <c:v>0.114631292877027</c:v>
                </c:pt>
                <c:pt idx="989" formatCode="0%">
                  <c:v>0.11967345063296</c:v>
                </c:pt>
                <c:pt idx="990" formatCode="0%">
                  <c:v>0.131851081173914</c:v>
                </c:pt>
                <c:pt idx="991" formatCode="0%">
                  <c:v>0.13938964677205101</c:v>
                </c:pt>
                <c:pt idx="992" formatCode="0%">
                  <c:v>0.120798710974381</c:v>
                </c:pt>
                <c:pt idx="993" formatCode="0%">
                  <c:v>0.118246873549197</c:v>
                </c:pt>
                <c:pt idx="994" formatCode="0%">
                  <c:v>0.124780996787641</c:v>
                </c:pt>
                <c:pt idx="995" formatCode="0%">
                  <c:v>0.118043631734121</c:v>
                </c:pt>
                <c:pt idx="996" formatCode="0%">
                  <c:v>0.110619483387673</c:v>
                </c:pt>
                <c:pt idx="997" formatCode="0%">
                  <c:v>0.116586858339101</c:v>
                </c:pt>
                <c:pt idx="998" formatCode="0%">
                  <c:v>0.115824247825597</c:v>
                </c:pt>
                <c:pt idx="999" formatCode="0%">
                  <c:v>0.11212704837975999</c:v>
                </c:pt>
                <c:pt idx="1000" formatCode="0%">
                  <c:v>0.110261166197258</c:v>
                </c:pt>
                <c:pt idx="1001" formatCode="0%">
                  <c:v>0.105155413720663</c:v>
                </c:pt>
                <c:pt idx="1002" formatCode="0%">
                  <c:v>0.108363316581472</c:v>
                </c:pt>
                <c:pt idx="1003" formatCode="0%">
                  <c:v>0.109749380953057</c:v>
                </c:pt>
                <c:pt idx="1004" formatCode="0%">
                  <c:v>0.100650626023877</c:v>
                </c:pt>
                <c:pt idx="1005" formatCode="0%">
                  <c:v>9.6833443021497906E-2</c:v>
                </c:pt>
                <c:pt idx="1006" formatCode="0%">
                  <c:v>9.3716646210352597E-2</c:v>
                </c:pt>
                <c:pt idx="1007" formatCode="0%">
                  <c:v>9.4780370491661506E-2</c:v>
                </c:pt>
                <c:pt idx="1008" formatCode="0%">
                  <c:v>9.6399987951251598E-2</c:v>
                </c:pt>
                <c:pt idx="1009" formatCode="0%">
                  <c:v>9.3253180601341898E-2</c:v>
                </c:pt>
                <c:pt idx="1010" formatCode="0%">
                  <c:v>9.0680755481123504E-2</c:v>
                </c:pt>
                <c:pt idx="1011" formatCode="0%">
                  <c:v>8.6579864727660702E-2</c:v>
                </c:pt>
                <c:pt idx="1012" formatCode="0%">
                  <c:v>9.4949488988105804E-2</c:v>
                </c:pt>
                <c:pt idx="1013" formatCode="0%">
                  <c:v>0.101254749899949</c:v>
                </c:pt>
                <c:pt idx="1014" formatCode="0%">
                  <c:v>0.107920747726802</c:v>
                </c:pt>
                <c:pt idx="1015" formatCode="0%">
                  <c:v>0.107679155224825</c:v>
                </c:pt>
                <c:pt idx="1016" formatCode="0%">
                  <c:v>0.106396466162541</c:v>
                </c:pt>
                <c:pt idx="1017" formatCode="0%">
                  <c:v>0.109974782212935</c:v>
                </c:pt>
                <c:pt idx="1018" formatCode="0%">
                  <c:v>0.109678038570398</c:v>
                </c:pt>
                <c:pt idx="1019" formatCode="0%">
                  <c:v>0.110717823747731</c:v>
                </c:pt>
                <c:pt idx="1020" formatCode="0%">
                  <c:v>0.10492229866469301</c:v>
                </c:pt>
                <c:pt idx="1021" formatCode="0%">
                  <c:v>9.3815952374641201E-2</c:v>
                </c:pt>
                <c:pt idx="1022" formatCode="0%">
                  <c:v>9.59805616041145E-2</c:v>
                </c:pt>
                <c:pt idx="1023" formatCode="0%">
                  <c:v>9.6258435456895497E-2</c:v>
                </c:pt>
                <c:pt idx="1024" formatCode="0%">
                  <c:v>9.1231684151568501E-2</c:v>
                </c:pt>
                <c:pt idx="1025" formatCode="0%">
                  <c:v>8.8367684825300705E-2</c:v>
                </c:pt>
                <c:pt idx="1026" formatCode="0%">
                  <c:v>8.6100582387340904E-2</c:v>
                </c:pt>
                <c:pt idx="1027" formatCode="0%">
                  <c:v>8.9013423796983404E-2</c:v>
                </c:pt>
                <c:pt idx="1028" formatCode="0%">
                  <c:v>9.0751794210548298E-2</c:v>
                </c:pt>
                <c:pt idx="1029" formatCode="0%">
                  <c:v>8.8175107748074993E-2</c:v>
                </c:pt>
                <c:pt idx="1030" formatCode="0%">
                  <c:v>8.7663375163851004E-2</c:v>
                </c:pt>
                <c:pt idx="1031" formatCode="0%">
                  <c:v>8.3348801340970696E-2</c:v>
                </c:pt>
                <c:pt idx="1032" formatCode="0%">
                  <c:v>9.3826166235090505E-2</c:v>
                </c:pt>
                <c:pt idx="1033" formatCode="0%">
                  <c:v>0.10994135742956</c:v>
                </c:pt>
                <c:pt idx="1034" formatCode="0%">
                  <c:v>0.120814109158845</c:v>
                </c:pt>
                <c:pt idx="1035" formatCode="0%">
                  <c:v>0.13090200964481599</c:v>
                </c:pt>
                <c:pt idx="1036" formatCode="0%">
                  <c:v>0.139891988887693</c:v>
                </c:pt>
                <c:pt idx="1037" formatCode="0%">
                  <c:v>0.13678103961755</c:v>
                </c:pt>
                <c:pt idx="1038" formatCode="0%">
                  <c:v>0.12718294506873901</c:v>
                </c:pt>
                <c:pt idx="1039" formatCode="0%">
                  <c:v>0.104516296113367</c:v>
                </c:pt>
                <c:pt idx="1040" formatCode="0%">
                  <c:v>9.9297904080890606E-2</c:v>
                </c:pt>
                <c:pt idx="1041" formatCode="0%">
                  <c:v>0.102803966371593</c:v>
                </c:pt>
                <c:pt idx="1042" formatCode="0%">
                  <c:v>0.108022034727785</c:v>
                </c:pt>
                <c:pt idx="1043" formatCode="0%">
                  <c:v>0.111735279373814</c:v>
                </c:pt>
                <c:pt idx="1044" formatCode="0%">
                  <c:v>0.125772180474963</c:v>
                </c:pt>
                <c:pt idx="1045" formatCode="0%">
                  <c:v>0.107599792062001</c:v>
                </c:pt>
                <c:pt idx="1046" formatCode="0%">
                  <c:v>8.9780265774482504E-2</c:v>
                </c:pt>
                <c:pt idx="1047" formatCode="0%">
                  <c:v>6.8579099506856103E-2</c:v>
                </c:pt>
                <c:pt idx="1048" formatCode="0%">
                  <c:v>7.5033260147880101E-2</c:v>
                </c:pt>
                <c:pt idx="1049" formatCode="0%">
                  <c:v>8.8974983350778802E-2</c:v>
                </c:pt>
                <c:pt idx="1050" formatCode="0%">
                  <c:v>9.1073228555500998E-2</c:v>
                </c:pt>
                <c:pt idx="1051" formatCode="0%">
                  <c:v>9.8456348500754007E-2</c:v>
                </c:pt>
                <c:pt idx="1052" formatCode="0%">
                  <c:v>0.10419339436655201</c:v>
                </c:pt>
                <c:pt idx="1053" formatCode="0%">
                  <c:v>0.121445081196124</c:v>
                </c:pt>
                <c:pt idx="1054" formatCode="0%">
                  <c:v>0.123431097795262</c:v>
                </c:pt>
                <c:pt idx="1055" formatCode="0%">
                  <c:v>0.12014224871640899</c:v>
                </c:pt>
                <c:pt idx="1056" formatCode="0%">
                  <c:v>0.114731903942848</c:v>
                </c:pt>
                <c:pt idx="1057" formatCode="0%">
                  <c:v>0.103734908214498</c:v>
                </c:pt>
                <c:pt idx="1058" formatCode="0%">
                  <c:v>0.102620168425247</c:v>
                </c:pt>
                <c:pt idx="1059" formatCode="0%">
                  <c:v>0.104791432741285</c:v>
                </c:pt>
                <c:pt idx="1060" formatCode="0%">
                  <c:v>9.8118332778150102E-2</c:v>
                </c:pt>
                <c:pt idx="1061" formatCode="0%">
                  <c:v>9.2942580058644003E-2</c:v>
                </c:pt>
                <c:pt idx="1062" formatCode="0%">
                  <c:v>8.6570949308503703E-2</c:v>
                </c:pt>
                <c:pt idx="1063" formatCode="0%">
                  <c:v>9.1719477866802804E-2</c:v>
                </c:pt>
                <c:pt idx="1064" formatCode="0%">
                  <c:v>9.5397745790674698E-2</c:v>
                </c:pt>
                <c:pt idx="1065" formatCode="0%">
                  <c:v>9.3571516325338999E-2</c:v>
                </c:pt>
                <c:pt idx="1066" formatCode="0%">
                  <c:v>8.6815452744544802E-2</c:v>
                </c:pt>
                <c:pt idx="1067" formatCode="0%">
                  <c:v>8.2848039001697904E-2</c:v>
                </c:pt>
                <c:pt idx="1068" formatCode="0%">
                  <c:v>8.5877839626553307E-2</c:v>
                </c:pt>
                <c:pt idx="1069" formatCode="0%">
                  <c:v>8.9616711740478805E-2</c:v>
                </c:pt>
                <c:pt idx="1070" formatCode="0%">
                  <c:v>9.1115094137316693E-2</c:v>
                </c:pt>
                <c:pt idx="1071" formatCode="0%">
                  <c:v>9.2248797928038306E-2</c:v>
                </c:pt>
                <c:pt idx="1072" formatCode="0%">
                  <c:v>9.5071869932687098E-2</c:v>
                </c:pt>
                <c:pt idx="1073" formatCode="0%">
                  <c:v>9.9836742749466897E-2</c:v>
                </c:pt>
                <c:pt idx="1074" formatCode="0%">
                  <c:v>0.11417426122121301</c:v>
                </c:pt>
                <c:pt idx="1075" formatCode="0%">
                  <c:v>0.13220511701649301</c:v>
                </c:pt>
                <c:pt idx="1076" formatCode="0%">
                  <c:v>0.12214063490522201</c:v>
                </c:pt>
                <c:pt idx="1077" formatCode="0%">
                  <c:v>0.10718054172917001</c:v>
                </c:pt>
                <c:pt idx="1078" formatCode="0%">
                  <c:v>9.1060058683624406E-2</c:v>
                </c:pt>
                <c:pt idx="1079" formatCode="0%">
                  <c:v>8.5408410326065498E-2</c:v>
                </c:pt>
                <c:pt idx="1080" formatCode="0%">
                  <c:v>8.49594388145474E-2</c:v>
                </c:pt>
                <c:pt idx="1081" formatCode="0%">
                  <c:v>8.1037006702453798E-2</c:v>
                </c:pt>
                <c:pt idx="1082" formatCode="0%">
                  <c:v>7.8158442985405793E-2</c:v>
                </c:pt>
                <c:pt idx="1083" formatCode="0%">
                  <c:v>7.8329370115752001E-2</c:v>
                </c:pt>
                <c:pt idx="1084" formatCode="0%">
                  <c:v>7.7512537188325195E-2</c:v>
                </c:pt>
                <c:pt idx="1085" formatCode="0%">
                  <c:v>7.7233188806472994E-2</c:v>
                </c:pt>
                <c:pt idx="1086" formatCode="0%">
                  <c:v>7.8335520906715694E-2</c:v>
                </c:pt>
                <c:pt idx="1087" formatCode="0%">
                  <c:v>7.7481774432159894E-2</c:v>
                </c:pt>
                <c:pt idx="1088" formatCode="0%">
                  <c:v>7.2927425069354401E-2</c:v>
                </c:pt>
                <c:pt idx="1089" formatCode="0%">
                  <c:v>7.5245572318238294E-2</c:v>
                </c:pt>
                <c:pt idx="1090" formatCode="0%">
                  <c:v>7.4625648865862801E-2</c:v>
                </c:pt>
                <c:pt idx="1091" formatCode="0%">
                  <c:v>8.1651975230752405E-2</c:v>
                </c:pt>
                <c:pt idx="1092" formatCode="0%">
                  <c:v>8.9870248125702407E-2</c:v>
                </c:pt>
                <c:pt idx="1093" formatCode="0%">
                  <c:v>0.100961689473409</c:v>
                </c:pt>
                <c:pt idx="1094" formatCode="0%">
                  <c:v>0.109915196141277</c:v>
                </c:pt>
                <c:pt idx="1095" formatCode="0%">
                  <c:v>0.11975017932028501</c:v>
                </c:pt>
                <c:pt idx="1096" formatCode="0%">
                  <c:v>0.12152548573672101</c:v>
                </c:pt>
                <c:pt idx="1097" formatCode="0%">
                  <c:v>0.12370830104560999</c:v>
                </c:pt>
                <c:pt idx="1098" formatCode="0%">
                  <c:v>0.12069349868134401</c:v>
                </c:pt>
                <c:pt idx="1099" formatCode="0%">
                  <c:v>0.120263409953171</c:v>
                </c:pt>
                <c:pt idx="1100" formatCode="0%">
                  <c:v>0.11104717767243</c:v>
                </c:pt>
                <c:pt idx="1101" formatCode="0%">
                  <c:v>0.107280104569961</c:v>
                </c:pt>
                <c:pt idx="1102" formatCode="0%">
                  <c:v>0.101201153414973</c:v>
                </c:pt>
                <c:pt idx="1103" formatCode="0%">
                  <c:v>0.100464242687476</c:v>
                </c:pt>
                <c:pt idx="1104" formatCode="0%">
                  <c:v>9.7248412967465905E-2</c:v>
                </c:pt>
                <c:pt idx="1105" formatCode="0%">
                  <c:v>9.5138786402664696E-2</c:v>
                </c:pt>
                <c:pt idx="1106" formatCode="0%">
                  <c:v>9.1580869789519695E-2</c:v>
                </c:pt>
                <c:pt idx="1107" formatCode="0%">
                  <c:v>8.9311938104060004E-2</c:v>
                </c:pt>
                <c:pt idx="1108" formatCode="0%">
                  <c:v>8.8507424085481803E-2</c:v>
                </c:pt>
                <c:pt idx="1109" formatCode="0%">
                  <c:v>8.6979157398887799E-2</c:v>
                </c:pt>
                <c:pt idx="1110" formatCode="0%">
                  <c:v>9.17246919822165E-2</c:v>
                </c:pt>
                <c:pt idx="1111" formatCode="0%">
                  <c:v>9.6263863480618397E-2</c:v>
                </c:pt>
                <c:pt idx="1112" formatCode="0%">
                  <c:v>0.101885334611138</c:v>
                </c:pt>
                <c:pt idx="1113" formatCode="0%">
                  <c:v>0.10684579595076001</c:v>
                </c:pt>
                <c:pt idx="1114" formatCode="0%">
                  <c:v>0.114112563002326</c:v>
                </c:pt>
                <c:pt idx="1115" formatCode="0%">
                  <c:v>0.13473720909192799</c:v>
                </c:pt>
                <c:pt idx="1116" formatCode="0%">
                  <c:v>0.13532572212949601</c:v>
                </c:pt>
                <c:pt idx="1117" formatCode="0%">
                  <c:v>0.12771178624492399</c:v>
                </c:pt>
                <c:pt idx="1118" formatCode="0%">
                  <c:v>0.1198255453224</c:v>
                </c:pt>
                <c:pt idx="1119" formatCode="0%">
                  <c:v>9.8309892964830906E-2</c:v>
                </c:pt>
                <c:pt idx="1120" formatCode="0%">
                  <c:v>9.5069224139315497E-2</c:v>
                </c:pt>
                <c:pt idx="1121" formatCode="0%">
                  <c:v>8.9848166035000995E-2</c:v>
                </c:pt>
                <c:pt idx="1122" formatCode="0%">
                  <c:v>8.8747080037013301E-2</c:v>
                </c:pt>
                <c:pt idx="1123" formatCode="0%">
                  <c:v>8.3408028481277305E-2</c:v>
                </c:pt>
                <c:pt idx="1124" formatCode="0%">
                  <c:v>8.1449355122099706E-2</c:v>
                </c:pt>
                <c:pt idx="1125" formatCode="0%">
                  <c:v>7.8769614060256496E-2</c:v>
                </c:pt>
                <c:pt idx="1126" formatCode="0%">
                  <c:v>7.3972348287440301E-2</c:v>
                </c:pt>
                <c:pt idx="1127" formatCode="0%">
                  <c:v>7.1020426633216394E-2</c:v>
                </c:pt>
                <c:pt idx="1128" formatCode="0%">
                  <c:v>6.8190810899163595E-2</c:v>
                </c:pt>
                <c:pt idx="1129" formatCode="0%">
                  <c:v>6.4362026189055899E-2</c:v>
                </c:pt>
                <c:pt idx="1130" formatCode="0%">
                  <c:v>6.0352098076813E-2</c:v>
                </c:pt>
                <c:pt idx="1131" formatCode="0%">
                  <c:v>5.7428271077673398E-2</c:v>
                </c:pt>
                <c:pt idx="1132" formatCode="0%">
                  <c:v>5.7488212844243797E-2</c:v>
                </c:pt>
                <c:pt idx="1133" formatCode="0%">
                  <c:v>5.8964528681906402E-2</c:v>
                </c:pt>
                <c:pt idx="1134" formatCode="0%">
                  <c:v>6.3610667927147396E-2</c:v>
                </c:pt>
                <c:pt idx="1135" formatCode="0%">
                  <c:v>7.10825162865803E-2</c:v>
                </c:pt>
                <c:pt idx="1136" formatCode="0%">
                  <c:v>8.1187203551094503E-2</c:v>
                </c:pt>
                <c:pt idx="1137" formatCode="0%">
                  <c:v>7.9274761816206907E-2</c:v>
                </c:pt>
                <c:pt idx="1138" formatCode="0%">
                  <c:v>8.07893820110515E-2</c:v>
                </c:pt>
                <c:pt idx="1139" formatCode="0%">
                  <c:v>7.7427728435156398E-2</c:v>
                </c:pt>
                <c:pt idx="1140" formatCode="0%">
                  <c:v>7.22130221692876E-2</c:v>
                </c:pt>
                <c:pt idx="1141" formatCode="0%">
                  <c:v>7.0419714779384204E-2</c:v>
                </c:pt>
                <c:pt idx="1142" formatCode="0%">
                  <c:v>6.4390702650378703E-2</c:v>
                </c:pt>
                <c:pt idx="1143" formatCode="0%">
                  <c:v>6.0589723482199501E-2</c:v>
                </c:pt>
                <c:pt idx="1144" formatCode="0%">
                  <c:v>5.5381759037538898E-2</c:v>
                </c:pt>
                <c:pt idx="1145" formatCode="0%">
                  <c:v>5.0512075851813103E-2</c:v>
                </c:pt>
                <c:pt idx="1146" formatCode="0%">
                  <c:v>4.1044025005873098E-2</c:v>
                </c:pt>
                <c:pt idx="1147" formatCode="0%">
                  <c:v>3.7701096125183998E-2</c:v>
                </c:pt>
                <c:pt idx="1148" formatCode="0%">
                  <c:v>3.58019653100465E-2</c:v>
                </c:pt>
                <c:pt idx="1149" formatCode="0%">
                  <c:v>3.4657216542467603E-2</c:v>
                </c:pt>
                <c:pt idx="1150" formatCode="0%">
                  <c:v>3.2980469102344402E-2</c:v>
                </c:pt>
                <c:pt idx="1151" formatCode="0%">
                  <c:v>3.5320639186658398E-2</c:v>
                </c:pt>
                <c:pt idx="1152" formatCode="0%">
                  <c:v>3.5899993315005298E-2</c:v>
                </c:pt>
                <c:pt idx="1153" formatCode="0%">
                  <c:v>4.4143892702553297E-2</c:v>
                </c:pt>
                <c:pt idx="1154" formatCode="0%">
                  <c:v>3.8150579247553801E-2</c:v>
                </c:pt>
                <c:pt idx="1155" formatCode="0%">
                  <c:v>3.5877175815093698E-2</c:v>
                </c:pt>
                <c:pt idx="1156" formatCode="0%">
                  <c:v>4.2562048021633103E-2</c:v>
                </c:pt>
                <c:pt idx="1157" formatCode="0%">
                  <c:v>4.4989945698058899E-2</c:v>
                </c:pt>
                <c:pt idx="1158" formatCode="0%">
                  <c:v>5.4124308207366703E-2</c:v>
                </c:pt>
                <c:pt idx="1159" formatCode="0%">
                  <c:v>5.5254869911871403E-2</c:v>
                </c:pt>
                <c:pt idx="1160" formatCode="0%">
                  <c:v>5.7427367993966902E-2</c:v>
                </c:pt>
                <c:pt idx="1161" formatCode="0%">
                  <c:v>5.8409613131238901E-2</c:v>
                </c:pt>
                <c:pt idx="1162" formatCode="0%">
                  <c:v>5.6995129209691603E-2</c:v>
                </c:pt>
                <c:pt idx="1163" formatCode="0%">
                  <c:v>4.9719439137581797E-2</c:v>
                </c:pt>
                <c:pt idx="1164" formatCode="0%">
                  <c:v>4.5721676328362201E-2</c:v>
                </c:pt>
                <c:pt idx="1165" formatCode="0%">
                  <c:v>3.9998838936665601E-2</c:v>
                </c:pt>
                <c:pt idx="1166" formatCode="0%">
                  <c:v>3.5996430517731701E-2</c:v>
                </c:pt>
                <c:pt idx="1167" formatCode="0%">
                  <c:v>3.37038550229036E-2</c:v>
                </c:pt>
                <c:pt idx="1168" formatCode="0%">
                  <c:v>2.8486011931049798E-2</c:v>
                </c:pt>
                <c:pt idx="1169" formatCode="0%">
                  <c:v>2.81944934165737E-2</c:v>
                </c:pt>
                <c:pt idx="1170" formatCode="0%">
                  <c:v>2.5786604174254799E-2</c:v>
                </c:pt>
                <c:pt idx="1171" formatCode="0%">
                  <c:v>2.43540597579621E-2</c:v>
                </c:pt>
                <c:pt idx="1172" formatCode="0%">
                  <c:v>2.52220542793931E-2</c:v>
                </c:pt>
                <c:pt idx="1173" formatCode="0%">
                  <c:v>2.60448358862485E-2</c:v>
                </c:pt>
                <c:pt idx="1174" formatCode="0%">
                  <c:v>2.6652121133548701E-2</c:v>
                </c:pt>
                <c:pt idx="1175" formatCode="0%">
                  <c:v>3.1000284262190401E-2</c:v>
                </c:pt>
                <c:pt idx="1176" formatCode="0%">
                  <c:v>3.9423321629819402E-2</c:v>
                </c:pt>
                <c:pt idx="1177" formatCode="0%">
                  <c:v>4.5604112263922303E-2</c:v>
                </c:pt>
                <c:pt idx="1178" formatCode="0%">
                  <c:v>5.6111115460014203E-2</c:v>
                </c:pt>
                <c:pt idx="1179" formatCode="0%">
                  <c:v>5.7712663409443102E-2</c:v>
                </c:pt>
                <c:pt idx="1180" formatCode="0%">
                  <c:v>5.6830599473397997E-2</c:v>
                </c:pt>
                <c:pt idx="1181" formatCode="0%">
                  <c:v>5.3862918577209297E-2</c:v>
                </c:pt>
                <c:pt idx="1182" formatCode="0%">
                  <c:v>5.0292255693411399E-2</c:v>
                </c:pt>
                <c:pt idx="1183" formatCode="0%">
                  <c:v>3.9577424494451098E-2</c:v>
                </c:pt>
                <c:pt idx="1184" formatCode="0%">
                  <c:v>4.9407125821310599E-2</c:v>
                </c:pt>
                <c:pt idx="1185" formatCode="0%">
                  <c:v>4.5009391104241001E-2</c:v>
                </c:pt>
                <c:pt idx="1186" formatCode="0%">
                  <c:v>4.0194939232957298E-2</c:v>
                </c:pt>
                <c:pt idx="1187" formatCode="0%">
                  <c:v>3.6916968345452397E-2</c:v>
                </c:pt>
                <c:pt idx="1188" formatCode="0%">
                  <c:v>2.8844962347653401E-2</c:v>
                </c:pt>
                <c:pt idx="1189" formatCode="0%">
                  <c:v>2.1632444541679299E-2</c:v>
                </c:pt>
                <c:pt idx="1190" formatCode="0%">
                  <c:v>1.9877230990254301E-2</c:v>
                </c:pt>
                <c:pt idx="1191" formatCode="0%">
                  <c:v>1.9868994676877201E-2</c:v>
                </c:pt>
                <c:pt idx="1192" formatCode="0%">
                  <c:v>2.0454786164174499E-2</c:v>
                </c:pt>
                <c:pt idx="1193" formatCode="0%">
                  <c:v>1.6381416104548501E-2</c:v>
                </c:pt>
                <c:pt idx="1194" formatCode="0%">
                  <c:v>1.4036996832657101E-2</c:v>
                </c:pt>
                <c:pt idx="1195" formatCode="0%">
                  <c:v>1.6311159358124199E-2</c:v>
                </c:pt>
                <c:pt idx="1196" formatCode="0%">
                  <c:v>1.7180482965352298E-2</c:v>
                </c:pt>
                <c:pt idx="1197" formatCode="0%">
                  <c:v>1.9493382941426399E-2</c:v>
                </c:pt>
                <c:pt idx="1198" formatCode="0%">
                  <c:v>2.5436421796437E-2</c:v>
                </c:pt>
                <c:pt idx="1199" formatCode="0%">
                  <c:v>3.3705259078186001E-2</c:v>
                </c:pt>
                <c:pt idx="1200" formatCode="0%">
                  <c:v>4.5683122534341897E-2</c:v>
                </c:pt>
                <c:pt idx="1201" formatCode="0%">
                  <c:v>4.9808133998231599E-2</c:v>
                </c:pt>
                <c:pt idx="1202" formatCode="0%">
                  <c:v>5.0901784230161902E-2</c:v>
                </c:pt>
                <c:pt idx="1203" formatCode="0%">
                  <c:v>5.1100378508313699E-2</c:v>
                </c:pt>
                <c:pt idx="1204" formatCode="0%">
                  <c:v>4.3783409285898099E-2</c:v>
                </c:pt>
                <c:pt idx="1205" formatCode="0%">
                  <c:v>4.2074989501698801E-2</c:v>
                </c:pt>
                <c:pt idx="1206" formatCode="0%">
                  <c:v>3.6398278347740301E-2</c:v>
                </c:pt>
                <c:pt idx="1207" formatCode="0%">
                  <c:v>2.86679021194844E-2</c:v>
                </c:pt>
                <c:pt idx="1208" formatCode="0%">
                  <c:v>2.43627376983938E-2</c:v>
                </c:pt>
                <c:pt idx="1209" formatCode="0%">
                  <c:v>1.8711124132748402E-2</c:v>
                </c:pt>
                <c:pt idx="1210" formatCode="0%">
                  <c:v>1.71108685406197E-2</c:v>
                </c:pt>
                <c:pt idx="1211" formatCode="0%">
                  <c:v>1.5054540961450501E-2</c:v>
                </c:pt>
                <c:pt idx="1212" formatCode="0%">
                  <c:v>1.11917240007431E-2</c:v>
                </c:pt>
                <c:pt idx="1213" formatCode="0%">
                  <c:v>1.0656222726801799E-2</c:v>
                </c:pt>
                <c:pt idx="1214" formatCode="0%">
                  <c:v>1.1754160847837199E-2</c:v>
                </c:pt>
                <c:pt idx="1215" formatCode="0%">
                  <c:v>9.8288280044496693E-3</c:v>
                </c:pt>
                <c:pt idx="1216" formatCode="0%">
                  <c:v>8.3653934263687498E-3</c:v>
                </c:pt>
                <c:pt idx="1217" formatCode="0%">
                  <c:v>1.4214863687360701E-2</c:v>
                </c:pt>
                <c:pt idx="1218" formatCode="0%">
                  <c:v>1.84873561390731E-2</c:v>
                </c:pt>
                <c:pt idx="1219" formatCode="0%">
                  <c:v>2.7558255481336599E-2</c:v>
                </c:pt>
                <c:pt idx="1220" formatCode="0%">
                  <c:v>3.4650363526910199E-2</c:v>
                </c:pt>
                <c:pt idx="1221" formatCode="0%">
                  <c:v>5.1749702735672302E-2</c:v>
                </c:pt>
                <c:pt idx="1222" formatCode="0%">
                  <c:v>5.3708338135978098E-2</c:v>
                </c:pt>
                <c:pt idx="1223" formatCode="0%">
                  <c:v>5.9900672851462097E-2</c:v>
                </c:pt>
                <c:pt idx="1224" formatCode="0%">
                  <c:v>6.2509127340081003E-2</c:v>
                </c:pt>
                <c:pt idx="1225" formatCode="0%">
                  <c:v>7.2375839311131895E-2</c:v>
                </c:pt>
                <c:pt idx="1226" formatCode="0%">
                  <c:v>8.4845324165546701E-2</c:v>
                </c:pt>
                <c:pt idx="1227" formatCode="0%">
                  <c:v>7.7551693852789899E-2</c:v>
                </c:pt>
                <c:pt idx="1228" formatCode="0%">
                  <c:v>5.7463732150295502E-2</c:v>
                </c:pt>
                <c:pt idx="1229" formatCode="0%">
                  <c:v>5.3199810055521803E-2</c:v>
                </c:pt>
                <c:pt idx="1230" formatCode="0%">
                  <c:v>4.0813088945961001E-2</c:v>
                </c:pt>
                <c:pt idx="1231" formatCode="0%">
                  <c:v>1.53858357248221E-2</c:v>
                </c:pt>
                <c:pt idx="1232" formatCode="0%">
                  <c:v>1.64764836841002E-2</c:v>
                </c:pt>
                <c:pt idx="1233" formatCode="0%">
                  <c:v>2.4145214716199199E-2</c:v>
                </c:pt>
                <c:pt idx="1234" formatCode="0%">
                  <c:v>2.8071447354873599E-2</c:v>
                </c:pt>
                <c:pt idx="1235" formatCode="0%">
                  <c:v>4.0505532191270698E-2</c:v>
                </c:pt>
                <c:pt idx="1236" formatCode="0%">
                  <c:v>5.1286860449713603E-2</c:v>
                </c:pt>
                <c:pt idx="1237" formatCode="0%">
                  <c:v>4.3090074044356601E-2</c:v>
                </c:pt>
                <c:pt idx="1238" formatCode="0%">
                  <c:v>3.2951114699712201E-2</c:v>
                </c:pt>
                <c:pt idx="1239" formatCode="0%">
                  <c:v>1.65682628248532E-2</c:v>
                </c:pt>
                <c:pt idx="1240" formatCode="0%">
                  <c:v>2.4262288343406199E-3</c:v>
                </c:pt>
                <c:pt idx="1241" formatCode="0%">
                  <c:v>7.9797006115790003E-3</c:v>
                </c:pt>
                <c:pt idx="1242" formatCode="0%">
                  <c:v>4.6536493001898896E-3</c:v>
                </c:pt>
                <c:pt idx="1243" formatCode="0%">
                  <c:v>2.5729292055222601E-3</c:v>
                </c:pt>
                <c:pt idx="1244" formatCode="0%">
                  <c:v>4.5035535078527898E-3</c:v>
                </c:pt>
                <c:pt idx="1245" formatCode="0%">
                  <c:v>5.4253370722946699E-3</c:v>
                </c:pt>
                <c:pt idx="1246" formatCode="0%">
                  <c:v>-4.6900900102160598E-3</c:v>
                </c:pt>
                <c:pt idx="1247" formatCode="0%">
                  <c:v>-7.9260049972936907E-3</c:v>
                </c:pt>
                <c:pt idx="1248" formatCode="0%">
                  <c:v>-1.19535533098672E-2</c:v>
                </c:pt>
                <c:pt idx="1249" formatCode="0%">
                  <c:v>-1.9151526979865899E-2</c:v>
                </c:pt>
                <c:pt idx="1250" formatCode="0%">
                  <c:v>-1.8608014065108799E-2</c:v>
                </c:pt>
                <c:pt idx="1251" formatCode="0%">
                  <c:v>-2.2055772490821801E-2</c:v>
                </c:pt>
                <c:pt idx="1252" formatCode="0%">
                  <c:v>-2.1226317416092998E-2</c:v>
                </c:pt>
                <c:pt idx="1253" formatCode="0%">
                  <c:v>-1.8246239208207199E-2</c:v>
                </c:pt>
                <c:pt idx="1254" formatCode="0%">
                  <c:v>-1.66222658836024E-2</c:v>
                </c:pt>
                <c:pt idx="1255" formatCode="0%">
                  <c:v>-1.8058869546615001E-2</c:v>
                </c:pt>
                <c:pt idx="1256" formatCode="0%">
                  <c:v>-1.6187458827198398E-2</c:v>
                </c:pt>
                <c:pt idx="1257" formatCode="0%">
                  <c:v>-1.30322095949613E-2</c:v>
                </c:pt>
                <c:pt idx="1258" formatCode="0%">
                  <c:v>-6.2774071686498697E-3</c:v>
                </c:pt>
                <c:pt idx="1259" formatCode="0%">
                  <c:v>9.911486975740201E-4</c:v>
                </c:pt>
                <c:pt idx="1260" formatCode="0%">
                  <c:v>8.8014918928936894E-3</c:v>
                </c:pt>
                <c:pt idx="1261" formatCode="0%">
                  <c:v>1.24219650294816E-2</c:v>
                </c:pt>
                <c:pt idx="1262" formatCode="0%">
                  <c:v>1.2589506361871301E-2</c:v>
                </c:pt>
                <c:pt idx="1263" formatCode="0%">
                  <c:v>9.8740157708554904E-3</c:v>
                </c:pt>
                <c:pt idx="1264" formatCode="0%">
                  <c:v>1.2897973822252299E-2</c:v>
                </c:pt>
                <c:pt idx="1265" formatCode="0%">
                  <c:v>1.68622098447339E-2</c:v>
                </c:pt>
                <c:pt idx="1266" formatCode="0%">
                  <c:v>2.07516163289241E-2</c:v>
                </c:pt>
                <c:pt idx="1267" formatCode="0%">
                  <c:v>2.17520910007276E-2</c:v>
                </c:pt>
                <c:pt idx="1268" formatCode="0%">
                  <c:v>1.36845503044686E-2</c:v>
                </c:pt>
                <c:pt idx="1269" formatCode="0%">
                  <c:v>4.8648925108419297E-2</c:v>
                </c:pt>
                <c:pt idx="1270" formatCode="0%">
                  <c:v>8.5144381654369203E-2</c:v>
                </c:pt>
                <c:pt idx="1271" formatCode="0%">
                  <c:v>9.2935844529703507E-2</c:v>
                </c:pt>
                <c:pt idx="1272" formatCode="0%">
                  <c:v>9.3436879880085505E-2</c:v>
                </c:pt>
                <c:pt idx="1273" formatCode="0%">
                  <c:v>8.8543653134964304E-2</c:v>
                </c:pt>
                <c:pt idx="1274" formatCode="0%">
                  <c:v>7.8569123613713904E-2</c:v>
                </c:pt>
                <c:pt idx="1275" formatCode="0%">
                  <c:v>4.6442129264269098E-2</c:v>
                </c:pt>
                <c:pt idx="1276" formatCode="0%">
                  <c:v>2.94295309149929E-2</c:v>
                </c:pt>
                <c:pt idx="1277" formatCode="0%">
                  <c:v>2.2162055465273299E-2</c:v>
                </c:pt>
                <c:pt idx="1278" formatCode="0%">
                  <c:v>2.08048346946136E-2</c:v>
                </c:pt>
                <c:pt idx="1279" formatCode="0%">
                  <c:v>1.37474071316057E-2</c:v>
                </c:pt>
                <c:pt idx="1280" formatCode="0%">
                  <c:v>8.6921439704511997E-3</c:v>
                </c:pt>
                <c:pt idx="1281" formatCode="0%">
                  <c:v>2.00028383100735E-3</c:v>
                </c:pt>
                <c:pt idx="1282" formatCode="0%">
                  <c:v>9.2221597116505898E-3</c:v>
                </c:pt>
                <c:pt idx="1283" formatCode="0%">
                  <c:v>-6.7311115745810905E-4</c:v>
                </c:pt>
                <c:pt idx="1284" formatCode="0%">
                  <c:v>-1.6821514919741001E-2</c:v>
                </c:pt>
                <c:pt idx="1285" formatCode="0%">
                  <c:v>-3.7139873528061897E-2</c:v>
                </c:pt>
                <c:pt idx="1286" formatCode="0%">
                  <c:v>-3.9989975282045002E-2</c:v>
                </c:pt>
                <c:pt idx="1287" formatCode="0%">
                  <c:v>-4.3080227225189498E-2</c:v>
                </c:pt>
                <c:pt idx="1288" formatCode="0%">
                  <c:v>-4.6213520313041198E-2</c:v>
                </c:pt>
                <c:pt idx="1289" formatCode="0%">
                  <c:v>-4.0946230005424002E-2</c:v>
                </c:pt>
                <c:pt idx="1290" formatCode="0%">
                  <c:v>-3.0962444673669001E-2</c:v>
                </c:pt>
                <c:pt idx="1291" formatCode="0%">
                  <c:v>-4.7893033477265097E-2</c:v>
                </c:pt>
                <c:pt idx="1292" formatCode="0%">
                  <c:v>-6.4286922587274004E-2</c:v>
                </c:pt>
                <c:pt idx="1293" formatCode="0%">
                  <c:v>-8.5561586844763199E-2</c:v>
                </c:pt>
                <c:pt idx="1294" formatCode="0%">
                  <c:v>-8.3816288747715906E-2</c:v>
                </c:pt>
                <c:pt idx="1295" formatCode="0%">
                  <c:v>-7.4595124857012293E-2</c:v>
                </c:pt>
                <c:pt idx="1296" formatCode="0%">
                  <c:v>-6.7088772971641605E-2</c:v>
                </c:pt>
                <c:pt idx="1297" formatCode="0%">
                  <c:v>-5.9844810847667199E-2</c:v>
                </c:pt>
                <c:pt idx="1298" formatCode="0%">
                  <c:v>-4.8369098392161899E-2</c:v>
                </c:pt>
                <c:pt idx="1299" formatCode="0%">
                  <c:v>-3.6165812216137801E-2</c:v>
                </c:pt>
                <c:pt idx="1300" formatCode="0%">
                  <c:v>-3.2550545683955302E-2</c:v>
                </c:pt>
                <c:pt idx="1301" formatCode="0%">
                  <c:v>-3.19833091335344E-2</c:v>
                </c:pt>
                <c:pt idx="1302" formatCode="0%">
                  <c:v>-4.2754546595104199E-2</c:v>
                </c:pt>
                <c:pt idx="1303" formatCode="0%">
                  <c:v>-3.8850423181273699E-2</c:v>
                </c:pt>
                <c:pt idx="1304" formatCode="0%">
                  <c:v>-4.03155034888735E-2</c:v>
                </c:pt>
                <c:pt idx="1305" formatCode="0%">
                  <c:v>-4.1786371331793103E-2</c:v>
                </c:pt>
                <c:pt idx="1306" formatCode="0%">
                  <c:v>-4.7918870925719101E-2</c:v>
                </c:pt>
                <c:pt idx="1307" formatCode="0%">
                  <c:v>-5.3781976445795902E-2</c:v>
                </c:pt>
                <c:pt idx="1308" formatCode="0%">
                  <c:v>-5.1653193324923498E-2</c:v>
                </c:pt>
                <c:pt idx="1309" formatCode="0%">
                  <c:v>-4.8704392201852298E-2</c:v>
                </c:pt>
                <c:pt idx="1310" formatCode="0%">
                  <c:v>-5.27856762682887E-2</c:v>
                </c:pt>
                <c:pt idx="1311" formatCode="0%">
                  <c:v>-5.41065980232781E-2</c:v>
                </c:pt>
                <c:pt idx="1312" formatCode="0%">
                  <c:v>-5.84982785959723E-2</c:v>
                </c:pt>
                <c:pt idx="1313" formatCode="0%">
                  <c:v>-5.2435886530390802E-2</c:v>
                </c:pt>
                <c:pt idx="1314" formatCode="0%">
                  <c:v>-4.89870082162083E-2</c:v>
                </c:pt>
                <c:pt idx="1315" formatCode="0%">
                  <c:v>-4.46953564270509E-2</c:v>
                </c:pt>
                <c:pt idx="1316" formatCode="0%">
                  <c:v>-3.74895314510914E-2</c:v>
                </c:pt>
                <c:pt idx="1317" formatCode="0%">
                  <c:v>-3.5472176243427099E-2</c:v>
                </c:pt>
                <c:pt idx="1318" formatCode="0%">
                  <c:v>-2.5000059493248999E-2</c:v>
                </c:pt>
                <c:pt idx="1319" formatCode="0%">
                  <c:v>1.6399577257794401E-3</c:v>
                </c:pt>
                <c:pt idx="1320" formatCode="0%">
                  <c:v>-1.4635175950540201E-3</c:v>
                </c:pt>
                <c:pt idx="1321" formatCode="0%">
                  <c:v>-5.3523271968512398E-3</c:v>
                </c:pt>
                <c:pt idx="1322" formatCode="0%">
                  <c:v>-1.80899296666539E-2</c:v>
                </c:pt>
                <c:pt idx="1323" formatCode="0%">
                  <c:v>-3.50672502582072E-2</c:v>
                </c:pt>
                <c:pt idx="1324" formatCode="0%">
                  <c:v>-5.2918800977230999E-2</c:v>
                </c:pt>
                <c:pt idx="1325" formatCode="0%">
                  <c:v>-4.8745505076618602E-2</c:v>
                </c:pt>
                <c:pt idx="1326" formatCode="0%">
                  <c:v>-4.3333448880031801E-2</c:v>
                </c:pt>
                <c:pt idx="1327" formatCode="0%">
                  <c:v>-4.1120339437135098E-2</c:v>
                </c:pt>
                <c:pt idx="1328" formatCode="0%">
                  <c:v>-4.0012677102860501E-2</c:v>
                </c:pt>
                <c:pt idx="1329" formatCode="0%">
                  <c:v>-4.3233955389178201E-2</c:v>
                </c:pt>
                <c:pt idx="1330" formatCode="0%">
                  <c:v>-3.6269865328275197E-2</c:v>
                </c:pt>
                <c:pt idx="1331" formatCode="0%">
                  <c:v>-3.2761645677612999E-2</c:v>
                </c:pt>
                <c:pt idx="1332" formatCode="0%">
                  <c:v>-3.4570525477503902E-2</c:v>
                </c:pt>
                <c:pt idx="1333" formatCode="0%">
                  <c:v>-3.6437110612818603E-2</c:v>
                </c:pt>
                <c:pt idx="1334" formatCode="0%">
                  <c:v>-4.0497856305977797E-2</c:v>
                </c:pt>
                <c:pt idx="1335" formatCode="0%">
                  <c:v>-3.2988442330938797E-2</c:v>
                </c:pt>
                <c:pt idx="1336" formatCode="0%">
                  <c:v>-2.70208014359321E-2</c:v>
                </c:pt>
                <c:pt idx="1337" formatCode="0%">
                  <c:v>-2.11457277469374E-2</c:v>
                </c:pt>
                <c:pt idx="1338" formatCode="0%">
                  <c:v>-1.66630412427776E-2</c:v>
                </c:pt>
                <c:pt idx="1339" formatCode="0%">
                  <c:v>-1.14216605272758E-2</c:v>
                </c:pt>
                <c:pt idx="1340" formatCode="0%">
                  <c:v>2.0858188825162399E-3</c:v>
                </c:pt>
                <c:pt idx="1341" formatCode="0%">
                  <c:v>3.5103662046487602E-3</c:v>
                </c:pt>
                <c:pt idx="1342" formatCode="0%">
                  <c:v>-2.8678846973376399E-4</c:v>
                </c:pt>
                <c:pt idx="1343" formatCode="0%">
                  <c:v>-7.9999988840748805E-3</c:v>
                </c:pt>
                <c:pt idx="1344" formatCode="0%">
                  <c:v>-2.0247286542377001E-2</c:v>
                </c:pt>
                <c:pt idx="1345" formatCode="0%">
                  <c:v>-1.74054037489349E-2</c:v>
                </c:pt>
                <c:pt idx="1346" formatCode="0%">
                  <c:v>-2.10641314693093E-2</c:v>
                </c:pt>
                <c:pt idx="1347" formatCode="0%">
                  <c:v>-2.6104006512921499E-2</c:v>
                </c:pt>
                <c:pt idx="1348" formatCode="0%">
                  <c:v>-3.40722783532761E-2</c:v>
                </c:pt>
                <c:pt idx="1349" formatCode="0%">
                  <c:v>-4.0544473549635397E-2</c:v>
                </c:pt>
                <c:pt idx="1350" formatCode="0%">
                  <c:v>-3.5231660906101497E-2</c:v>
                </c:pt>
                <c:pt idx="1351" formatCode="0%">
                  <c:v>-3.52145918245571E-2</c:v>
                </c:pt>
                <c:pt idx="1352" formatCode="0%">
                  <c:v>-3.9956218546043303E-2</c:v>
                </c:pt>
                <c:pt idx="1353" formatCode="0%">
                  <c:v>-4.3719635235699598E-2</c:v>
                </c:pt>
                <c:pt idx="1354" formatCode="0%">
                  <c:v>-4.6463640478802901E-2</c:v>
                </c:pt>
                <c:pt idx="1355" formatCode="0%">
                  <c:v>-3.8261488066876098E-2</c:v>
                </c:pt>
                <c:pt idx="1356" formatCode="0%">
                  <c:v>-3.41034622735591E-2</c:v>
                </c:pt>
                <c:pt idx="1357" formatCode="0%">
                  <c:v>-2.7300047145849202E-2</c:v>
                </c:pt>
                <c:pt idx="1358" formatCode="0%">
                  <c:v>-2.13198610112873E-2</c:v>
                </c:pt>
                <c:pt idx="1359" formatCode="0%">
                  <c:v>-1.6395544242677099E-2</c:v>
                </c:pt>
                <c:pt idx="1360" formatCode="0%">
                  <c:v>7.1235898962729001E-3</c:v>
                </c:pt>
                <c:pt idx="1361" formatCode="0%">
                  <c:v>6.4847208489976797E-3</c:v>
                </c:pt>
                <c:pt idx="1362" formatCode="0%">
                  <c:v>1.7395115797925301E-4</c:v>
                </c:pt>
                <c:pt idx="1363" formatCode="0%">
                  <c:v>-7.5375994188830999E-3</c:v>
                </c:pt>
                <c:pt idx="1364" formatCode="0%">
                  <c:v>-2.1655123842701102E-2</c:v>
                </c:pt>
                <c:pt idx="1365" formatCode="0%">
                  <c:v>-2.3347778024963801E-2</c:v>
                </c:pt>
                <c:pt idx="1366" formatCode="0%">
                  <c:v>-2.5303954466715701E-2</c:v>
                </c:pt>
                <c:pt idx="1367" formatCode="0%">
                  <c:v>-2.5326350795344999E-2</c:v>
                </c:pt>
                <c:pt idx="1368" formatCode="0%">
                  <c:v>-3.14280640834807E-2</c:v>
                </c:pt>
                <c:pt idx="1369" formatCode="0%">
                  <c:v>-2.7037066359022099E-2</c:v>
                </c:pt>
                <c:pt idx="1370" formatCode="0%">
                  <c:v>-2.3567659469265902E-2</c:v>
                </c:pt>
                <c:pt idx="1371" formatCode="0%">
                  <c:v>-3.0461525586098999E-2</c:v>
                </c:pt>
                <c:pt idx="1372" formatCode="0%">
                  <c:v>-3.2885931843711497E-2</c:v>
                </c:pt>
                <c:pt idx="1373" formatCode="0%">
                  <c:v>-3.8866130079199403E-2</c:v>
                </c:pt>
                <c:pt idx="1374" formatCode="0%">
                  <c:v>-3.1299551564606003E-2</c:v>
                </c:pt>
                <c:pt idx="1375" formatCode="0%">
                  <c:v>-2.6476396958492202E-2</c:v>
                </c:pt>
                <c:pt idx="1376" formatCode="0%">
                  <c:v>-2.8852980699452701E-2</c:v>
                </c:pt>
                <c:pt idx="1377" formatCode="0%">
                  <c:v>-3.1653452365593401E-2</c:v>
                </c:pt>
                <c:pt idx="1378" formatCode="0%">
                  <c:v>-3.05876629944557E-2</c:v>
                </c:pt>
                <c:pt idx="1379" formatCode="0%">
                  <c:v>-2.1256023061984899E-2</c:v>
                </c:pt>
                <c:pt idx="1380" formatCode="0%">
                  <c:v>-1.63965852816104E-2</c:v>
                </c:pt>
                <c:pt idx="1381" formatCode="0%">
                  <c:v>-1.6736753640476498E-2</c:v>
                </c:pt>
                <c:pt idx="1382" formatCode="0%">
                  <c:v>-1.8626255647351E-2</c:v>
                </c:pt>
                <c:pt idx="1383" formatCode="0%">
                  <c:v>-2.2635137857851401E-2</c:v>
                </c:pt>
                <c:pt idx="1384" formatCode="0%">
                  <c:v>-1.7731949065405601E-2</c:v>
                </c:pt>
                <c:pt idx="1385" formatCode="0%">
                  <c:v>-2.4826407349501398E-2</c:v>
                </c:pt>
                <c:pt idx="1386" formatCode="0%">
                  <c:v>-2.9052750475117899E-2</c:v>
                </c:pt>
                <c:pt idx="1387" formatCode="0%">
                  <c:v>-3.4978397841347E-2</c:v>
                </c:pt>
                <c:pt idx="1388" formatCode="0%">
                  <c:v>-4.3441457717905099E-2</c:v>
                </c:pt>
                <c:pt idx="1389" formatCode="0%">
                  <c:v>-4.2717448237800201E-2</c:v>
                </c:pt>
                <c:pt idx="1390" formatCode="0%">
                  <c:v>-4.7918712458857302E-2</c:v>
                </c:pt>
                <c:pt idx="1391" formatCode="0%">
                  <c:v>-5.1401080165324103E-2</c:v>
                </c:pt>
                <c:pt idx="1392" formatCode="0%">
                  <c:v>-5.6985750921759899E-2</c:v>
                </c:pt>
                <c:pt idx="1393" formatCode="0%">
                  <c:v>-6.4863263367979096E-2</c:v>
                </c:pt>
                <c:pt idx="1394" formatCode="0%">
                  <c:v>-5.9377389620647203E-2</c:v>
                </c:pt>
                <c:pt idx="1395" formatCode="0%">
                  <c:v>-5.5706490742884703E-2</c:v>
                </c:pt>
                <c:pt idx="1396" formatCode="0%">
                  <c:v>-5.89432388681864E-2</c:v>
                </c:pt>
                <c:pt idx="1397" formatCode="0%">
                  <c:v>-6.1922056221650298E-2</c:v>
                </c:pt>
                <c:pt idx="1398" formatCode="0%">
                  <c:v>-6.0132522157711699E-2</c:v>
                </c:pt>
                <c:pt idx="1399" formatCode="0%">
                  <c:v>-4.8580864748739502E-2</c:v>
                </c:pt>
                <c:pt idx="1400" formatCode="0%">
                  <c:v>-4.6546853736142098E-2</c:v>
                </c:pt>
                <c:pt idx="1401" formatCode="0%">
                  <c:v>-4.81217170196837E-2</c:v>
                </c:pt>
                <c:pt idx="1402" formatCode="0%">
                  <c:v>-5.0214652924717003E-2</c:v>
                </c:pt>
                <c:pt idx="1403" formatCode="0%">
                  <c:v>-3.4757572133355598E-2</c:v>
                </c:pt>
                <c:pt idx="1404" formatCode="0%">
                  <c:v>-2.5641414438776499E-2</c:v>
                </c:pt>
                <c:pt idx="1405" formatCode="0%">
                  <c:v>-2.42942523547332E-2</c:v>
                </c:pt>
                <c:pt idx="1406" formatCode="0%">
                  <c:v>-2.2432649284400499E-2</c:v>
                </c:pt>
                <c:pt idx="1407" formatCode="0%">
                  <c:v>-3.0496709959511498E-2</c:v>
                </c:pt>
                <c:pt idx="1408" formatCode="0%">
                  <c:v>-2.4299459414486801E-2</c:v>
                </c:pt>
                <c:pt idx="1409" formatCode="0%">
                  <c:v>-2.6683457610812901E-2</c:v>
                </c:pt>
                <c:pt idx="1410" formatCode="0%">
                  <c:v>-3.2350452290524898E-2</c:v>
                </c:pt>
                <c:pt idx="1411" formatCode="0%">
                  <c:v>-3.84068302783332E-2</c:v>
                </c:pt>
                <c:pt idx="1412" formatCode="0%">
                  <c:v>-4.4621822365910203E-2</c:v>
                </c:pt>
                <c:pt idx="1413" formatCode="0%">
                  <c:v>-4.1999326162305201E-2</c:v>
                </c:pt>
                <c:pt idx="1414" formatCode="0%">
                  <c:v>-4.0961005888445097E-2</c:v>
                </c:pt>
                <c:pt idx="1415" formatCode="0%">
                  <c:v>-4.4106506002904597E-2</c:v>
                </c:pt>
                <c:pt idx="1416" formatCode="0%">
                  <c:v>-4.6703544793958503E-2</c:v>
                </c:pt>
                <c:pt idx="1417" formatCode="0%">
                  <c:v>-5.2223550326899799E-2</c:v>
                </c:pt>
                <c:pt idx="1418" formatCode="0%">
                  <c:v>-4.7047566636951997E-2</c:v>
                </c:pt>
                <c:pt idx="1419" formatCode="0%">
                  <c:v>-4.2028296856497303E-2</c:v>
                </c:pt>
                <c:pt idx="1420" formatCode="0%">
                  <c:v>-4.3460269349555401E-2</c:v>
                </c:pt>
                <c:pt idx="1421" formatCode="0%">
                  <c:v>-4.0135108578937498E-2</c:v>
                </c:pt>
                <c:pt idx="1422" formatCode="0%">
                  <c:v>-4.0015146272994198E-2</c:v>
                </c:pt>
                <c:pt idx="1423" formatCode="0%">
                  <c:v>-2.26486055059653E-2</c:v>
                </c:pt>
                <c:pt idx="1424" formatCode="0%">
                  <c:v>-1.33554216317024E-2</c:v>
                </c:pt>
                <c:pt idx="1425" formatCode="0%">
                  <c:v>-1.2334035978423599E-2</c:v>
                </c:pt>
                <c:pt idx="1426" formatCode="0%">
                  <c:v>-1.7257230007185698E-2</c:v>
                </c:pt>
                <c:pt idx="1427" formatCode="0%">
                  <c:v>-2.66910124390753E-2</c:v>
                </c:pt>
                <c:pt idx="1428" formatCode="0%">
                  <c:v>-2.4018612593551099E-2</c:v>
                </c:pt>
                <c:pt idx="1429" formatCode="0%">
                  <c:v>-2.4784628935997501E-2</c:v>
                </c:pt>
                <c:pt idx="1430" formatCode="0%">
                  <c:v>-2.9478007759801202E-2</c:v>
                </c:pt>
                <c:pt idx="1431" formatCode="0%">
                  <c:v>-3.7671019844242898E-2</c:v>
                </c:pt>
                <c:pt idx="1432" formatCode="0%">
                  <c:v>-4.7280985786650902E-2</c:v>
                </c:pt>
                <c:pt idx="1433" formatCode="0%">
                  <c:v>-6.20007983041811E-2</c:v>
                </c:pt>
                <c:pt idx="1434" formatCode="0%">
                  <c:v>-6.8573709936401994E-2</c:v>
                </c:pt>
                <c:pt idx="1435" formatCode="0%">
                  <c:v>-7.5638178516778704E-2</c:v>
                </c:pt>
                <c:pt idx="1436" formatCode="0%">
                  <c:v>-8.5120430236610395E-2</c:v>
                </c:pt>
                <c:pt idx="1437" formatCode="0%">
                  <c:v>-9.1332360952013303E-2</c:v>
                </c:pt>
                <c:pt idx="1438" formatCode="0%">
                  <c:v>-8.6440110080736196E-2</c:v>
                </c:pt>
                <c:pt idx="1439" formatCode="0%">
                  <c:v>-8.5347968606110797E-2</c:v>
                </c:pt>
                <c:pt idx="1440" formatCode="0%">
                  <c:v>-9.2858625373026499E-2</c:v>
                </c:pt>
                <c:pt idx="1441" formatCode="0%">
                  <c:v>-0.10050442646962</c:v>
                </c:pt>
                <c:pt idx="1442" formatCode="0%">
                  <c:v>-0.103664878080724</c:v>
                </c:pt>
                <c:pt idx="1443" formatCode="0%">
                  <c:v>-9.6851276985654405E-2</c:v>
                </c:pt>
                <c:pt idx="1444" formatCode="0%">
                  <c:v>-9.4853817725085707E-2</c:v>
                </c:pt>
                <c:pt idx="1445" formatCode="0%">
                  <c:v>-9.3383055893029199E-2</c:v>
                </c:pt>
                <c:pt idx="1446" formatCode="0%">
                  <c:v>-9.5023295248481701E-2</c:v>
                </c:pt>
                <c:pt idx="1447" formatCode="0%">
                  <c:v>-9.0983224532532506E-2</c:v>
                </c:pt>
                <c:pt idx="1448" formatCode="0%">
                  <c:v>-7.6403836312512199E-2</c:v>
                </c:pt>
                <c:pt idx="1449" formatCode="0%">
                  <c:v>-7.8509657331691102E-2</c:v>
                </c:pt>
                <c:pt idx="1450" formatCode="0%">
                  <c:v>-8.5821545181069103E-2</c:v>
                </c:pt>
                <c:pt idx="1451" formatCode="0%">
                  <c:v>-9.4972793574087999E-2</c:v>
                </c:pt>
                <c:pt idx="1452" formatCode="0%">
                  <c:v>-9.9387050605257599E-2</c:v>
                </c:pt>
                <c:pt idx="1453" formatCode="0%">
                  <c:v>-9.8330662246919498E-2</c:v>
                </c:pt>
                <c:pt idx="1454" formatCode="0%">
                  <c:v>-0.103607985311278</c:v>
                </c:pt>
                <c:pt idx="1455" formatCode="0%">
                  <c:v>-0.11010020975551101</c:v>
                </c:pt>
                <c:pt idx="1456" formatCode="0%">
                  <c:v>-0.118484672261913</c:v>
                </c:pt>
                <c:pt idx="1457" formatCode="0%">
                  <c:v>-0.11933902522124699</c:v>
                </c:pt>
                <c:pt idx="1458" formatCode="0%">
                  <c:v>-0.111994861442075</c:v>
                </c:pt>
                <c:pt idx="1459" formatCode="0%">
                  <c:v>-0.11194564031787101</c:v>
                </c:pt>
                <c:pt idx="1460" formatCode="0%">
                  <c:v>-0.116013501663751</c:v>
                </c:pt>
                <c:pt idx="1461" formatCode="0%">
                  <c:v>-0.122269748561511</c:v>
                </c:pt>
                <c:pt idx="1462" formatCode="0%">
                  <c:v>-0.11776805345297101</c:v>
                </c:pt>
                <c:pt idx="1463" formatCode="0%">
                  <c:v>-0.105564996668079</c:v>
                </c:pt>
                <c:pt idx="1464" formatCode="0%">
                  <c:v>-9.8127161572476307E-2</c:v>
                </c:pt>
                <c:pt idx="1465" formatCode="0%">
                  <c:v>-9.8738835957551105E-2</c:v>
                </c:pt>
                <c:pt idx="1466" formatCode="0%">
                  <c:v>-0.102657879828606</c:v>
                </c:pt>
                <c:pt idx="1467" formatCode="0%">
                  <c:v>-9.2412844024205507E-2</c:v>
                </c:pt>
                <c:pt idx="1468" formatCode="0%">
                  <c:v>-8.9882481954956697E-2</c:v>
                </c:pt>
                <c:pt idx="1469" formatCode="0%">
                  <c:v>-9.5370423128722806E-2</c:v>
                </c:pt>
                <c:pt idx="1470" formatCode="0%">
                  <c:v>-0.10799501005246601</c:v>
                </c:pt>
                <c:pt idx="1471" formatCode="0%">
                  <c:v>-0.11071301696684401</c:v>
                </c:pt>
                <c:pt idx="1472" formatCode="0%">
                  <c:v>-0.102043273739195</c:v>
                </c:pt>
                <c:pt idx="1473" formatCode="0%">
                  <c:v>-9.4672358461572403E-2</c:v>
                </c:pt>
                <c:pt idx="1474" formatCode="0%">
                  <c:v>-0.110476431959956</c:v>
                </c:pt>
                <c:pt idx="1475" formatCode="0%">
                  <c:v>-0.143997129243054</c:v>
                </c:pt>
                <c:pt idx="1476" formatCode="0%">
                  <c:v>-0.17123985321426299</c:v>
                </c:pt>
                <c:pt idx="1477" formatCode="0%">
                  <c:v>-0.184478967166294</c:v>
                </c:pt>
                <c:pt idx="1478" formatCode="0%">
                  <c:v>-0.19588360516028</c:v>
                </c:pt>
                <c:pt idx="1479" formatCode="0%">
                  <c:v>-0.19380594847746099</c:v>
                </c:pt>
                <c:pt idx="1480" formatCode="0%">
                  <c:v>-0.18537119614533501</c:v>
                </c:pt>
                <c:pt idx="1481" formatCode="0%">
                  <c:v>-0.18720778588906101</c:v>
                </c:pt>
                <c:pt idx="1482" formatCode="0%">
                  <c:v>-0.18926598630538699</c:v>
                </c:pt>
                <c:pt idx="1483" formatCode="0%">
                  <c:v>-0.20116691872178899</c:v>
                </c:pt>
                <c:pt idx="1484" formatCode="0%">
                  <c:v>-0.21241033361776601</c:v>
                </c:pt>
                <c:pt idx="1485" formatCode="0%">
                  <c:v>-0.22383853665916301</c:v>
                </c:pt>
                <c:pt idx="1486" formatCode="0%">
                  <c:v>-0.21545954901008299</c:v>
                </c:pt>
                <c:pt idx="1487" formatCode="0%">
                  <c:v>-0.211489262571637</c:v>
                </c:pt>
                <c:pt idx="1488" formatCode="0%">
                  <c:v>-0.21156282329377701</c:v>
                </c:pt>
                <c:pt idx="1489" formatCode="0%">
                  <c:v>-0.216292142058363</c:v>
                </c:pt>
                <c:pt idx="1490" formatCode="0%">
                  <c:v>-0.22247233731687199</c:v>
                </c:pt>
                <c:pt idx="1491" formatCode="0%">
                  <c:v>-0.22828770221466099</c:v>
                </c:pt>
                <c:pt idx="1492" formatCode="0%">
                  <c:v>-0.22778061324655899</c:v>
                </c:pt>
                <c:pt idx="1493" formatCode="0%">
                  <c:v>-0.22977575407696499</c:v>
                </c:pt>
                <c:pt idx="1494" formatCode="0%">
                  <c:v>-0.23622058208379201</c:v>
                </c:pt>
                <c:pt idx="1495" formatCode="0%">
                  <c:v>-0.24224182782298601</c:v>
                </c:pt>
                <c:pt idx="1496" formatCode="0%">
                  <c:v>-0.243497612308131</c:v>
                </c:pt>
                <c:pt idx="1497" formatCode="0%">
                  <c:v>-0.23720398890652999</c:v>
                </c:pt>
                <c:pt idx="1498" formatCode="0%">
                  <c:v>-0.233828967237346</c:v>
                </c:pt>
                <c:pt idx="1499" formatCode="0%">
                  <c:v>-0.23907336998919401</c:v>
                </c:pt>
                <c:pt idx="1500" formatCode="0%">
                  <c:v>-0.243478063344337</c:v>
                </c:pt>
                <c:pt idx="1501" formatCode="0%">
                  <c:v>-0.24448910924849601</c:v>
                </c:pt>
                <c:pt idx="1502" formatCode="0%">
                  <c:v>-0.23573900448629201</c:v>
                </c:pt>
                <c:pt idx="1503" formatCode="0%">
                  <c:v>-0.22876066637692399</c:v>
                </c:pt>
                <c:pt idx="1504" formatCode="0%">
                  <c:v>-0.22583095060900099</c:v>
                </c:pt>
                <c:pt idx="1505" formatCode="0%">
                  <c:v>-0.223823406044171</c:v>
                </c:pt>
                <c:pt idx="1506" formatCode="0%">
                  <c:v>-0.220113149816554</c:v>
                </c:pt>
                <c:pt idx="1507" formatCode="0%">
                  <c:v>-0.20579949001367201</c:v>
                </c:pt>
                <c:pt idx="1508" formatCode="0%">
                  <c:v>-0.20498052473512801</c:v>
                </c:pt>
                <c:pt idx="1509" formatCode="0%">
                  <c:v>-0.21444606467236299</c:v>
                </c:pt>
                <c:pt idx="1510" formatCode="0%">
                  <c:v>-0.22680523438501601</c:v>
                </c:pt>
                <c:pt idx="1511" formatCode="0%">
                  <c:v>-0.22936438265350201</c:v>
                </c:pt>
                <c:pt idx="1512" formatCode="0%">
                  <c:v>-0.22923627167737001</c:v>
                </c:pt>
              </c:numCache>
            </c:numRef>
          </c:val>
          <c:extLst>
            <c:ext xmlns:c16="http://schemas.microsoft.com/office/drawing/2014/chart" uri="{C3380CC4-5D6E-409C-BE32-E72D297353CC}">
              <c16:uniqueId val="{00000000-D381-44AA-A693-767BDAECCDC8}"/>
            </c:ext>
          </c:extLst>
        </c:ser>
        <c:dLbls>
          <c:showLegendKey val="0"/>
          <c:showVal val="0"/>
          <c:showCatName val="0"/>
          <c:showSerName val="0"/>
          <c:showPercent val="0"/>
          <c:showBubbleSize val="0"/>
        </c:dLbls>
        <c:gapWidth val="150"/>
        <c:axId val="2068594392"/>
        <c:axId val="2133015160"/>
      </c:barChart>
      <c:lineChart>
        <c:grouping val="standard"/>
        <c:varyColors val="0"/>
        <c:ser>
          <c:idx val="0"/>
          <c:order val="0"/>
          <c:tx>
            <c:strRef>
              <c:f>Data!$D$2</c:f>
              <c:strCache>
                <c:ptCount val="1"/>
                <c:pt idx="0">
                  <c:v>Currency in circulation (Tenge billions)</c:v>
                </c:pt>
              </c:strCache>
            </c:strRef>
          </c:tx>
          <c:spPr>
            <a:ln w="19050">
              <a:solidFill>
                <a:srgbClr val="4B82AD"/>
              </a:solidFill>
              <a:prstDash val="solid"/>
            </a:ln>
            <a:effectLst/>
          </c:spPr>
          <c:marker>
            <c:symbol val="none"/>
          </c:marker>
          <c:cat>
            <c:numRef>
              <c:f>Data!$C$4:$C$1516</c:f>
              <c:numCache>
                <c:formatCode>m/d/yyyy</c:formatCode>
                <c:ptCount val="1513"/>
                <c:pt idx="0">
                  <c:v>39818</c:v>
                </c:pt>
                <c:pt idx="1">
                  <c:v>39819</c:v>
                </c:pt>
                <c:pt idx="2">
                  <c:v>39821</c:v>
                </c:pt>
                <c:pt idx="3">
                  <c:v>39822</c:v>
                </c:pt>
                <c:pt idx="4">
                  <c:v>39825</c:v>
                </c:pt>
                <c:pt idx="5">
                  <c:v>39826</c:v>
                </c:pt>
                <c:pt idx="6">
                  <c:v>39827</c:v>
                </c:pt>
                <c:pt idx="7">
                  <c:v>39828</c:v>
                </c:pt>
                <c:pt idx="8">
                  <c:v>39829</c:v>
                </c:pt>
                <c:pt idx="9">
                  <c:v>39832</c:v>
                </c:pt>
                <c:pt idx="10">
                  <c:v>39833</c:v>
                </c:pt>
                <c:pt idx="11">
                  <c:v>39834</c:v>
                </c:pt>
                <c:pt idx="12">
                  <c:v>39835</c:v>
                </c:pt>
                <c:pt idx="13">
                  <c:v>39836</c:v>
                </c:pt>
                <c:pt idx="14">
                  <c:v>39839</c:v>
                </c:pt>
                <c:pt idx="15">
                  <c:v>39840</c:v>
                </c:pt>
                <c:pt idx="16">
                  <c:v>39841</c:v>
                </c:pt>
                <c:pt idx="17">
                  <c:v>39842</c:v>
                </c:pt>
                <c:pt idx="18">
                  <c:v>39843</c:v>
                </c:pt>
                <c:pt idx="19">
                  <c:v>39846</c:v>
                </c:pt>
                <c:pt idx="20">
                  <c:v>39847</c:v>
                </c:pt>
                <c:pt idx="21">
                  <c:v>39848</c:v>
                </c:pt>
                <c:pt idx="22">
                  <c:v>39849</c:v>
                </c:pt>
                <c:pt idx="23">
                  <c:v>39850</c:v>
                </c:pt>
                <c:pt idx="24">
                  <c:v>39853</c:v>
                </c:pt>
                <c:pt idx="25">
                  <c:v>39854</c:v>
                </c:pt>
                <c:pt idx="26">
                  <c:v>39855</c:v>
                </c:pt>
                <c:pt idx="27">
                  <c:v>39856</c:v>
                </c:pt>
                <c:pt idx="28">
                  <c:v>39857</c:v>
                </c:pt>
                <c:pt idx="29">
                  <c:v>39860</c:v>
                </c:pt>
                <c:pt idx="30">
                  <c:v>39861</c:v>
                </c:pt>
                <c:pt idx="31">
                  <c:v>39862</c:v>
                </c:pt>
                <c:pt idx="32">
                  <c:v>39863</c:v>
                </c:pt>
                <c:pt idx="33">
                  <c:v>39864</c:v>
                </c:pt>
                <c:pt idx="34">
                  <c:v>39867</c:v>
                </c:pt>
                <c:pt idx="35">
                  <c:v>39868</c:v>
                </c:pt>
                <c:pt idx="36">
                  <c:v>39869</c:v>
                </c:pt>
                <c:pt idx="37">
                  <c:v>39870</c:v>
                </c:pt>
                <c:pt idx="38">
                  <c:v>39871</c:v>
                </c:pt>
                <c:pt idx="39">
                  <c:v>39874</c:v>
                </c:pt>
                <c:pt idx="40">
                  <c:v>39875</c:v>
                </c:pt>
                <c:pt idx="41">
                  <c:v>39876</c:v>
                </c:pt>
                <c:pt idx="42">
                  <c:v>39877</c:v>
                </c:pt>
                <c:pt idx="43">
                  <c:v>39878</c:v>
                </c:pt>
                <c:pt idx="44">
                  <c:v>39882</c:v>
                </c:pt>
                <c:pt idx="45">
                  <c:v>39883</c:v>
                </c:pt>
                <c:pt idx="46">
                  <c:v>39884</c:v>
                </c:pt>
                <c:pt idx="47">
                  <c:v>39885</c:v>
                </c:pt>
                <c:pt idx="48">
                  <c:v>39888</c:v>
                </c:pt>
                <c:pt idx="49">
                  <c:v>39889</c:v>
                </c:pt>
                <c:pt idx="50">
                  <c:v>39890</c:v>
                </c:pt>
                <c:pt idx="51">
                  <c:v>39891</c:v>
                </c:pt>
                <c:pt idx="52">
                  <c:v>39892</c:v>
                </c:pt>
                <c:pt idx="53">
                  <c:v>39896</c:v>
                </c:pt>
                <c:pt idx="54">
                  <c:v>39897</c:v>
                </c:pt>
                <c:pt idx="55">
                  <c:v>39898</c:v>
                </c:pt>
                <c:pt idx="56">
                  <c:v>39899</c:v>
                </c:pt>
                <c:pt idx="57">
                  <c:v>39902</c:v>
                </c:pt>
                <c:pt idx="58">
                  <c:v>39903</c:v>
                </c:pt>
                <c:pt idx="59">
                  <c:v>39904</c:v>
                </c:pt>
                <c:pt idx="60">
                  <c:v>39905</c:v>
                </c:pt>
                <c:pt idx="61">
                  <c:v>39906</c:v>
                </c:pt>
                <c:pt idx="62">
                  <c:v>39909</c:v>
                </c:pt>
                <c:pt idx="63">
                  <c:v>39910</c:v>
                </c:pt>
                <c:pt idx="64">
                  <c:v>39911</c:v>
                </c:pt>
                <c:pt idx="65">
                  <c:v>39912</c:v>
                </c:pt>
                <c:pt idx="66">
                  <c:v>39913</c:v>
                </c:pt>
                <c:pt idx="67">
                  <c:v>39916</c:v>
                </c:pt>
                <c:pt idx="68">
                  <c:v>39917</c:v>
                </c:pt>
                <c:pt idx="69">
                  <c:v>39918</c:v>
                </c:pt>
                <c:pt idx="70">
                  <c:v>39919</c:v>
                </c:pt>
                <c:pt idx="71">
                  <c:v>39920</c:v>
                </c:pt>
                <c:pt idx="72">
                  <c:v>39923</c:v>
                </c:pt>
                <c:pt idx="73">
                  <c:v>39924</c:v>
                </c:pt>
                <c:pt idx="74">
                  <c:v>39925</c:v>
                </c:pt>
                <c:pt idx="75">
                  <c:v>39926</c:v>
                </c:pt>
                <c:pt idx="76">
                  <c:v>39927</c:v>
                </c:pt>
                <c:pt idx="77">
                  <c:v>39930</c:v>
                </c:pt>
                <c:pt idx="78">
                  <c:v>39931</c:v>
                </c:pt>
                <c:pt idx="79">
                  <c:v>39932</c:v>
                </c:pt>
                <c:pt idx="80">
                  <c:v>39933</c:v>
                </c:pt>
                <c:pt idx="81">
                  <c:v>39937</c:v>
                </c:pt>
                <c:pt idx="82">
                  <c:v>39938</c:v>
                </c:pt>
                <c:pt idx="83">
                  <c:v>39939</c:v>
                </c:pt>
                <c:pt idx="84">
                  <c:v>39940</c:v>
                </c:pt>
                <c:pt idx="85">
                  <c:v>39941</c:v>
                </c:pt>
                <c:pt idx="86">
                  <c:v>39945</c:v>
                </c:pt>
                <c:pt idx="87">
                  <c:v>39946</c:v>
                </c:pt>
                <c:pt idx="88">
                  <c:v>39947</c:v>
                </c:pt>
                <c:pt idx="89">
                  <c:v>39948</c:v>
                </c:pt>
                <c:pt idx="90">
                  <c:v>39951</c:v>
                </c:pt>
                <c:pt idx="91">
                  <c:v>39952</c:v>
                </c:pt>
                <c:pt idx="92">
                  <c:v>39953</c:v>
                </c:pt>
                <c:pt idx="93">
                  <c:v>39954</c:v>
                </c:pt>
                <c:pt idx="94">
                  <c:v>39955</c:v>
                </c:pt>
                <c:pt idx="95">
                  <c:v>39958</c:v>
                </c:pt>
                <c:pt idx="96">
                  <c:v>39959</c:v>
                </c:pt>
                <c:pt idx="97">
                  <c:v>39960</c:v>
                </c:pt>
                <c:pt idx="98">
                  <c:v>39961</c:v>
                </c:pt>
                <c:pt idx="99">
                  <c:v>39962</c:v>
                </c:pt>
                <c:pt idx="100">
                  <c:v>39965</c:v>
                </c:pt>
                <c:pt idx="101">
                  <c:v>39966</c:v>
                </c:pt>
                <c:pt idx="102">
                  <c:v>39967</c:v>
                </c:pt>
                <c:pt idx="103">
                  <c:v>39968</c:v>
                </c:pt>
                <c:pt idx="104">
                  <c:v>39969</c:v>
                </c:pt>
                <c:pt idx="105">
                  <c:v>39972</c:v>
                </c:pt>
                <c:pt idx="106">
                  <c:v>39973</c:v>
                </c:pt>
                <c:pt idx="107">
                  <c:v>39974</c:v>
                </c:pt>
                <c:pt idx="108">
                  <c:v>39975</c:v>
                </c:pt>
                <c:pt idx="109">
                  <c:v>39976</c:v>
                </c:pt>
                <c:pt idx="110">
                  <c:v>39979</c:v>
                </c:pt>
                <c:pt idx="111">
                  <c:v>39980</c:v>
                </c:pt>
                <c:pt idx="112">
                  <c:v>39981</c:v>
                </c:pt>
                <c:pt idx="113">
                  <c:v>39982</c:v>
                </c:pt>
                <c:pt idx="114">
                  <c:v>39983</c:v>
                </c:pt>
                <c:pt idx="115">
                  <c:v>39986</c:v>
                </c:pt>
                <c:pt idx="116">
                  <c:v>39987</c:v>
                </c:pt>
                <c:pt idx="117">
                  <c:v>39988</c:v>
                </c:pt>
                <c:pt idx="118">
                  <c:v>39989</c:v>
                </c:pt>
                <c:pt idx="119">
                  <c:v>39990</c:v>
                </c:pt>
                <c:pt idx="120">
                  <c:v>39993</c:v>
                </c:pt>
                <c:pt idx="121">
                  <c:v>39994</c:v>
                </c:pt>
                <c:pt idx="122">
                  <c:v>39995</c:v>
                </c:pt>
                <c:pt idx="123">
                  <c:v>39996</c:v>
                </c:pt>
                <c:pt idx="124">
                  <c:v>39997</c:v>
                </c:pt>
                <c:pt idx="125">
                  <c:v>40001</c:v>
                </c:pt>
                <c:pt idx="126">
                  <c:v>40002</c:v>
                </c:pt>
                <c:pt idx="127">
                  <c:v>40003</c:v>
                </c:pt>
                <c:pt idx="128">
                  <c:v>40004</c:v>
                </c:pt>
                <c:pt idx="129">
                  <c:v>40007</c:v>
                </c:pt>
                <c:pt idx="130">
                  <c:v>40008</c:v>
                </c:pt>
                <c:pt idx="131">
                  <c:v>40009</c:v>
                </c:pt>
                <c:pt idx="132">
                  <c:v>40010</c:v>
                </c:pt>
                <c:pt idx="133">
                  <c:v>40011</c:v>
                </c:pt>
                <c:pt idx="134">
                  <c:v>40014</c:v>
                </c:pt>
                <c:pt idx="135">
                  <c:v>40015</c:v>
                </c:pt>
                <c:pt idx="136">
                  <c:v>40016</c:v>
                </c:pt>
                <c:pt idx="137">
                  <c:v>40017</c:v>
                </c:pt>
                <c:pt idx="138">
                  <c:v>40018</c:v>
                </c:pt>
                <c:pt idx="139">
                  <c:v>40021</c:v>
                </c:pt>
                <c:pt idx="140">
                  <c:v>40022</c:v>
                </c:pt>
                <c:pt idx="141">
                  <c:v>40023</c:v>
                </c:pt>
                <c:pt idx="142">
                  <c:v>40024</c:v>
                </c:pt>
                <c:pt idx="143">
                  <c:v>40025</c:v>
                </c:pt>
                <c:pt idx="144">
                  <c:v>40028</c:v>
                </c:pt>
                <c:pt idx="145">
                  <c:v>40029</c:v>
                </c:pt>
                <c:pt idx="146">
                  <c:v>40030</c:v>
                </c:pt>
                <c:pt idx="147">
                  <c:v>40031</c:v>
                </c:pt>
                <c:pt idx="148">
                  <c:v>40032</c:v>
                </c:pt>
                <c:pt idx="149">
                  <c:v>40035</c:v>
                </c:pt>
                <c:pt idx="150">
                  <c:v>40036</c:v>
                </c:pt>
                <c:pt idx="151">
                  <c:v>40037</c:v>
                </c:pt>
                <c:pt idx="152">
                  <c:v>40038</c:v>
                </c:pt>
                <c:pt idx="153">
                  <c:v>40039</c:v>
                </c:pt>
                <c:pt idx="154">
                  <c:v>40042</c:v>
                </c:pt>
                <c:pt idx="155">
                  <c:v>40043</c:v>
                </c:pt>
                <c:pt idx="156">
                  <c:v>40044</c:v>
                </c:pt>
                <c:pt idx="157">
                  <c:v>40045</c:v>
                </c:pt>
                <c:pt idx="158">
                  <c:v>40046</c:v>
                </c:pt>
                <c:pt idx="159">
                  <c:v>40049</c:v>
                </c:pt>
                <c:pt idx="160">
                  <c:v>40050</c:v>
                </c:pt>
                <c:pt idx="161">
                  <c:v>40051</c:v>
                </c:pt>
                <c:pt idx="162">
                  <c:v>40052</c:v>
                </c:pt>
                <c:pt idx="163">
                  <c:v>40053</c:v>
                </c:pt>
                <c:pt idx="164">
                  <c:v>40057</c:v>
                </c:pt>
                <c:pt idx="165">
                  <c:v>40058</c:v>
                </c:pt>
                <c:pt idx="166">
                  <c:v>40059</c:v>
                </c:pt>
                <c:pt idx="167">
                  <c:v>40060</c:v>
                </c:pt>
                <c:pt idx="168">
                  <c:v>40063</c:v>
                </c:pt>
                <c:pt idx="169">
                  <c:v>40064</c:v>
                </c:pt>
                <c:pt idx="170">
                  <c:v>40065</c:v>
                </c:pt>
                <c:pt idx="171">
                  <c:v>40066</c:v>
                </c:pt>
                <c:pt idx="172">
                  <c:v>40067</c:v>
                </c:pt>
                <c:pt idx="173">
                  <c:v>40070</c:v>
                </c:pt>
                <c:pt idx="174">
                  <c:v>40071</c:v>
                </c:pt>
                <c:pt idx="175">
                  <c:v>40072</c:v>
                </c:pt>
                <c:pt idx="176">
                  <c:v>40073</c:v>
                </c:pt>
                <c:pt idx="177">
                  <c:v>40074</c:v>
                </c:pt>
                <c:pt idx="178">
                  <c:v>40077</c:v>
                </c:pt>
                <c:pt idx="179">
                  <c:v>40078</c:v>
                </c:pt>
                <c:pt idx="180">
                  <c:v>40079</c:v>
                </c:pt>
                <c:pt idx="181">
                  <c:v>40080</c:v>
                </c:pt>
                <c:pt idx="182">
                  <c:v>40081</c:v>
                </c:pt>
                <c:pt idx="183">
                  <c:v>40084</c:v>
                </c:pt>
                <c:pt idx="184">
                  <c:v>40085</c:v>
                </c:pt>
                <c:pt idx="185">
                  <c:v>40086</c:v>
                </c:pt>
                <c:pt idx="186">
                  <c:v>40087</c:v>
                </c:pt>
                <c:pt idx="187">
                  <c:v>40088</c:v>
                </c:pt>
                <c:pt idx="188">
                  <c:v>40091</c:v>
                </c:pt>
                <c:pt idx="189">
                  <c:v>40092</c:v>
                </c:pt>
                <c:pt idx="190">
                  <c:v>40093</c:v>
                </c:pt>
                <c:pt idx="191">
                  <c:v>40094</c:v>
                </c:pt>
                <c:pt idx="192">
                  <c:v>40095</c:v>
                </c:pt>
                <c:pt idx="193">
                  <c:v>40098</c:v>
                </c:pt>
                <c:pt idx="194">
                  <c:v>40099</c:v>
                </c:pt>
                <c:pt idx="195">
                  <c:v>40100</c:v>
                </c:pt>
                <c:pt idx="196">
                  <c:v>40101</c:v>
                </c:pt>
                <c:pt idx="197">
                  <c:v>40102</c:v>
                </c:pt>
                <c:pt idx="198">
                  <c:v>40105</c:v>
                </c:pt>
                <c:pt idx="199">
                  <c:v>40106</c:v>
                </c:pt>
                <c:pt idx="200">
                  <c:v>40107</c:v>
                </c:pt>
                <c:pt idx="201">
                  <c:v>40108</c:v>
                </c:pt>
                <c:pt idx="202">
                  <c:v>40109</c:v>
                </c:pt>
                <c:pt idx="203">
                  <c:v>40112</c:v>
                </c:pt>
                <c:pt idx="204">
                  <c:v>40113</c:v>
                </c:pt>
                <c:pt idx="205">
                  <c:v>40114</c:v>
                </c:pt>
                <c:pt idx="206">
                  <c:v>40115</c:v>
                </c:pt>
                <c:pt idx="207">
                  <c:v>40116</c:v>
                </c:pt>
                <c:pt idx="208">
                  <c:v>40119</c:v>
                </c:pt>
                <c:pt idx="209">
                  <c:v>40120</c:v>
                </c:pt>
                <c:pt idx="210">
                  <c:v>40121</c:v>
                </c:pt>
                <c:pt idx="211">
                  <c:v>40122</c:v>
                </c:pt>
                <c:pt idx="212">
                  <c:v>40123</c:v>
                </c:pt>
                <c:pt idx="213">
                  <c:v>40126</c:v>
                </c:pt>
                <c:pt idx="214">
                  <c:v>40127</c:v>
                </c:pt>
                <c:pt idx="215">
                  <c:v>40128</c:v>
                </c:pt>
                <c:pt idx="216">
                  <c:v>40129</c:v>
                </c:pt>
                <c:pt idx="217">
                  <c:v>40130</c:v>
                </c:pt>
                <c:pt idx="218">
                  <c:v>40133</c:v>
                </c:pt>
                <c:pt idx="219">
                  <c:v>40134</c:v>
                </c:pt>
                <c:pt idx="220">
                  <c:v>40135</c:v>
                </c:pt>
                <c:pt idx="221">
                  <c:v>40136</c:v>
                </c:pt>
                <c:pt idx="222">
                  <c:v>40137</c:v>
                </c:pt>
                <c:pt idx="223">
                  <c:v>40140</c:v>
                </c:pt>
                <c:pt idx="224">
                  <c:v>40141</c:v>
                </c:pt>
                <c:pt idx="225">
                  <c:v>40142</c:v>
                </c:pt>
                <c:pt idx="226">
                  <c:v>40143</c:v>
                </c:pt>
                <c:pt idx="227">
                  <c:v>40147</c:v>
                </c:pt>
                <c:pt idx="228">
                  <c:v>40148</c:v>
                </c:pt>
                <c:pt idx="229">
                  <c:v>40149</c:v>
                </c:pt>
                <c:pt idx="230">
                  <c:v>40150</c:v>
                </c:pt>
                <c:pt idx="231">
                  <c:v>40151</c:v>
                </c:pt>
                <c:pt idx="232">
                  <c:v>40154</c:v>
                </c:pt>
                <c:pt idx="233">
                  <c:v>40155</c:v>
                </c:pt>
                <c:pt idx="234">
                  <c:v>40156</c:v>
                </c:pt>
                <c:pt idx="235">
                  <c:v>40157</c:v>
                </c:pt>
                <c:pt idx="236">
                  <c:v>40158</c:v>
                </c:pt>
                <c:pt idx="237">
                  <c:v>40161</c:v>
                </c:pt>
                <c:pt idx="238">
                  <c:v>40162</c:v>
                </c:pt>
                <c:pt idx="239">
                  <c:v>40167</c:v>
                </c:pt>
                <c:pt idx="240">
                  <c:v>40168</c:v>
                </c:pt>
                <c:pt idx="241">
                  <c:v>40169</c:v>
                </c:pt>
                <c:pt idx="242">
                  <c:v>40170</c:v>
                </c:pt>
                <c:pt idx="243">
                  <c:v>40171</c:v>
                </c:pt>
                <c:pt idx="244">
                  <c:v>40172</c:v>
                </c:pt>
                <c:pt idx="245">
                  <c:v>40175</c:v>
                </c:pt>
                <c:pt idx="246">
                  <c:v>40176</c:v>
                </c:pt>
                <c:pt idx="247">
                  <c:v>40177</c:v>
                </c:pt>
                <c:pt idx="248">
                  <c:v>40178</c:v>
                </c:pt>
                <c:pt idx="249">
                  <c:v>40183</c:v>
                </c:pt>
                <c:pt idx="250">
                  <c:v>40184</c:v>
                </c:pt>
                <c:pt idx="251">
                  <c:v>40188</c:v>
                </c:pt>
                <c:pt idx="252">
                  <c:v>40189</c:v>
                </c:pt>
                <c:pt idx="253">
                  <c:v>40190</c:v>
                </c:pt>
                <c:pt idx="254">
                  <c:v>40191</c:v>
                </c:pt>
                <c:pt idx="255">
                  <c:v>40192</c:v>
                </c:pt>
                <c:pt idx="256">
                  <c:v>40193</c:v>
                </c:pt>
                <c:pt idx="257">
                  <c:v>40196</c:v>
                </c:pt>
                <c:pt idx="258">
                  <c:v>40197</c:v>
                </c:pt>
                <c:pt idx="259">
                  <c:v>40198</c:v>
                </c:pt>
                <c:pt idx="260">
                  <c:v>40199</c:v>
                </c:pt>
                <c:pt idx="261">
                  <c:v>40200</c:v>
                </c:pt>
                <c:pt idx="262">
                  <c:v>40203</c:v>
                </c:pt>
                <c:pt idx="263">
                  <c:v>40204</c:v>
                </c:pt>
                <c:pt idx="264">
                  <c:v>40205</c:v>
                </c:pt>
                <c:pt idx="265">
                  <c:v>40206</c:v>
                </c:pt>
                <c:pt idx="266">
                  <c:v>40207</c:v>
                </c:pt>
                <c:pt idx="267">
                  <c:v>40210</c:v>
                </c:pt>
                <c:pt idx="268">
                  <c:v>40211</c:v>
                </c:pt>
                <c:pt idx="269">
                  <c:v>40212</c:v>
                </c:pt>
                <c:pt idx="270">
                  <c:v>40213</c:v>
                </c:pt>
                <c:pt idx="271">
                  <c:v>40214</c:v>
                </c:pt>
                <c:pt idx="272">
                  <c:v>40217</c:v>
                </c:pt>
                <c:pt idx="273">
                  <c:v>40218</c:v>
                </c:pt>
                <c:pt idx="274">
                  <c:v>40219</c:v>
                </c:pt>
                <c:pt idx="275">
                  <c:v>40220</c:v>
                </c:pt>
                <c:pt idx="276">
                  <c:v>40221</c:v>
                </c:pt>
                <c:pt idx="277">
                  <c:v>40224</c:v>
                </c:pt>
                <c:pt idx="278">
                  <c:v>40225</c:v>
                </c:pt>
                <c:pt idx="279">
                  <c:v>40226</c:v>
                </c:pt>
                <c:pt idx="280">
                  <c:v>40227</c:v>
                </c:pt>
                <c:pt idx="281">
                  <c:v>40228</c:v>
                </c:pt>
                <c:pt idx="282">
                  <c:v>40231</c:v>
                </c:pt>
                <c:pt idx="283">
                  <c:v>40232</c:v>
                </c:pt>
                <c:pt idx="284">
                  <c:v>40233</c:v>
                </c:pt>
                <c:pt idx="285">
                  <c:v>40234</c:v>
                </c:pt>
                <c:pt idx="286">
                  <c:v>40235</c:v>
                </c:pt>
                <c:pt idx="287">
                  <c:v>40238</c:v>
                </c:pt>
                <c:pt idx="288">
                  <c:v>40239</c:v>
                </c:pt>
                <c:pt idx="289">
                  <c:v>40240</c:v>
                </c:pt>
                <c:pt idx="290">
                  <c:v>40241</c:v>
                </c:pt>
                <c:pt idx="291">
                  <c:v>40242</c:v>
                </c:pt>
                <c:pt idx="292">
                  <c:v>40246</c:v>
                </c:pt>
                <c:pt idx="293">
                  <c:v>40247</c:v>
                </c:pt>
                <c:pt idx="294">
                  <c:v>40248</c:v>
                </c:pt>
                <c:pt idx="295">
                  <c:v>40249</c:v>
                </c:pt>
                <c:pt idx="296">
                  <c:v>40252</c:v>
                </c:pt>
                <c:pt idx="297">
                  <c:v>40253</c:v>
                </c:pt>
                <c:pt idx="298">
                  <c:v>40254</c:v>
                </c:pt>
                <c:pt idx="299">
                  <c:v>40255</c:v>
                </c:pt>
                <c:pt idx="300">
                  <c:v>40256</c:v>
                </c:pt>
                <c:pt idx="301">
                  <c:v>40262</c:v>
                </c:pt>
                <c:pt idx="302">
                  <c:v>40263</c:v>
                </c:pt>
                <c:pt idx="303">
                  <c:v>40266</c:v>
                </c:pt>
                <c:pt idx="304">
                  <c:v>40267</c:v>
                </c:pt>
                <c:pt idx="305">
                  <c:v>40268</c:v>
                </c:pt>
                <c:pt idx="306">
                  <c:v>40269</c:v>
                </c:pt>
                <c:pt idx="307">
                  <c:v>40270</c:v>
                </c:pt>
                <c:pt idx="308">
                  <c:v>40273</c:v>
                </c:pt>
                <c:pt idx="309">
                  <c:v>40274</c:v>
                </c:pt>
                <c:pt idx="310">
                  <c:v>40275</c:v>
                </c:pt>
                <c:pt idx="311">
                  <c:v>40276</c:v>
                </c:pt>
                <c:pt idx="312">
                  <c:v>40277</c:v>
                </c:pt>
                <c:pt idx="313">
                  <c:v>40280</c:v>
                </c:pt>
                <c:pt idx="314">
                  <c:v>40281</c:v>
                </c:pt>
                <c:pt idx="315">
                  <c:v>40282</c:v>
                </c:pt>
                <c:pt idx="316">
                  <c:v>40283</c:v>
                </c:pt>
                <c:pt idx="317">
                  <c:v>40284</c:v>
                </c:pt>
                <c:pt idx="318">
                  <c:v>40287</c:v>
                </c:pt>
                <c:pt idx="319">
                  <c:v>40288</c:v>
                </c:pt>
                <c:pt idx="320">
                  <c:v>40289</c:v>
                </c:pt>
                <c:pt idx="321">
                  <c:v>40290</c:v>
                </c:pt>
                <c:pt idx="322">
                  <c:v>40291</c:v>
                </c:pt>
                <c:pt idx="323">
                  <c:v>40294</c:v>
                </c:pt>
                <c:pt idx="324">
                  <c:v>40295</c:v>
                </c:pt>
                <c:pt idx="325">
                  <c:v>40296</c:v>
                </c:pt>
                <c:pt idx="326">
                  <c:v>40297</c:v>
                </c:pt>
                <c:pt idx="327">
                  <c:v>40298</c:v>
                </c:pt>
                <c:pt idx="328">
                  <c:v>40302</c:v>
                </c:pt>
                <c:pt idx="329">
                  <c:v>40303</c:v>
                </c:pt>
                <c:pt idx="330">
                  <c:v>40304</c:v>
                </c:pt>
                <c:pt idx="331">
                  <c:v>40305</c:v>
                </c:pt>
                <c:pt idx="332">
                  <c:v>40309</c:v>
                </c:pt>
                <c:pt idx="333">
                  <c:v>40310</c:v>
                </c:pt>
                <c:pt idx="334">
                  <c:v>40311</c:v>
                </c:pt>
                <c:pt idx="335">
                  <c:v>40312</c:v>
                </c:pt>
                <c:pt idx="336">
                  <c:v>40315</c:v>
                </c:pt>
                <c:pt idx="337">
                  <c:v>40316</c:v>
                </c:pt>
                <c:pt idx="338">
                  <c:v>40317</c:v>
                </c:pt>
                <c:pt idx="339">
                  <c:v>40318</c:v>
                </c:pt>
                <c:pt idx="340">
                  <c:v>40319</c:v>
                </c:pt>
                <c:pt idx="341">
                  <c:v>40322</c:v>
                </c:pt>
                <c:pt idx="342">
                  <c:v>40323</c:v>
                </c:pt>
                <c:pt idx="343">
                  <c:v>40324</c:v>
                </c:pt>
                <c:pt idx="344">
                  <c:v>40325</c:v>
                </c:pt>
                <c:pt idx="345">
                  <c:v>40326</c:v>
                </c:pt>
                <c:pt idx="346">
                  <c:v>40329</c:v>
                </c:pt>
                <c:pt idx="347">
                  <c:v>40330</c:v>
                </c:pt>
                <c:pt idx="348">
                  <c:v>40331</c:v>
                </c:pt>
                <c:pt idx="349">
                  <c:v>40332</c:v>
                </c:pt>
                <c:pt idx="350">
                  <c:v>40333</c:v>
                </c:pt>
                <c:pt idx="351">
                  <c:v>40336</c:v>
                </c:pt>
                <c:pt idx="352">
                  <c:v>40337</c:v>
                </c:pt>
                <c:pt idx="353">
                  <c:v>40338</c:v>
                </c:pt>
                <c:pt idx="354">
                  <c:v>40339</c:v>
                </c:pt>
                <c:pt idx="355">
                  <c:v>40340</c:v>
                </c:pt>
                <c:pt idx="356">
                  <c:v>40343</c:v>
                </c:pt>
                <c:pt idx="357">
                  <c:v>40344</c:v>
                </c:pt>
                <c:pt idx="358">
                  <c:v>40345</c:v>
                </c:pt>
                <c:pt idx="359">
                  <c:v>40346</c:v>
                </c:pt>
                <c:pt idx="360">
                  <c:v>40347</c:v>
                </c:pt>
                <c:pt idx="361">
                  <c:v>40350</c:v>
                </c:pt>
                <c:pt idx="362">
                  <c:v>40351</c:v>
                </c:pt>
                <c:pt idx="363">
                  <c:v>40352</c:v>
                </c:pt>
                <c:pt idx="364">
                  <c:v>40353</c:v>
                </c:pt>
                <c:pt idx="365">
                  <c:v>40354</c:v>
                </c:pt>
                <c:pt idx="366">
                  <c:v>40357</c:v>
                </c:pt>
                <c:pt idx="367">
                  <c:v>40358</c:v>
                </c:pt>
                <c:pt idx="368">
                  <c:v>40359</c:v>
                </c:pt>
                <c:pt idx="369">
                  <c:v>40360</c:v>
                </c:pt>
                <c:pt idx="370">
                  <c:v>40361</c:v>
                </c:pt>
                <c:pt idx="371">
                  <c:v>40362</c:v>
                </c:pt>
                <c:pt idx="372">
                  <c:v>40366</c:v>
                </c:pt>
                <c:pt idx="373">
                  <c:v>40367</c:v>
                </c:pt>
                <c:pt idx="374">
                  <c:v>40368</c:v>
                </c:pt>
                <c:pt idx="375">
                  <c:v>40371</c:v>
                </c:pt>
                <c:pt idx="376">
                  <c:v>40372</c:v>
                </c:pt>
                <c:pt idx="377">
                  <c:v>40373</c:v>
                </c:pt>
                <c:pt idx="378">
                  <c:v>40374</c:v>
                </c:pt>
                <c:pt idx="379">
                  <c:v>40375</c:v>
                </c:pt>
                <c:pt idx="380">
                  <c:v>40378</c:v>
                </c:pt>
                <c:pt idx="381">
                  <c:v>40379</c:v>
                </c:pt>
                <c:pt idx="382">
                  <c:v>40380</c:v>
                </c:pt>
                <c:pt idx="383">
                  <c:v>40381</c:v>
                </c:pt>
                <c:pt idx="384">
                  <c:v>40382</c:v>
                </c:pt>
                <c:pt idx="385">
                  <c:v>40385</c:v>
                </c:pt>
                <c:pt idx="386">
                  <c:v>40386</c:v>
                </c:pt>
                <c:pt idx="387">
                  <c:v>40387</c:v>
                </c:pt>
                <c:pt idx="388">
                  <c:v>40388</c:v>
                </c:pt>
                <c:pt idx="389">
                  <c:v>40389</c:v>
                </c:pt>
                <c:pt idx="390">
                  <c:v>40392</c:v>
                </c:pt>
                <c:pt idx="391">
                  <c:v>40393</c:v>
                </c:pt>
                <c:pt idx="392">
                  <c:v>40394</c:v>
                </c:pt>
                <c:pt idx="393">
                  <c:v>40395</c:v>
                </c:pt>
                <c:pt idx="394">
                  <c:v>40396</c:v>
                </c:pt>
                <c:pt idx="395">
                  <c:v>40399</c:v>
                </c:pt>
                <c:pt idx="396">
                  <c:v>40400</c:v>
                </c:pt>
                <c:pt idx="397">
                  <c:v>40401</c:v>
                </c:pt>
                <c:pt idx="398">
                  <c:v>40402</c:v>
                </c:pt>
                <c:pt idx="399">
                  <c:v>40403</c:v>
                </c:pt>
                <c:pt idx="400">
                  <c:v>40406</c:v>
                </c:pt>
                <c:pt idx="401">
                  <c:v>40407</c:v>
                </c:pt>
                <c:pt idx="402">
                  <c:v>40408</c:v>
                </c:pt>
                <c:pt idx="403">
                  <c:v>40409</c:v>
                </c:pt>
                <c:pt idx="404">
                  <c:v>40410</c:v>
                </c:pt>
                <c:pt idx="405">
                  <c:v>40413</c:v>
                </c:pt>
                <c:pt idx="406">
                  <c:v>40414</c:v>
                </c:pt>
                <c:pt idx="407">
                  <c:v>40415</c:v>
                </c:pt>
                <c:pt idx="408">
                  <c:v>40416</c:v>
                </c:pt>
                <c:pt idx="409">
                  <c:v>40417</c:v>
                </c:pt>
                <c:pt idx="410">
                  <c:v>40421</c:v>
                </c:pt>
                <c:pt idx="411">
                  <c:v>40422</c:v>
                </c:pt>
                <c:pt idx="412">
                  <c:v>40423</c:v>
                </c:pt>
                <c:pt idx="413">
                  <c:v>40424</c:v>
                </c:pt>
                <c:pt idx="414">
                  <c:v>40427</c:v>
                </c:pt>
                <c:pt idx="415">
                  <c:v>40428</c:v>
                </c:pt>
                <c:pt idx="416">
                  <c:v>40429</c:v>
                </c:pt>
                <c:pt idx="417">
                  <c:v>40430</c:v>
                </c:pt>
                <c:pt idx="418">
                  <c:v>40431</c:v>
                </c:pt>
                <c:pt idx="419">
                  <c:v>40434</c:v>
                </c:pt>
                <c:pt idx="420">
                  <c:v>40435</c:v>
                </c:pt>
                <c:pt idx="421">
                  <c:v>40436</c:v>
                </c:pt>
                <c:pt idx="422">
                  <c:v>40437</c:v>
                </c:pt>
                <c:pt idx="423">
                  <c:v>40438</c:v>
                </c:pt>
                <c:pt idx="424">
                  <c:v>40441</c:v>
                </c:pt>
                <c:pt idx="425">
                  <c:v>40442</c:v>
                </c:pt>
                <c:pt idx="426">
                  <c:v>40443</c:v>
                </c:pt>
                <c:pt idx="427">
                  <c:v>40444</c:v>
                </c:pt>
                <c:pt idx="428">
                  <c:v>40445</c:v>
                </c:pt>
                <c:pt idx="429">
                  <c:v>40448</c:v>
                </c:pt>
                <c:pt idx="430">
                  <c:v>40449</c:v>
                </c:pt>
                <c:pt idx="431">
                  <c:v>40450</c:v>
                </c:pt>
                <c:pt idx="432">
                  <c:v>40451</c:v>
                </c:pt>
                <c:pt idx="433">
                  <c:v>40452</c:v>
                </c:pt>
                <c:pt idx="434">
                  <c:v>40455</c:v>
                </c:pt>
                <c:pt idx="435">
                  <c:v>40456</c:v>
                </c:pt>
                <c:pt idx="436">
                  <c:v>40457</c:v>
                </c:pt>
                <c:pt idx="437">
                  <c:v>40458</c:v>
                </c:pt>
                <c:pt idx="438">
                  <c:v>40459</c:v>
                </c:pt>
                <c:pt idx="439">
                  <c:v>40462</c:v>
                </c:pt>
                <c:pt idx="440">
                  <c:v>40463</c:v>
                </c:pt>
                <c:pt idx="441">
                  <c:v>40464</c:v>
                </c:pt>
                <c:pt idx="442">
                  <c:v>40465</c:v>
                </c:pt>
                <c:pt idx="443">
                  <c:v>40466</c:v>
                </c:pt>
                <c:pt idx="444">
                  <c:v>40469</c:v>
                </c:pt>
                <c:pt idx="445">
                  <c:v>40470</c:v>
                </c:pt>
                <c:pt idx="446">
                  <c:v>40471</c:v>
                </c:pt>
                <c:pt idx="447">
                  <c:v>40472</c:v>
                </c:pt>
                <c:pt idx="448">
                  <c:v>40473</c:v>
                </c:pt>
                <c:pt idx="449">
                  <c:v>40476</c:v>
                </c:pt>
                <c:pt idx="450">
                  <c:v>40477</c:v>
                </c:pt>
                <c:pt idx="451">
                  <c:v>40478</c:v>
                </c:pt>
                <c:pt idx="452">
                  <c:v>40479</c:v>
                </c:pt>
                <c:pt idx="453">
                  <c:v>40480</c:v>
                </c:pt>
                <c:pt idx="454">
                  <c:v>40483</c:v>
                </c:pt>
                <c:pt idx="455">
                  <c:v>40484</c:v>
                </c:pt>
                <c:pt idx="456">
                  <c:v>40485</c:v>
                </c:pt>
                <c:pt idx="457">
                  <c:v>40486</c:v>
                </c:pt>
                <c:pt idx="458">
                  <c:v>40487</c:v>
                </c:pt>
                <c:pt idx="459">
                  <c:v>40490</c:v>
                </c:pt>
                <c:pt idx="460">
                  <c:v>40491</c:v>
                </c:pt>
                <c:pt idx="461">
                  <c:v>40492</c:v>
                </c:pt>
                <c:pt idx="462">
                  <c:v>40493</c:v>
                </c:pt>
                <c:pt idx="463">
                  <c:v>40494</c:v>
                </c:pt>
                <c:pt idx="464">
                  <c:v>40497</c:v>
                </c:pt>
                <c:pt idx="465">
                  <c:v>40499</c:v>
                </c:pt>
                <c:pt idx="466">
                  <c:v>40500</c:v>
                </c:pt>
                <c:pt idx="467">
                  <c:v>40501</c:v>
                </c:pt>
                <c:pt idx="468">
                  <c:v>40504</c:v>
                </c:pt>
                <c:pt idx="469">
                  <c:v>40505</c:v>
                </c:pt>
                <c:pt idx="470">
                  <c:v>40506</c:v>
                </c:pt>
                <c:pt idx="471">
                  <c:v>40507</c:v>
                </c:pt>
                <c:pt idx="472">
                  <c:v>40508</c:v>
                </c:pt>
                <c:pt idx="473">
                  <c:v>40509</c:v>
                </c:pt>
                <c:pt idx="474">
                  <c:v>40510</c:v>
                </c:pt>
                <c:pt idx="475">
                  <c:v>40511</c:v>
                </c:pt>
                <c:pt idx="476">
                  <c:v>40512</c:v>
                </c:pt>
                <c:pt idx="477">
                  <c:v>40513</c:v>
                </c:pt>
                <c:pt idx="478">
                  <c:v>40514</c:v>
                </c:pt>
                <c:pt idx="479">
                  <c:v>40515</c:v>
                </c:pt>
                <c:pt idx="480">
                  <c:v>40518</c:v>
                </c:pt>
                <c:pt idx="481">
                  <c:v>40519</c:v>
                </c:pt>
                <c:pt idx="482">
                  <c:v>40520</c:v>
                </c:pt>
                <c:pt idx="483">
                  <c:v>40521</c:v>
                </c:pt>
                <c:pt idx="484">
                  <c:v>40522</c:v>
                </c:pt>
                <c:pt idx="485">
                  <c:v>40525</c:v>
                </c:pt>
                <c:pt idx="486">
                  <c:v>40526</c:v>
                </c:pt>
                <c:pt idx="487">
                  <c:v>40527</c:v>
                </c:pt>
                <c:pt idx="488">
                  <c:v>40532</c:v>
                </c:pt>
                <c:pt idx="489">
                  <c:v>40533</c:v>
                </c:pt>
                <c:pt idx="490">
                  <c:v>40534</c:v>
                </c:pt>
                <c:pt idx="491">
                  <c:v>40535</c:v>
                </c:pt>
                <c:pt idx="492">
                  <c:v>40536</c:v>
                </c:pt>
                <c:pt idx="493">
                  <c:v>40539</c:v>
                </c:pt>
                <c:pt idx="494">
                  <c:v>40540</c:v>
                </c:pt>
                <c:pt idx="495">
                  <c:v>40541</c:v>
                </c:pt>
                <c:pt idx="496">
                  <c:v>40542</c:v>
                </c:pt>
                <c:pt idx="497">
                  <c:v>40543</c:v>
                </c:pt>
                <c:pt idx="498">
                  <c:v>40548</c:v>
                </c:pt>
                <c:pt idx="499">
                  <c:v>40549</c:v>
                </c:pt>
                <c:pt idx="500">
                  <c:v>40553</c:v>
                </c:pt>
                <c:pt idx="501">
                  <c:v>40554</c:v>
                </c:pt>
                <c:pt idx="502">
                  <c:v>40555</c:v>
                </c:pt>
                <c:pt idx="503">
                  <c:v>40556</c:v>
                </c:pt>
                <c:pt idx="504">
                  <c:v>40557</c:v>
                </c:pt>
                <c:pt idx="505">
                  <c:v>40560</c:v>
                </c:pt>
                <c:pt idx="506">
                  <c:v>40561</c:v>
                </c:pt>
                <c:pt idx="507">
                  <c:v>40562</c:v>
                </c:pt>
                <c:pt idx="508">
                  <c:v>40563</c:v>
                </c:pt>
                <c:pt idx="509">
                  <c:v>40564</c:v>
                </c:pt>
                <c:pt idx="510">
                  <c:v>40567</c:v>
                </c:pt>
                <c:pt idx="511">
                  <c:v>40568</c:v>
                </c:pt>
                <c:pt idx="512">
                  <c:v>40569</c:v>
                </c:pt>
                <c:pt idx="513">
                  <c:v>40570</c:v>
                </c:pt>
                <c:pt idx="514">
                  <c:v>40571</c:v>
                </c:pt>
                <c:pt idx="515">
                  <c:v>40574</c:v>
                </c:pt>
                <c:pt idx="516">
                  <c:v>40575</c:v>
                </c:pt>
                <c:pt idx="517">
                  <c:v>40576</c:v>
                </c:pt>
                <c:pt idx="518">
                  <c:v>40577</c:v>
                </c:pt>
                <c:pt idx="519">
                  <c:v>40578</c:v>
                </c:pt>
                <c:pt idx="520">
                  <c:v>40581</c:v>
                </c:pt>
                <c:pt idx="521">
                  <c:v>40582</c:v>
                </c:pt>
                <c:pt idx="522">
                  <c:v>40583</c:v>
                </c:pt>
                <c:pt idx="523">
                  <c:v>40584</c:v>
                </c:pt>
                <c:pt idx="524">
                  <c:v>40585</c:v>
                </c:pt>
                <c:pt idx="525">
                  <c:v>40588</c:v>
                </c:pt>
                <c:pt idx="526">
                  <c:v>40589</c:v>
                </c:pt>
                <c:pt idx="527">
                  <c:v>40590</c:v>
                </c:pt>
                <c:pt idx="528">
                  <c:v>40591</c:v>
                </c:pt>
                <c:pt idx="529">
                  <c:v>40592</c:v>
                </c:pt>
                <c:pt idx="530">
                  <c:v>40595</c:v>
                </c:pt>
                <c:pt idx="531">
                  <c:v>40596</c:v>
                </c:pt>
                <c:pt idx="532">
                  <c:v>40597</c:v>
                </c:pt>
                <c:pt idx="533">
                  <c:v>40598</c:v>
                </c:pt>
                <c:pt idx="534">
                  <c:v>40599</c:v>
                </c:pt>
                <c:pt idx="535">
                  <c:v>40602</c:v>
                </c:pt>
                <c:pt idx="536">
                  <c:v>40603</c:v>
                </c:pt>
                <c:pt idx="537">
                  <c:v>40604</c:v>
                </c:pt>
                <c:pt idx="538">
                  <c:v>40605</c:v>
                </c:pt>
                <c:pt idx="539">
                  <c:v>40606</c:v>
                </c:pt>
                <c:pt idx="540">
                  <c:v>40607</c:v>
                </c:pt>
                <c:pt idx="541">
                  <c:v>40611</c:v>
                </c:pt>
                <c:pt idx="542">
                  <c:v>40612</c:v>
                </c:pt>
                <c:pt idx="543">
                  <c:v>40613</c:v>
                </c:pt>
                <c:pt idx="544">
                  <c:v>40616</c:v>
                </c:pt>
                <c:pt idx="545">
                  <c:v>40617</c:v>
                </c:pt>
                <c:pt idx="546">
                  <c:v>40618</c:v>
                </c:pt>
                <c:pt idx="547">
                  <c:v>40619</c:v>
                </c:pt>
                <c:pt idx="548">
                  <c:v>40620</c:v>
                </c:pt>
                <c:pt idx="549">
                  <c:v>40626</c:v>
                </c:pt>
                <c:pt idx="550">
                  <c:v>40627</c:v>
                </c:pt>
                <c:pt idx="551">
                  <c:v>40630</c:v>
                </c:pt>
                <c:pt idx="552">
                  <c:v>40631</c:v>
                </c:pt>
                <c:pt idx="553">
                  <c:v>40632</c:v>
                </c:pt>
                <c:pt idx="554">
                  <c:v>40633</c:v>
                </c:pt>
                <c:pt idx="555">
                  <c:v>40634</c:v>
                </c:pt>
                <c:pt idx="556">
                  <c:v>40637</c:v>
                </c:pt>
                <c:pt idx="557">
                  <c:v>40638</c:v>
                </c:pt>
                <c:pt idx="558">
                  <c:v>40639</c:v>
                </c:pt>
                <c:pt idx="559">
                  <c:v>40640</c:v>
                </c:pt>
                <c:pt idx="560">
                  <c:v>40641</c:v>
                </c:pt>
                <c:pt idx="561">
                  <c:v>40644</c:v>
                </c:pt>
                <c:pt idx="562">
                  <c:v>40645</c:v>
                </c:pt>
                <c:pt idx="563">
                  <c:v>40646</c:v>
                </c:pt>
                <c:pt idx="564">
                  <c:v>40647</c:v>
                </c:pt>
                <c:pt idx="565">
                  <c:v>40648</c:v>
                </c:pt>
                <c:pt idx="566">
                  <c:v>40651</c:v>
                </c:pt>
                <c:pt idx="567">
                  <c:v>40652</c:v>
                </c:pt>
                <c:pt idx="568">
                  <c:v>40653</c:v>
                </c:pt>
                <c:pt idx="569">
                  <c:v>40654</c:v>
                </c:pt>
                <c:pt idx="570">
                  <c:v>40655</c:v>
                </c:pt>
                <c:pt idx="571">
                  <c:v>40658</c:v>
                </c:pt>
                <c:pt idx="572">
                  <c:v>40659</c:v>
                </c:pt>
                <c:pt idx="573">
                  <c:v>40660</c:v>
                </c:pt>
                <c:pt idx="574">
                  <c:v>40661</c:v>
                </c:pt>
                <c:pt idx="575">
                  <c:v>40662</c:v>
                </c:pt>
                <c:pt idx="576">
                  <c:v>40666</c:v>
                </c:pt>
                <c:pt idx="577">
                  <c:v>40667</c:v>
                </c:pt>
                <c:pt idx="578">
                  <c:v>40668</c:v>
                </c:pt>
                <c:pt idx="579">
                  <c:v>40669</c:v>
                </c:pt>
                <c:pt idx="580">
                  <c:v>40673</c:v>
                </c:pt>
                <c:pt idx="581">
                  <c:v>40674</c:v>
                </c:pt>
                <c:pt idx="582">
                  <c:v>40675</c:v>
                </c:pt>
                <c:pt idx="583">
                  <c:v>40676</c:v>
                </c:pt>
                <c:pt idx="584">
                  <c:v>40679</c:v>
                </c:pt>
                <c:pt idx="585">
                  <c:v>40680</c:v>
                </c:pt>
                <c:pt idx="586">
                  <c:v>40681</c:v>
                </c:pt>
                <c:pt idx="587">
                  <c:v>40682</c:v>
                </c:pt>
                <c:pt idx="588">
                  <c:v>40683</c:v>
                </c:pt>
                <c:pt idx="589">
                  <c:v>40686</c:v>
                </c:pt>
                <c:pt idx="590">
                  <c:v>40687</c:v>
                </c:pt>
                <c:pt idx="591">
                  <c:v>40688</c:v>
                </c:pt>
                <c:pt idx="592">
                  <c:v>40689</c:v>
                </c:pt>
                <c:pt idx="593">
                  <c:v>40690</c:v>
                </c:pt>
                <c:pt idx="594">
                  <c:v>40693</c:v>
                </c:pt>
                <c:pt idx="595">
                  <c:v>40694</c:v>
                </c:pt>
                <c:pt idx="596">
                  <c:v>40695</c:v>
                </c:pt>
                <c:pt idx="597">
                  <c:v>40696</c:v>
                </c:pt>
                <c:pt idx="598">
                  <c:v>40697</c:v>
                </c:pt>
                <c:pt idx="599">
                  <c:v>40700</c:v>
                </c:pt>
                <c:pt idx="600">
                  <c:v>40701</c:v>
                </c:pt>
                <c:pt idx="601">
                  <c:v>40702</c:v>
                </c:pt>
                <c:pt idx="602">
                  <c:v>40703</c:v>
                </c:pt>
                <c:pt idx="603">
                  <c:v>40704</c:v>
                </c:pt>
                <c:pt idx="604">
                  <c:v>40707</c:v>
                </c:pt>
                <c:pt idx="605">
                  <c:v>40708</c:v>
                </c:pt>
                <c:pt idx="606">
                  <c:v>40709</c:v>
                </c:pt>
                <c:pt idx="607">
                  <c:v>40710</c:v>
                </c:pt>
                <c:pt idx="608">
                  <c:v>40711</c:v>
                </c:pt>
                <c:pt idx="609">
                  <c:v>40714</c:v>
                </c:pt>
                <c:pt idx="610">
                  <c:v>40715</c:v>
                </c:pt>
                <c:pt idx="611">
                  <c:v>40716</c:v>
                </c:pt>
                <c:pt idx="612">
                  <c:v>40717</c:v>
                </c:pt>
                <c:pt idx="613">
                  <c:v>40718</c:v>
                </c:pt>
                <c:pt idx="614">
                  <c:v>40721</c:v>
                </c:pt>
                <c:pt idx="615">
                  <c:v>40722</c:v>
                </c:pt>
                <c:pt idx="616">
                  <c:v>40723</c:v>
                </c:pt>
                <c:pt idx="617">
                  <c:v>40724</c:v>
                </c:pt>
                <c:pt idx="618">
                  <c:v>40725</c:v>
                </c:pt>
                <c:pt idx="619">
                  <c:v>40728</c:v>
                </c:pt>
                <c:pt idx="620">
                  <c:v>40729</c:v>
                </c:pt>
                <c:pt idx="621">
                  <c:v>40731</c:v>
                </c:pt>
                <c:pt idx="622">
                  <c:v>40732</c:v>
                </c:pt>
                <c:pt idx="623">
                  <c:v>40735</c:v>
                </c:pt>
                <c:pt idx="624">
                  <c:v>40736</c:v>
                </c:pt>
                <c:pt idx="625">
                  <c:v>40737</c:v>
                </c:pt>
                <c:pt idx="626">
                  <c:v>40738</c:v>
                </c:pt>
                <c:pt idx="627">
                  <c:v>40739</c:v>
                </c:pt>
                <c:pt idx="628">
                  <c:v>40742</c:v>
                </c:pt>
                <c:pt idx="629">
                  <c:v>40743</c:v>
                </c:pt>
                <c:pt idx="630">
                  <c:v>40744</c:v>
                </c:pt>
                <c:pt idx="631">
                  <c:v>40745</c:v>
                </c:pt>
                <c:pt idx="632">
                  <c:v>40746</c:v>
                </c:pt>
                <c:pt idx="633">
                  <c:v>40749</c:v>
                </c:pt>
                <c:pt idx="634">
                  <c:v>40750</c:v>
                </c:pt>
                <c:pt idx="635">
                  <c:v>40751</c:v>
                </c:pt>
                <c:pt idx="636">
                  <c:v>40752</c:v>
                </c:pt>
                <c:pt idx="637">
                  <c:v>40753</c:v>
                </c:pt>
                <c:pt idx="638">
                  <c:v>40756</c:v>
                </c:pt>
                <c:pt idx="639">
                  <c:v>40757</c:v>
                </c:pt>
                <c:pt idx="640">
                  <c:v>40758</c:v>
                </c:pt>
                <c:pt idx="641">
                  <c:v>40759</c:v>
                </c:pt>
                <c:pt idx="642">
                  <c:v>40760</c:v>
                </c:pt>
                <c:pt idx="643">
                  <c:v>40763</c:v>
                </c:pt>
                <c:pt idx="644">
                  <c:v>40764</c:v>
                </c:pt>
                <c:pt idx="645">
                  <c:v>40765</c:v>
                </c:pt>
                <c:pt idx="646">
                  <c:v>40766</c:v>
                </c:pt>
                <c:pt idx="647">
                  <c:v>40767</c:v>
                </c:pt>
                <c:pt idx="648">
                  <c:v>40770</c:v>
                </c:pt>
                <c:pt idx="649">
                  <c:v>40771</c:v>
                </c:pt>
                <c:pt idx="650">
                  <c:v>40772</c:v>
                </c:pt>
                <c:pt idx="651">
                  <c:v>40773</c:v>
                </c:pt>
                <c:pt idx="652">
                  <c:v>40774</c:v>
                </c:pt>
                <c:pt idx="653">
                  <c:v>40777</c:v>
                </c:pt>
                <c:pt idx="654">
                  <c:v>40778</c:v>
                </c:pt>
                <c:pt idx="655">
                  <c:v>40779</c:v>
                </c:pt>
                <c:pt idx="656">
                  <c:v>40780</c:v>
                </c:pt>
                <c:pt idx="657">
                  <c:v>40781</c:v>
                </c:pt>
                <c:pt idx="658">
                  <c:v>40782</c:v>
                </c:pt>
                <c:pt idx="659">
                  <c:v>40786</c:v>
                </c:pt>
                <c:pt idx="660">
                  <c:v>40787</c:v>
                </c:pt>
                <c:pt idx="661">
                  <c:v>40788</c:v>
                </c:pt>
                <c:pt idx="662">
                  <c:v>40791</c:v>
                </c:pt>
                <c:pt idx="663">
                  <c:v>40792</c:v>
                </c:pt>
                <c:pt idx="664">
                  <c:v>40793</c:v>
                </c:pt>
                <c:pt idx="665">
                  <c:v>40794</c:v>
                </c:pt>
                <c:pt idx="666">
                  <c:v>40795</c:v>
                </c:pt>
                <c:pt idx="667">
                  <c:v>40798</c:v>
                </c:pt>
                <c:pt idx="668">
                  <c:v>40799</c:v>
                </c:pt>
                <c:pt idx="669">
                  <c:v>40800</c:v>
                </c:pt>
                <c:pt idx="670">
                  <c:v>40801</c:v>
                </c:pt>
                <c:pt idx="671">
                  <c:v>40802</c:v>
                </c:pt>
                <c:pt idx="672">
                  <c:v>40805</c:v>
                </c:pt>
                <c:pt idx="673">
                  <c:v>40806</c:v>
                </c:pt>
                <c:pt idx="674">
                  <c:v>40807</c:v>
                </c:pt>
                <c:pt idx="675">
                  <c:v>40808</c:v>
                </c:pt>
                <c:pt idx="676">
                  <c:v>40809</c:v>
                </c:pt>
                <c:pt idx="677">
                  <c:v>40812</c:v>
                </c:pt>
                <c:pt idx="678">
                  <c:v>40813</c:v>
                </c:pt>
                <c:pt idx="679">
                  <c:v>40814</c:v>
                </c:pt>
                <c:pt idx="680">
                  <c:v>40815</c:v>
                </c:pt>
                <c:pt idx="681">
                  <c:v>40816</c:v>
                </c:pt>
                <c:pt idx="682">
                  <c:v>40819</c:v>
                </c:pt>
                <c:pt idx="683">
                  <c:v>40820</c:v>
                </c:pt>
                <c:pt idx="684">
                  <c:v>40821</c:v>
                </c:pt>
                <c:pt idx="685">
                  <c:v>40822</c:v>
                </c:pt>
                <c:pt idx="686">
                  <c:v>40823</c:v>
                </c:pt>
                <c:pt idx="687">
                  <c:v>40826</c:v>
                </c:pt>
                <c:pt idx="688">
                  <c:v>40827</c:v>
                </c:pt>
                <c:pt idx="689">
                  <c:v>40828</c:v>
                </c:pt>
                <c:pt idx="690">
                  <c:v>40829</c:v>
                </c:pt>
                <c:pt idx="691">
                  <c:v>40830</c:v>
                </c:pt>
                <c:pt idx="692">
                  <c:v>40833</c:v>
                </c:pt>
                <c:pt idx="693">
                  <c:v>40834</c:v>
                </c:pt>
                <c:pt idx="694">
                  <c:v>40835</c:v>
                </c:pt>
                <c:pt idx="695">
                  <c:v>40836</c:v>
                </c:pt>
                <c:pt idx="696">
                  <c:v>40837</c:v>
                </c:pt>
                <c:pt idx="697">
                  <c:v>40840</c:v>
                </c:pt>
                <c:pt idx="698">
                  <c:v>40841</c:v>
                </c:pt>
                <c:pt idx="699">
                  <c:v>40842</c:v>
                </c:pt>
                <c:pt idx="700">
                  <c:v>40843</c:v>
                </c:pt>
                <c:pt idx="701">
                  <c:v>40844</c:v>
                </c:pt>
                <c:pt idx="702">
                  <c:v>40847</c:v>
                </c:pt>
                <c:pt idx="703">
                  <c:v>40848</c:v>
                </c:pt>
                <c:pt idx="704">
                  <c:v>40849</c:v>
                </c:pt>
                <c:pt idx="705">
                  <c:v>40850</c:v>
                </c:pt>
                <c:pt idx="706">
                  <c:v>40851</c:v>
                </c:pt>
                <c:pt idx="707">
                  <c:v>40854</c:v>
                </c:pt>
                <c:pt idx="708">
                  <c:v>40855</c:v>
                </c:pt>
                <c:pt idx="709">
                  <c:v>40856</c:v>
                </c:pt>
                <c:pt idx="710">
                  <c:v>40857</c:v>
                </c:pt>
                <c:pt idx="711">
                  <c:v>40858</c:v>
                </c:pt>
                <c:pt idx="712">
                  <c:v>40861</c:v>
                </c:pt>
                <c:pt idx="713">
                  <c:v>40862</c:v>
                </c:pt>
                <c:pt idx="714">
                  <c:v>40863</c:v>
                </c:pt>
                <c:pt idx="715">
                  <c:v>40864</c:v>
                </c:pt>
                <c:pt idx="716">
                  <c:v>40865</c:v>
                </c:pt>
                <c:pt idx="717">
                  <c:v>40868</c:v>
                </c:pt>
                <c:pt idx="718">
                  <c:v>40869</c:v>
                </c:pt>
                <c:pt idx="719">
                  <c:v>40870</c:v>
                </c:pt>
                <c:pt idx="720">
                  <c:v>40871</c:v>
                </c:pt>
                <c:pt idx="721">
                  <c:v>40872</c:v>
                </c:pt>
                <c:pt idx="722">
                  <c:v>40875</c:v>
                </c:pt>
                <c:pt idx="723">
                  <c:v>40876</c:v>
                </c:pt>
                <c:pt idx="724">
                  <c:v>40877</c:v>
                </c:pt>
                <c:pt idx="725">
                  <c:v>40878</c:v>
                </c:pt>
                <c:pt idx="726">
                  <c:v>40879</c:v>
                </c:pt>
                <c:pt idx="727">
                  <c:v>40882</c:v>
                </c:pt>
                <c:pt idx="728">
                  <c:v>40883</c:v>
                </c:pt>
                <c:pt idx="729">
                  <c:v>40884</c:v>
                </c:pt>
                <c:pt idx="730">
                  <c:v>40885</c:v>
                </c:pt>
                <c:pt idx="731">
                  <c:v>40886</c:v>
                </c:pt>
                <c:pt idx="732">
                  <c:v>40889</c:v>
                </c:pt>
                <c:pt idx="733">
                  <c:v>40890</c:v>
                </c:pt>
                <c:pt idx="734">
                  <c:v>40891</c:v>
                </c:pt>
                <c:pt idx="735">
                  <c:v>40892</c:v>
                </c:pt>
                <c:pt idx="736">
                  <c:v>40897</c:v>
                </c:pt>
                <c:pt idx="737">
                  <c:v>40898</c:v>
                </c:pt>
                <c:pt idx="738">
                  <c:v>40899</c:v>
                </c:pt>
                <c:pt idx="739">
                  <c:v>40900</c:v>
                </c:pt>
                <c:pt idx="740">
                  <c:v>40903</c:v>
                </c:pt>
                <c:pt idx="741">
                  <c:v>40904</c:v>
                </c:pt>
                <c:pt idx="742">
                  <c:v>40905</c:v>
                </c:pt>
                <c:pt idx="743">
                  <c:v>40906</c:v>
                </c:pt>
                <c:pt idx="744">
                  <c:v>40907</c:v>
                </c:pt>
                <c:pt idx="745">
                  <c:v>40912</c:v>
                </c:pt>
                <c:pt idx="746">
                  <c:v>40913</c:v>
                </c:pt>
                <c:pt idx="747">
                  <c:v>40914</c:v>
                </c:pt>
                <c:pt idx="748">
                  <c:v>40917</c:v>
                </c:pt>
                <c:pt idx="749">
                  <c:v>40918</c:v>
                </c:pt>
                <c:pt idx="750">
                  <c:v>40919</c:v>
                </c:pt>
                <c:pt idx="751">
                  <c:v>40920</c:v>
                </c:pt>
                <c:pt idx="752">
                  <c:v>40921</c:v>
                </c:pt>
                <c:pt idx="753">
                  <c:v>40924</c:v>
                </c:pt>
                <c:pt idx="754">
                  <c:v>40925</c:v>
                </c:pt>
                <c:pt idx="755">
                  <c:v>40926</c:v>
                </c:pt>
                <c:pt idx="756">
                  <c:v>40927</c:v>
                </c:pt>
                <c:pt idx="757">
                  <c:v>40928</c:v>
                </c:pt>
                <c:pt idx="758">
                  <c:v>40931</c:v>
                </c:pt>
                <c:pt idx="759">
                  <c:v>40932</c:v>
                </c:pt>
                <c:pt idx="760">
                  <c:v>40933</c:v>
                </c:pt>
                <c:pt idx="761">
                  <c:v>40934</c:v>
                </c:pt>
                <c:pt idx="762">
                  <c:v>40935</c:v>
                </c:pt>
                <c:pt idx="763">
                  <c:v>40938</c:v>
                </c:pt>
                <c:pt idx="764">
                  <c:v>40939</c:v>
                </c:pt>
                <c:pt idx="765">
                  <c:v>40940</c:v>
                </c:pt>
                <c:pt idx="766">
                  <c:v>40941</c:v>
                </c:pt>
                <c:pt idx="767">
                  <c:v>40942</c:v>
                </c:pt>
                <c:pt idx="768">
                  <c:v>40945</c:v>
                </c:pt>
                <c:pt idx="769">
                  <c:v>40946</c:v>
                </c:pt>
                <c:pt idx="770">
                  <c:v>40947</c:v>
                </c:pt>
                <c:pt idx="771">
                  <c:v>40948</c:v>
                </c:pt>
                <c:pt idx="772">
                  <c:v>40949</c:v>
                </c:pt>
                <c:pt idx="773">
                  <c:v>40952</c:v>
                </c:pt>
                <c:pt idx="774">
                  <c:v>40953</c:v>
                </c:pt>
                <c:pt idx="775">
                  <c:v>40954</c:v>
                </c:pt>
                <c:pt idx="776">
                  <c:v>40955</c:v>
                </c:pt>
                <c:pt idx="777">
                  <c:v>40956</c:v>
                </c:pt>
                <c:pt idx="778">
                  <c:v>40959</c:v>
                </c:pt>
                <c:pt idx="779">
                  <c:v>40960</c:v>
                </c:pt>
                <c:pt idx="780">
                  <c:v>40961</c:v>
                </c:pt>
                <c:pt idx="781">
                  <c:v>40962</c:v>
                </c:pt>
                <c:pt idx="782">
                  <c:v>40963</c:v>
                </c:pt>
                <c:pt idx="783">
                  <c:v>40966</c:v>
                </c:pt>
                <c:pt idx="784">
                  <c:v>40967</c:v>
                </c:pt>
                <c:pt idx="785">
                  <c:v>40968</c:v>
                </c:pt>
                <c:pt idx="786">
                  <c:v>40969</c:v>
                </c:pt>
                <c:pt idx="787">
                  <c:v>40970</c:v>
                </c:pt>
                <c:pt idx="788">
                  <c:v>40973</c:v>
                </c:pt>
                <c:pt idx="789">
                  <c:v>40974</c:v>
                </c:pt>
                <c:pt idx="790">
                  <c:v>40975</c:v>
                </c:pt>
                <c:pt idx="791">
                  <c:v>40979</c:v>
                </c:pt>
                <c:pt idx="792">
                  <c:v>40980</c:v>
                </c:pt>
                <c:pt idx="793">
                  <c:v>40981</c:v>
                </c:pt>
                <c:pt idx="794">
                  <c:v>40982</c:v>
                </c:pt>
                <c:pt idx="795">
                  <c:v>40983</c:v>
                </c:pt>
                <c:pt idx="796">
                  <c:v>40984</c:v>
                </c:pt>
                <c:pt idx="797">
                  <c:v>40987</c:v>
                </c:pt>
                <c:pt idx="798">
                  <c:v>40988</c:v>
                </c:pt>
                <c:pt idx="799">
                  <c:v>40994</c:v>
                </c:pt>
                <c:pt idx="800">
                  <c:v>40995</c:v>
                </c:pt>
                <c:pt idx="801">
                  <c:v>40996</c:v>
                </c:pt>
                <c:pt idx="802">
                  <c:v>40997</c:v>
                </c:pt>
                <c:pt idx="803">
                  <c:v>40998</c:v>
                </c:pt>
                <c:pt idx="804">
                  <c:v>41001</c:v>
                </c:pt>
                <c:pt idx="805">
                  <c:v>41002</c:v>
                </c:pt>
                <c:pt idx="806">
                  <c:v>41003</c:v>
                </c:pt>
                <c:pt idx="807">
                  <c:v>41004</c:v>
                </c:pt>
                <c:pt idx="808">
                  <c:v>41005</c:v>
                </c:pt>
                <c:pt idx="809">
                  <c:v>41008</c:v>
                </c:pt>
                <c:pt idx="810">
                  <c:v>41009</c:v>
                </c:pt>
                <c:pt idx="811">
                  <c:v>41010</c:v>
                </c:pt>
                <c:pt idx="812">
                  <c:v>41011</c:v>
                </c:pt>
                <c:pt idx="813">
                  <c:v>41012</c:v>
                </c:pt>
                <c:pt idx="814">
                  <c:v>41015</c:v>
                </c:pt>
                <c:pt idx="815">
                  <c:v>41016</c:v>
                </c:pt>
                <c:pt idx="816">
                  <c:v>41017</c:v>
                </c:pt>
                <c:pt idx="817">
                  <c:v>41018</c:v>
                </c:pt>
                <c:pt idx="818">
                  <c:v>41019</c:v>
                </c:pt>
                <c:pt idx="819">
                  <c:v>41022</c:v>
                </c:pt>
                <c:pt idx="820">
                  <c:v>41023</c:v>
                </c:pt>
                <c:pt idx="821">
                  <c:v>41024</c:v>
                </c:pt>
                <c:pt idx="822">
                  <c:v>41025</c:v>
                </c:pt>
                <c:pt idx="823">
                  <c:v>41026</c:v>
                </c:pt>
                <c:pt idx="824">
                  <c:v>41027</c:v>
                </c:pt>
                <c:pt idx="825">
                  <c:v>41031</c:v>
                </c:pt>
                <c:pt idx="826">
                  <c:v>41032</c:v>
                </c:pt>
                <c:pt idx="827">
                  <c:v>41033</c:v>
                </c:pt>
                <c:pt idx="828">
                  <c:v>41036</c:v>
                </c:pt>
                <c:pt idx="829">
                  <c:v>41037</c:v>
                </c:pt>
                <c:pt idx="830">
                  <c:v>41039</c:v>
                </c:pt>
                <c:pt idx="831">
                  <c:v>41040</c:v>
                </c:pt>
                <c:pt idx="832">
                  <c:v>41043</c:v>
                </c:pt>
                <c:pt idx="833">
                  <c:v>41044</c:v>
                </c:pt>
                <c:pt idx="834">
                  <c:v>41045</c:v>
                </c:pt>
                <c:pt idx="835">
                  <c:v>41046</c:v>
                </c:pt>
                <c:pt idx="836">
                  <c:v>41047</c:v>
                </c:pt>
                <c:pt idx="837">
                  <c:v>41050</c:v>
                </c:pt>
                <c:pt idx="838">
                  <c:v>41051</c:v>
                </c:pt>
                <c:pt idx="839">
                  <c:v>41052</c:v>
                </c:pt>
                <c:pt idx="840">
                  <c:v>41053</c:v>
                </c:pt>
                <c:pt idx="841">
                  <c:v>41054</c:v>
                </c:pt>
                <c:pt idx="842">
                  <c:v>41057</c:v>
                </c:pt>
                <c:pt idx="843">
                  <c:v>41058</c:v>
                </c:pt>
                <c:pt idx="844">
                  <c:v>41059</c:v>
                </c:pt>
                <c:pt idx="845">
                  <c:v>41060</c:v>
                </c:pt>
                <c:pt idx="846">
                  <c:v>41061</c:v>
                </c:pt>
                <c:pt idx="847">
                  <c:v>41064</c:v>
                </c:pt>
                <c:pt idx="848">
                  <c:v>41065</c:v>
                </c:pt>
                <c:pt idx="849">
                  <c:v>41066</c:v>
                </c:pt>
                <c:pt idx="850">
                  <c:v>41067</c:v>
                </c:pt>
                <c:pt idx="851">
                  <c:v>41068</c:v>
                </c:pt>
                <c:pt idx="852">
                  <c:v>41071</c:v>
                </c:pt>
                <c:pt idx="853">
                  <c:v>41072</c:v>
                </c:pt>
                <c:pt idx="854">
                  <c:v>41073</c:v>
                </c:pt>
                <c:pt idx="855">
                  <c:v>41074</c:v>
                </c:pt>
                <c:pt idx="856">
                  <c:v>41075</c:v>
                </c:pt>
                <c:pt idx="857">
                  <c:v>41078</c:v>
                </c:pt>
                <c:pt idx="858">
                  <c:v>41079</c:v>
                </c:pt>
                <c:pt idx="859">
                  <c:v>41080</c:v>
                </c:pt>
                <c:pt idx="860">
                  <c:v>41081</c:v>
                </c:pt>
                <c:pt idx="861">
                  <c:v>41082</c:v>
                </c:pt>
                <c:pt idx="862">
                  <c:v>41085</c:v>
                </c:pt>
                <c:pt idx="863">
                  <c:v>41086</c:v>
                </c:pt>
                <c:pt idx="864">
                  <c:v>41087</c:v>
                </c:pt>
                <c:pt idx="865">
                  <c:v>41088</c:v>
                </c:pt>
                <c:pt idx="866">
                  <c:v>41089</c:v>
                </c:pt>
                <c:pt idx="867">
                  <c:v>41092</c:v>
                </c:pt>
                <c:pt idx="868">
                  <c:v>41093</c:v>
                </c:pt>
                <c:pt idx="869">
                  <c:v>41094</c:v>
                </c:pt>
                <c:pt idx="870">
                  <c:v>41095</c:v>
                </c:pt>
                <c:pt idx="871">
                  <c:v>41099</c:v>
                </c:pt>
                <c:pt idx="872">
                  <c:v>41100</c:v>
                </c:pt>
                <c:pt idx="873">
                  <c:v>41101</c:v>
                </c:pt>
                <c:pt idx="874">
                  <c:v>41102</c:v>
                </c:pt>
                <c:pt idx="875">
                  <c:v>41103</c:v>
                </c:pt>
                <c:pt idx="876">
                  <c:v>41106</c:v>
                </c:pt>
                <c:pt idx="877">
                  <c:v>41107</c:v>
                </c:pt>
                <c:pt idx="878">
                  <c:v>41108</c:v>
                </c:pt>
                <c:pt idx="879">
                  <c:v>41109</c:v>
                </c:pt>
                <c:pt idx="880">
                  <c:v>41110</c:v>
                </c:pt>
                <c:pt idx="881">
                  <c:v>41113</c:v>
                </c:pt>
                <c:pt idx="882">
                  <c:v>41114</c:v>
                </c:pt>
                <c:pt idx="883">
                  <c:v>41115</c:v>
                </c:pt>
                <c:pt idx="884">
                  <c:v>41116</c:v>
                </c:pt>
                <c:pt idx="885">
                  <c:v>41117</c:v>
                </c:pt>
                <c:pt idx="886">
                  <c:v>41120</c:v>
                </c:pt>
                <c:pt idx="887">
                  <c:v>41121</c:v>
                </c:pt>
                <c:pt idx="888">
                  <c:v>41122</c:v>
                </c:pt>
                <c:pt idx="889">
                  <c:v>41123</c:v>
                </c:pt>
                <c:pt idx="890">
                  <c:v>41124</c:v>
                </c:pt>
                <c:pt idx="891">
                  <c:v>41127</c:v>
                </c:pt>
                <c:pt idx="892">
                  <c:v>41128</c:v>
                </c:pt>
                <c:pt idx="893">
                  <c:v>41129</c:v>
                </c:pt>
                <c:pt idx="894">
                  <c:v>41130</c:v>
                </c:pt>
                <c:pt idx="895">
                  <c:v>41131</c:v>
                </c:pt>
                <c:pt idx="896">
                  <c:v>41134</c:v>
                </c:pt>
                <c:pt idx="897">
                  <c:v>41135</c:v>
                </c:pt>
                <c:pt idx="898">
                  <c:v>41136</c:v>
                </c:pt>
                <c:pt idx="899">
                  <c:v>41137</c:v>
                </c:pt>
                <c:pt idx="900">
                  <c:v>41138</c:v>
                </c:pt>
                <c:pt idx="901">
                  <c:v>41141</c:v>
                </c:pt>
                <c:pt idx="902">
                  <c:v>41142</c:v>
                </c:pt>
                <c:pt idx="903">
                  <c:v>41143</c:v>
                </c:pt>
                <c:pt idx="904">
                  <c:v>41144</c:v>
                </c:pt>
                <c:pt idx="905">
                  <c:v>41145</c:v>
                </c:pt>
                <c:pt idx="906">
                  <c:v>41148</c:v>
                </c:pt>
                <c:pt idx="907">
                  <c:v>41149</c:v>
                </c:pt>
                <c:pt idx="908">
                  <c:v>41150</c:v>
                </c:pt>
                <c:pt idx="909">
                  <c:v>41152</c:v>
                </c:pt>
                <c:pt idx="910">
                  <c:v>41155</c:v>
                </c:pt>
                <c:pt idx="911">
                  <c:v>41156</c:v>
                </c:pt>
                <c:pt idx="912">
                  <c:v>41157</c:v>
                </c:pt>
                <c:pt idx="913">
                  <c:v>41158</c:v>
                </c:pt>
                <c:pt idx="914">
                  <c:v>41159</c:v>
                </c:pt>
                <c:pt idx="915">
                  <c:v>41162</c:v>
                </c:pt>
                <c:pt idx="916">
                  <c:v>41163</c:v>
                </c:pt>
                <c:pt idx="917">
                  <c:v>41164</c:v>
                </c:pt>
                <c:pt idx="918">
                  <c:v>41165</c:v>
                </c:pt>
                <c:pt idx="919">
                  <c:v>41166</c:v>
                </c:pt>
                <c:pt idx="920">
                  <c:v>41169</c:v>
                </c:pt>
                <c:pt idx="921">
                  <c:v>41170</c:v>
                </c:pt>
                <c:pt idx="922">
                  <c:v>41171</c:v>
                </c:pt>
                <c:pt idx="923">
                  <c:v>41172</c:v>
                </c:pt>
                <c:pt idx="924">
                  <c:v>41173</c:v>
                </c:pt>
                <c:pt idx="925">
                  <c:v>41176</c:v>
                </c:pt>
                <c:pt idx="926">
                  <c:v>41177</c:v>
                </c:pt>
                <c:pt idx="927">
                  <c:v>41178</c:v>
                </c:pt>
                <c:pt idx="928">
                  <c:v>41179</c:v>
                </c:pt>
                <c:pt idx="929">
                  <c:v>41180</c:v>
                </c:pt>
                <c:pt idx="930">
                  <c:v>41183</c:v>
                </c:pt>
                <c:pt idx="931">
                  <c:v>41184</c:v>
                </c:pt>
                <c:pt idx="932">
                  <c:v>41185</c:v>
                </c:pt>
                <c:pt idx="933">
                  <c:v>41186</c:v>
                </c:pt>
                <c:pt idx="934">
                  <c:v>41187</c:v>
                </c:pt>
                <c:pt idx="935">
                  <c:v>41190</c:v>
                </c:pt>
                <c:pt idx="936">
                  <c:v>41191</c:v>
                </c:pt>
                <c:pt idx="937">
                  <c:v>41192</c:v>
                </c:pt>
                <c:pt idx="938">
                  <c:v>41193</c:v>
                </c:pt>
                <c:pt idx="939">
                  <c:v>41194</c:v>
                </c:pt>
                <c:pt idx="940">
                  <c:v>41197</c:v>
                </c:pt>
                <c:pt idx="941">
                  <c:v>41198</c:v>
                </c:pt>
                <c:pt idx="942">
                  <c:v>41199</c:v>
                </c:pt>
                <c:pt idx="943">
                  <c:v>41200</c:v>
                </c:pt>
                <c:pt idx="944">
                  <c:v>41201</c:v>
                </c:pt>
                <c:pt idx="945">
                  <c:v>41204</c:v>
                </c:pt>
                <c:pt idx="946">
                  <c:v>41205</c:v>
                </c:pt>
                <c:pt idx="947">
                  <c:v>41206</c:v>
                </c:pt>
                <c:pt idx="948">
                  <c:v>41207</c:v>
                </c:pt>
                <c:pt idx="949">
                  <c:v>41211</c:v>
                </c:pt>
                <c:pt idx="950">
                  <c:v>41212</c:v>
                </c:pt>
                <c:pt idx="951">
                  <c:v>41213</c:v>
                </c:pt>
                <c:pt idx="952">
                  <c:v>41214</c:v>
                </c:pt>
                <c:pt idx="953">
                  <c:v>41215</c:v>
                </c:pt>
                <c:pt idx="954">
                  <c:v>41218</c:v>
                </c:pt>
                <c:pt idx="955">
                  <c:v>41219</c:v>
                </c:pt>
                <c:pt idx="956">
                  <c:v>41220</c:v>
                </c:pt>
                <c:pt idx="957">
                  <c:v>41221</c:v>
                </c:pt>
                <c:pt idx="958">
                  <c:v>41222</c:v>
                </c:pt>
                <c:pt idx="959">
                  <c:v>41225</c:v>
                </c:pt>
                <c:pt idx="960">
                  <c:v>41226</c:v>
                </c:pt>
                <c:pt idx="961">
                  <c:v>41227</c:v>
                </c:pt>
                <c:pt idx="962">
                  <c:v>41228</c:v>
                </c:pt>
                <c:pt idx="963">
                  <c:v>41229</c:v>
                </c:pt>
                <c:pt idx="964">
                  <c:v>41232</c:v>
                </c:pt>
                <c:pt idx="965">
                  <c:v>41233</c:v>
                </c:pt>
                <c:pt idx="966">
                  <c:v>41234</c:v>
                </c:pt>
                <c:pt idx="967">
                  <c:v>41235</c:v>
                </c:pt>
                <c:pt idx="968">
                  <c:v>41236</c:v>
                </c:pt>
                <c:pt idx="969">
                  <c:v>41239</c:v>
                </c:pt>
                <c:pt idx="970">
                  <c:v>41240</c:v>
                </c:pt>
                <c:pt idx="971">
                  <c:v>41241</c:v>
                </c:pt>
                <c:pt idx="972">
                  <c:v>41242</c:v>
                </c:pt>
                <c:pt idx="973">
                  <c:v>41243</c:v>
                </c:pt>
                <c:pt idx="974">
                  <c:v>41247</c:v>
                </c:pt>
                <c:pt idx="975">
                  <c:v>41248</c:v>
                </c:pt>
                <c:pt idx="976">
                  <c:v>41249</c:v>
                </c:pt>
                <c:pt idx="977">
                  <c:v>41250</c:v>
                </c:pt>
                <c:pt idx="978">
                  <c:v>41253</c:v>
                </c:pt>
                <c:pt idx="979">
                  <c:v>41254</c:v>
                </c:pt>
                <c:pt idx="980">
                  <c:v>41255</c:v>
                </c:pt>
                <c:pt idx="981">
                  <c:v>41256</c:v>
                </c:pt>
                <c:pt idx="982">
                  <c:v>41257</c:v>
                </c:pt>
                <c:pt idx="983">
                  <c:v>41262</c:v>
                </c:pt>
                <c:pt idx="984">
                  <c:v>41263</c:v>
                </c:pt>
                <c:pt idx="985">
                  <c:v>41264</c:v>
                </c:pt>
                <c:pt idx="986">
                  <c:v>41267</c:v>
                </c:pt>
                <c:pt idx="987">
                  <c:v>41268</c:v>
                </c:pt>
                <c:pt idx="988">
                  <c:v>41269</c:v>
                </c:pt>
                <c:pt idx="989">
                  <c:v>41270</c:v>
                </c:pt>
                <c:pt idx="990">
                  <c:v>41271</c:v>
                </c:pt>
                <c:pt idx="991">
                  <c:v>41272</c:v>
                </c:pt>
                <c:pt idx="992">
                  <c:v>41277</c:v>
                </c:pt>
                <c:pt idx="993">
                  <c:v>41278</c:v>
                </c:pt>
                <c:pt idx="994">
                  <c:v>41282</c:v>
                </c:pt>
                <c:pt idx="995">
                  <c:v>41283</c:v>
                </c:pt>
                <c:pt idx="996">
                  <c:v>41284</c:v>
                </c:pt>
                <c:pt idx="997">
                  <c:v>41285</c:v>
                </c:pt>
                <c:pt idx="998">
                  <c:v>41288</c:v>
                </c:pt>
                <c:pt idx="999">
                  <c:v>41289</c:v>
                </c:pt>
                <c:pt idx="1000">
                  <c:v>41290</c:v>
                </c:pt>
                <c:pt idx="1001">
                  <c:v>41291</c:v>
                </c:pt>
                <c:pt idx="1002">
                  <c:v>41292</c:v>
                </c:pt>
                <c:pt idx="1003">
                  <c:v>41295</c:v>
                </c:pt>
                <c:pt idx="1004">
                  <c:v>41296</c:v>
                </c:pt>
                <c:pt idx="1005">
                  <c:v>41297</c:v>
                </c:pt>
                <c:pt idx="1006">
                  <c:v>41298</c:v>
                </c:pt>
                <c:pt idx="1007">
                  <c:v>41299</c:v>
                </c:pt>
                <c:pt idx="1008">
                  <c:v>41302</c:v>
                </c:pt>
                <c:pt idx="1009">
                  <c:v>41303</c:v>
                </c:pt>
                <c:pt idx="1010">
                  <c:v>41304</c:v>
                </c:pt>
                <c:pt idx="1011">
                  <c:v>41305</c:v>
                </c:pt>
                <c:pt idx="1012">
                  <c:v>41306</c:v>
                </c:pt>
                <c:pt idx="1013">
                  <c:v>41309</c:v>
                </c:pt>
                <c:pt idx="1014">
                  <c:v>41310</c:v>
                </c:pt>
                <c:pt idx="1015">
                  <c:v>41311</c:v>
                </c:pt>
                <c:pt idx="1016">
                  <c:v>41312</c:v>
                </c:pt>
                <c:pt idx="1017">
                  <c:v>41313</c:v>
                </c:pt>
                <c:pt idx="1018">
                  <c:v>41316</c:v>
                </c:pt>
                <c:pt idx="1019">
                  <c:v>41317</c:v>
                </c:pt>
                <c:pt idx="1020">
                  <c:v>41318</c:v>
                </c:pt>
                <c:pt idx="1021">
                  <c:v>41319</c:v>
                </c:pt>
                <c:pt idx="1022">
                  <c:v>41320</c:v>
                </c:pt>
                <c:pt idx="1023">
                  <c:v>41323</c:v>
                </c:pt>
                <c:pt idx="1024">
                  <c:v>41324</c:v>
                </c:pt>
                <c:pt idx="1025">
                  <c:v>41325</c:v>
                </c:pt>
                <c:pt idx="1026">
                  <c:v>41326</c:v>
                </c:pt>
                <c:pt idx="1027">
                  <c:v>41327</c:v>
                </c:pt>
                <c:pt idx="1028">
                  <c:v>41330</c:v>
                </c:pt>
                <c:pt idx="1029">
                  <c:v>41331</c:v>
                </c:pt>
                <c:pt idx="1030">
                  <c:v>41332</c:v>
                </c:pt>
                <c:pt idx="1031">
                  <c:v>41333</c:v>
                </c:pt>
                <c:pt idx="1032">
                  <c:v>41334</c:v>
                </c:pt>
                <c:pt idx="1033">
                  <c:v>41337</c:v>
                </c:pt>
                <c:pt idx="1034">
                  <c:v>41338</c:v>
                </c:pt>
                <c:pt idx="1035">
                  <c:v>41339</c:v>
                </c:pt>
                <c:pt idx="1036">
                  <c:v>41340</c:v>
                </c:pt>
                <c:pt idx="1037">
                  <c:v>41344</c:v>
                </c:pt>
                <c:pt idx="1038">
                  <c:v>41345</c:v>
                </c:pt>
                <c:pt idx="1039">
                  <c:v>41346</c:v>
                </c:pt>
                <c:pt idx="1040">
                  <c:v>41347</c:v>
                </c:pt>
                <c:pt idx="1041">
                  <c:v>41348</c:v>
                </c:pt>
                <c:pt idx="1042">
                  <c:v>41351</c:v>
                </c:pt>
                <c:pt idx="1043">
                  <c:v>41352</c:v>
                </c:pt>
                <c:pt idx="1044">
                  <c:v>41353</c:v>
                </c:pt>
                <c:pt idx="1045">
                  <c:v>41359</c:v>
                </c:pt>
                <c:pt idx="1046">
                  <c:v>41360</c:v>
                </c:pt>
                <c:pt idx="1047">
                  <c:v>41361</c:v>
                </c:pt>
                <c:pt idx="1048">
                  <c:v>41362</c:v>
                </c:pt>
                <c:pt idx="1049">
                  <c:v>41365</c:v>
                </c:pt>
                <c:pt idx="1050">
                  <c:v>41366</c:v>
                </c:pt>
                <c:pt idx="1051">
                  <c:v>41367</c:v>
                </c:pt>
                <c:pt idx="1052">
                  <c:v>41368</c:v>
                </c:pt>
                <c:pt idx="1053">
                  <c:v>41369</c:v>
                </c:pt>
                <c:pt idx="1054">
                  <c:v>41372</c:v>
                </c:pt>
                <c:pt idx="1055">
                  <c:v>41373</c:v>
                </c:pt>
                <c:pt idx="1056">
                  <c:v>41374</c:v>
                </c:pt>
                <c:pt idx="1057">
                  <c:v>41375</c:v>
                </c:pt>
                <c:pt idx="1058">
                  <c:v>41376</c:v>
                </c:pt>
                <c:pt idx="1059">
                  <c:v>41379</c:v>
                </c:pt>
                <c:pt idx="1060">
                  <c:v>41380</c:v>
                </c:pt>
                <c:pt idx="1061">
                  <c:v>41381</c:v>
                </c:pt>
                <c:pt idx="1062">
                  <c:v>41382</c:v>
                </c:pt>
                <c:pt idx="1063">
                  <c:v>41383</c:v>
                </c:pt>
                <c:pt idx="1064">
                  <c:v>41386</c:v>
                </c:pt>
                <c:pt idx="1065">
                  <c:v>41387</c:v>
                </c:pt>
                <c:pt idx="1066">
                  <c:v>41388</c:v>
                </c:pt>
                <c:pt idx="1067">
                  <c:v>41389</c:v>
                </c:pt>
                <c:pt idx="1068">
                  <c:v>41390</c:v>
                </c:pt>
                <c:pt idx="1069">
                  <c:v>41393</c:v>
                </c:pt>
                <c:pt idx="1070">
                  <c:v>41394</c:v>
                </c:pt>
                <c:pt idx="1071">
                  <c:v>41396</c:v>
                </c:pt>
                <c:pt idx="1072">
                  <c:v>41397</c:v>
                </c:pt>
                <c:pt idx="1073">
                  <c:v>41398</c:v>
                </c:pt>
                <c:pt idx="1074">
                  <c:v>41400</c:v>
                </c:pt>
                <c:pt idx="1075">
                  <c:v>41402</c:v>
                </c:pt>
                <c:pt idx="1076">
                  <c:v>41407</c:v>
                </c:pt>
                <c:pt idx="1077">
                  <c:v>41408</c:v>
                </c:pt>
                <c:pt idx="1078">
                  <c:v>41409</c:v>
                </c:pt>
                <c:pt idx="1079">
                  <c:v>41410</c:v>
                </c:pt>
                <c:pt idx="1080">
                  <c:v>41411</c:v>
                </c:pt>
                <c:pt idx="1081">
                  <c:v>41414</c:v>
                </c:pt>
                <c:pt idx="1082">
                  <c:v>41415</c:v>
                </c:pt>
                <c:pt idx="1083">
                  <c:v>41416</c:v>
                </c:pt>
                <c:pt idx="1084">
                  <c:v>41417</c:v>
                </c:pt>
                <c:pt idx="1085">
                  <c:v>41418</c:v>
                </c:pt>
                <c:pt idx="1086">
                  <c:v>41421</c:v>
                </c:pt>
                <c:pt idx="1087">
                  <c:v>41422</c:v>
                </c:pt>
                <c:pt idx="1088">
                  <c:v>41423</c:v>
                </c:pt>
                <c:pt idx="1089">
                  <c:v>41424</c:v>
                </c:pt>
                <c:pt idx="1090">
                  <c:v>41425</c:v>
                </c:pt>
                <c:pt idx="1091">
                  <c:v>41428</c:v>
                </c:pt>
                <c:pt idx="1092">
                  <c:v>41429</c:v>
                </c:pt>
                <c:pt idx="1093">
                  <c:v>41430</c:v>
                </c:pt>
                <c:pt idx="1094">
                  <c:v>41431</c:v>
                </c:pt>
                <c:pt idx="1095">
                  <c:v>41432</c:v>
                </c:pt>
                <c:pt idx="1096">
                  <c:v>41435</c:v>
                </c:pt>
                <c:pt idx="1097">
                  <c:v>41436</c:v>
                </c:pt>
                <c:pt idx="1098">
                  <c:v>41437</c:v>
                </c:pt>
                <c:pt idx="1099">
                  <c:v>41438</c:v>
                </c:pt>
                <c:pt idx="1100">
                  <c:v>41439</c:v>
                </c:pt>
                <c:pt idx="1101">
                  <c:v>41442</c:v>
                </c:pt>
                <c:pt idx="1102">
                  <c:v>41443</c:v>
                </c:pt>
                <c:pt idx="1103">
                  <c:v>41444</c:v>
                </c:pt>
                <c:pt idx="1104">
                  <c:v>41445</c:v>
                </c:pt>
                <c:pt idx="1105">
                  <c:v>41446</c:v>
                </c:pt>
                <c:pt idx="1106">
                  <c:v>41449</c:v>
                </c:pt>
                <c:pt idx="1107">
                  <c:v>41450</c:v>
                </c:pt>
                <c:pt idx="1108">
                  <c:v>41451</c:v>
                </c:pt>
                <c:pt idx="1109">
                  <c:v>41452</c:v>
                </c:pt>
                <c:pt idx="1110">
                  <c:v>41453</c:v>
                </c:pt>
                <c:pt idx="1111">
                  <c:v>41456</c:v>
                </c:pt>
                <c:pt idx="1112">
                  <c:v>41457</c:v>
                </c:pt>
                <c:pt idx="1113">
                  <c:v>41458</c:v>
                </c:pt>
                <c:pt idx="1114">
                  <c:v>41459</c:v>
                </c:pt>
                <c:pt idx="1115">
                  <c:v>41460</c:v>
                </c:pt>
                <c:pt idx="1116">
                  <c:v>41464</c:v>
                </c:pt>
                <c:pt idx="1117">
                  <c:v>41465</c:v>
                </c:pt>
                <c:pt idx="1118">
                  <c:v>41466</c:v>
                </c:pt>
                <c:pt idx="1119">
                  <c:v>41467</c:v>
                </c:pt>
                <c:pt idx="1120">
                  <c:v>41470</c:v>
                </c:pt>
                <c:pt idx="1121">
                  <c:v>41471</c:v>
                </c:pt>
                <c:pt idx="1122">
                  <c:v>41472</c:v>
                </c:pt>
                <c:pt idx="1123">
                  <c:v>41473</c:v>
                </c:pt>
                <c:pt idx="1124">
                  <c:v>41474</c:v>
                </c:pt>
                <c:pt idx="1125">
                  <c:v>41477</c:v>
                </c:pt>
                <c:pt idx="1126">
                  <c:v>41478</c:v>
                </c:pt>
                <c:pt idx="1127">
                  <c:v>41479</c:v>
                </c:pt>
                <c:pt idx="1128">
                  <c:v>41480</c:v>
                </c:pt>
                <c:pt idx="1129">
                  <c:v>41481</c:v>
                </c:pt>
                <c:pt idx="1130">
                  <c:v>41484</c:v>
                </c:pt>
                <c:pt idx="1131">
                  <c:v>41485</c:v>
                </c:pt>
                <c:pt idx="1132">
                  <c:v>41486</c:v>
                </c:pt>
                <c:pt idx="1133">
                  <c:v>41487</c:v>
                </c:pt>
                <c:pt idx="1134">
                  <c:v>41488</c:v>
                </c:pt>
                <c:pt idx="1135">
                  <c:v>41491</c:v>
                </c:pt>
                <c:pt idx="1136">
                  <c:v>41492</c:v>
                </c:pt>
                <c:pt idx="1137">
                  <c:v>41493</c:v>
                </c:pt>
                <c:pt idx="1138">
                  <c:v>41494</c:v>
                </c:pt>
                <c:pt idx="1139">
                  <c:v>41495</c:v>
                </c:pt>
                <c:pt idx="1140">
                  <c:v>41498</c:v>
                </c:pt>
                <c:pt idx="1141">
                  <c:v>41499</c:v>
                </c:pt>
                <c:pt idx="1142">
                  <c:v>41500</c:v>
                </c:pt>
                <c:pt idx="1143">
                  <c:v>41501</c:v>
                </c:pt>
                <c:pt idx="1144">
                  <c:v>41502</c:v>
                </c:pt>
                <c:pt idx="1145">
                  <c:v>41505</c:v>
                </c:pt>
                <c:pt idx="1146">
                  <c:v>41506</c:v>
                </c:pt>
                <c:pt idx="1147">
                  <c:v>41507</c:v>
                </c:pt>
                <c:pt idx="1148">
                  <c:v>41508</c:v>
                </c:pt>
                <c:pt idx="1149">
                  <c:v>41509</c:v>
                </c:pt>
                <c:pt idx="1150">
                  <c:v>41512</c:v>
                </c:pt>
                <c:pt idx="1151">
                  <c:v>41513</c:v>
                </c:pt>
                <c:pt idx="1152">
                  <c:v>41514</c:v>
                </c:pt>
                <c:pt idx="1153">
                  <c:v>41515</c:v>
                </c:pt>
                <c:pt idx="1154">
                  <c:v>41519</c:v>
                </c:pt>
                <c:pt idx="1155">
                  <c:v>41520</c:v>
                </c:pt>
                <c:pt idx="1156">
                  <c:v>41521</c:v>
                </c:pt>
                <c:pt idx="1157">
                  <c:v>41522</c:v>
                </c:pt>
                <c:pt idx="1158">
                  <c:v>41523</c:v>
                </c:pt>
                <c:pt idx="1159">
                  <c:v>41526</c:v>
                </c:pt>
                <c:pt idx="1160">
                  <c:v>41527</c:v>
                </c:pt>
                <c:pt idx="1161">
                  <c:v>41528</c:v>
                </c:pt>
                <c:pt idx="1162">
                  <c:v>41529</c:v>
                </c:pt>
                <c:pt idx="1163">
                  <c:v>41530</c:v>
                </c:pt>
                <c:pt idx="1164">
                  <c:v>41533</c:v>
                </c:pt>
                <c:pt idx="1165">
                  <c:v>41534</c:v>
                </c:pt>
                <c:pt idx="1166">
                  <c:v>41535</c:v>
                </c:pt>
                <c:pt idx="1167">
                  <c:v>41536</c:v>
                </c:pt>
                <c:pt idx="1168">
                  <c:v>41537</c:v>
                </c:pt>
                <c:pt idx="1169">
                  <c:v>41540</c:v>
                </c:pt>
                <c:pt idx="1170">
                  <c:v>41541</c:v>
                </c:pt>
                <c:pt idx="1171">
                  <c:v>41542</c:v>
                </c:pt>
                <c:pt idx="1172">
                  <c:v>41543</c:v>
                </c:pt>
                <c:pt idx="1173">
                  <c:v>41544</c:v>
                </c:pt>
                <c:pt idx="1174">
                  <c:v>41547</c:v>
                </c:pt>
                <c:pt idx="1175">
                  <c:v>41548</c:v>
                </c:pt>
                <c:pt idx="1176">
                  <c:v>41549</c:v>
                </c:pt>
                <c:pt idx="1177">
                  <c:v>41550</c:v>
                </c:pt>
                <c:pt idx="1178">
                  <c:v>41551</c:v>
                </c:pt>
                <c:pt idx="1179">
                  <c:v>41554</c:v>
                </c:pt>
                <c:pt idx="1180">
                  <c:v>41555</c:v>
                </c:pt>
                <c:pt idx="1181">
                  <c:v>41556</c:v>
                </c:pt>
                <c:pt idx="1182">
                  <c:v>41557</c:v>
                </c:pt>
                <c:pt idx="1183">
                  <c:v>41558</c:v>
                </c:pt>
                <c:pt idx="1184">
                  <c:v>41559</c:v>
                </c:pt>
                <c:pt idx="1185">
                  <c:v>41563</c:v>
                </c:pt>
                <c:pt idx="1186">
                  <c:v>41564</c:v>
                </c:pt>
                <c:pt idx="1187">
                  <c:v>41565</c:v>
                </c:pt>
                <c:pt idx="1188">
                  <c:v>41568</c:v>
                </c:pt>
                <c:pt idx="1189">
                  <c:v>41569</c:v>
                </c:pt>
                <c:pt idx="1190">
                  <c:v>41570</c:v>
                </c:pt>
                <c:pt idx="1191">
                  <c:v>41571</c:v>
                </c:pt>
                <c:pt idx="1192">
                  <c:v>41572</c:v>
                </c:pt>
                <c:pt idx="1193">
                  <c:v>41575</c:v>
                </c:pt>
                <c:pt idx="1194">
                  <c:v>41576</c:v>
                </c:pt>
                <c:pt idx="1195">
                  <c:v>41577</c:v>
                </c:pt>
                <c:pt idx="1196">
                  <c:v>41578</c:v>
                </c:pt>
                <c:pt idx="1197">
                  <c:v>41579</c:v>
                </c:pt>
                <c:pt idx="1198">
                  <c:v>41582</c:v>
                </c:pt>
                <c:pt idx="1199">
                  <c:v>41583</c:v>
                </c:pt>
                <c:pt idx="1200">
                  <c:v>41584</c:v>
                </c:pt>
                <c:pt idx="1201">
                  <c:v>41585</c:v>
                </c:pt>
                <c:pt idx="1202">
                  <c:v>41586</c:v>
                </c:pt>
                <c:pt idx="1203">
                  <c:v>41589</c:v>
                </c:pt>
                <c:pt idx="1204">
                  <c:v>41590</c:v>
                </c:pt>
                <c:pt idx="1205">
                  <c:v>41591</c:v>
                </c:pt>
                <c:pt idx="1206">
                  <c:v>41592</c:v>
                </c:pt>
                <c:pt idx="1207">
                  <c:v>41593</c:v>
                </c:pt>
                <c:pt idx="1208">
                  <c:v>41596</c:v>
                </c:pt>
                <c:pt idx="1209">
                  <c:v>41597</c:v>
                </c:pt>
                <c:pt idx="1210">
                  <c:v>41598</c:v>
                </c:pt>
                <c:pt idx="1211">
                  <c:v>41599</c:v>
                </c:pt>
                <c:pt idx="1212">
                  <c:v>41600</c:v>
                </c:pt>
                <c:pt idx="1213">
                  <c:v>41603</c:v>
                </c:pt>
                <c:pt idx="1214">
                  <c:v>41604</c:v>
                </c:pt>
                <c:pt idx="1215">
                  <c:v>41605</c:v>
                </c:pt>
                <c:pt idx="1216">
                  <c:v>41606</c:v>
                </c:pt>
                <c:pt idx="1217">
                  <c:v>41607</c:v>
                </c:pt>
                <c:pt idx="1218">
                  <c:v>41611</c:v>
                </c:pt>
                <c:pt idx="1219">
                  <c:v>41612</c:v>
                </c:pt>
                <c:pt idx="1220">
                  <c:v>41613</c:v>
                </c:pt>
                <c:pt idx="1221">
                  <c:v>41614</c:v>
                </c:pt>
                <c:pt idx="1222">
                  <c:v>41617</c:v>
                </c:pt>
                <c:pt idx="1223">
                  <c:v>41618</c:v>
                </c:pt>
                <c:pt idx="1224">
                  <c:v>41619</c:v>
                </c:pt>
                <c:pt idx="1225">
                  <c:v>41620</c:v>
                </c:pt>
                <c:pt idx="1226">
                  <c:v>41621</c:v>
                </c:pt>
                <c:pt idx="1227">
                  <c:v>41626</c:v>
                </c:pt>
                <c:pt idx="1228">
                  <c:v>41627</c:v>
                </c:pt>
                <c:pt idx="1229">
                  <c:v>41628</c:v>
                </c:pt>
                <c:pt idx="1230">
                  <c:v>41631</c:v>
                </c:pt>
                <c:pt idx="1231">
                  <c:v>41632</c:v>
                </c:pt>
                <c:pt idx="1232">
                  <c:v>41633</c:v>
                </c:pt>
                <c:pt idx="1233">
                  <c:v>41634</c:v>
                </c:pt>
                <c:pt idx="1234">
                  <c:v>41635</c:v>
                </c:pt>
                <c:pt idx="1235">
                  <c:v>41636</c:v>
                </c:pt>
                <c:pt idx="1236">
                  <c:v>41638</c:v>
                </c:pt>
                <c:pt idx="1237">
                  <c:v>41639</c:v>
                </c:pt>
                <c:pt idx="1238">
                  <c:v>41645</c:v>
                </c:pt>
                <c:pt idx="1239">
                  <c:v>41647</c:v>
                </c:pt>
                <c:pt idx="1240">
                  <c:v>41648</c:v>
                </c:pt>
                <c:pt idx="1241">
                  <c:v>41649</c:v>
                </c:pt>
                <c:pt idx="1242">
                  <c:v>41652</c:v>
                </c:pt>
                <c:pt idx="1243">
                  <c:v>41653</c:v>
                </c:pt>
                <c:pt idx="1244">
                  <c:v>41654</c:v>
                </c:pt>
                <c:pt idx="1245">
                  <c:v>41655</c:v>
                </c:pt>
                <c:pt idx="1246">
                  <c:v>41656</c:v>
                </c:pt>
                <c:pt idx="1247">
                  <c:v>41659</c:v>
                </c:pt>
                <c:pt idx="1248">
                  <c:v>41660</c:v>
                </c:pt>
                <c:pt idx="1249">
                  <c:v>41661</c:v>
                </c:pt>
                <c:pt idx="1250">
                  <c:v>41662</c:v>
                </c:pt>
                <c:pt idx="1251">
                  <c:v>41663</c:v>
                </c:pt>
                <c:pt idx="1252">
                  <c:v>41666</c:v>
                </c:pt>
                <c:pt idx="1253">
                  <c:v>41667</c:v>
                </c:pt>
                <c:pt idx="1254">
                  <c:v>41668</c:v>
                </c:pt>
                <c:pt idx="1255">
                  <c:v>41669</c:v>
                </c:pt>
                <c:pt idx="1256">
                  <c:v>41670</c:v>
                </c:pt>
                <c:pt idx="1257">
                  <c:v>41673</c:v>
                </c:pt>
                <c:pt idx="1258">
                  <c:v>41674</c:v>
                </c:pt>
                <c:pt idx="1259">
                  <c:v>41675</c:v>
                </c:pt>
                <c:pt idx="1260">
                  <c:v>41676</c:v>
                </c:pt>
                <c:pt idx="1261">
                  <c:v>41677</c:v>
                </c:pt>
                <c:pt idx="1262">
                  <c:v>41680</c:v>
                </c:pt>
                <c:pt idx="1263">
                  <c:v>41681</c:v>
                </c:pt>
                <c:pt idx="1264">
                  <c:v>41682</c:v>
                </c:pt>
                <c:pt idx="1265">
                  <c:v>41683</c:v>
                </c:pt>
                <c:pt idx="1266">
                  <c:v>41684</c:v>
                </c:pt>
                <c:pt idx="1267">
                  <c:v>41687</c:v>
                </c:pt>
                <c:pt idx="1268">
                  <c:v>41688</c:v>
                </c:pt>
                <c:pt idx="1269">
                  <c:v>41689</c:v>
                </c:pt>
                <c:pt idx="1270">
                  <c:v>41690</c:v>
                </c:pt>
                <c:pt idx="1271">
                  <c:v>41691</c:v>
                </c:pt>
                <c:pt idx="1272">
                  <c:v>41692</c:v>
                </c:pt>
                <c:pt idx="1273">
                  <c:v>41694</c:v>
                </c:pt>
                <c:pt idx="1274">
                  <c:v>41695</c:v>
                </c:pt>
                <c:pt idx="1275">
                  <c:v>41696</c:v>
                </c:pt>
                <c:pt idx="1276">
                  <c:v>41697</c:v>
                </c:pt>
                <c:pt idx="1277">
                  <c:v>41698</c:v>
                </c:pt>
                <c:pt idx="1278">
                  <c:v>41701</c:v>
                </c:pt>
                <c:pt idx="1279">
                  <c:v>41702</c:v>
                </c:pt>
                <c:pt idx="1280">
                  <c:v>41703</c:v>
                </c:pt>
                <c:pt idx="1281">
                  <c:v>41704</c:v>
                </c:pt>
                <c:pt idx="1282">
                  <c:v>41705</c:v>
                </c:pt>
                <c:pt idx="1283">
                  <c:v>41709</c:v>
                </c:pt>
                <c:pt idx="1284">
                  <c:v>41710</c:v>
                </c:pt>
                <c:pt idx="1285">
                  <c:v>41711</c:v>
                </c:pt>
                <c:pt idx="1286">
                  <c:v>41712</c:v>
                </c:pt>
                <c:pt idx="1287">
                  <c:v>41715</c:v>
                </c:pt>
                <c:pt idx="1288">
                  <c:v>41716</c:v>
                </c:pt>
                <c:pt idx="1289">
                  <c:v>41717</c:v>
                </c:pt>
                <c:pt idx="1290">
                  <c:v>41718</c:v>
                </c:pt>
                <c:pt idx="1291">
                  <c:v>41724</c:v>
                </c:pt>
                <c:pt idx="1292">
                  <c:v>41725</c:v>
                </c:pt>
                <c:pt idx="1293">
                  <c:v>41726</c:v>
                </c:pt>
                <c:pt idx="1294">
                  <c:v>41729</c:v>
                </c:pt>
                <c:pt idx="1295">
                  <c:v>41730</c:v>
                </c:pt>
                <c:pt idx="1296">
                  <c:v>41731</c:v>
                </c:pt>
                <c:pt idx="1297">
                  <c:v>41732</c:v>
                </c:pt>
                <c:pt idx="1298">
                  <c:v>41733</c:v>
                </c:pt>
                <c:pt idx="1299">
                  <c:v>41736</c:v>
                </c:pt>
                <c:pt idx="1300">
                  <c:v>41737</c:v>
                </c:pt>
                <c:pt idx="1301">
                  <c:v>41738</c:v>
                </c:pt>
                <c:pt idx="1302">
                  <c:v>41739</c:v>
                </c:pt>
                <c:pt idx="1303">
                  <c:v>41740</c:v>
                </c:pt>
                <c:pt idx="1304">
                  <c:v>41743</c:v>
                </c:pt>
                <c:pt idx="1305">
                  <c:v>41744</c:v>
                </c:pt>
                <c:pt idx="1306">
                  <c:v>41745</c:v>
                </c:pt>
                <c:pt idx="1307">
                  <c:v>41746</c:v>
                </c:pt>
                <c:pt idx="1308">
                  <c:v>41747</c:v>
                </c:pt>
                <c:pt idx="1309">
                  <c:v>41750</c:v>
                </c:pt>
                <c:pt idx="1310">
                  <c:v>41751</c:v>
                </c:pt>
                <c:pt idx="1311">
                  <c:v>41752</c:v>
                </c:pt>
                <c:pt idx="1312">
                  <c:v>41753</c:v>
                </c:pt>
                <c:pt idx="1313">
                  <c:v>41754</c:v>
                </c:pt>
                <c:pt idx="1314">
                  <c:v>41757</c:v>
                </c:pt>
                <c:pt idx="1315">
                  <c:v>41758</c:v>
                </c:pt>
                <c:pt idx="1316">
                  <c:v>41759</c:v>
                </c:pt>
                <c:pt idx="1317">
                  <c:v>41763</c:v>
                </c:pt>
                <c:pt idx="1318">
                  <c:v>41764</c:v>
                </c:pt>
                <c:pt idx="1319">
                  <c:v>41765</c:v>
                </c:pt>
                <c:pt idx="1320">
                  <c:v>41770</c:v>
                </c:pt>
                <c:pt idx="1321">
                  <c:v>41771</c:v>
                </c:pt>
                <c:pt idx="1322">
                  <c:v>41772</c:v>
                </c:pt>
                <c:pt idx="1323">
                  <c:v>41773</c:v>
                </c:pt>
                <c:pt idx="1324">
                  <c:v>41774</c:v>
                </c:pt>
                <c:pt idx="1325">
                  <c:v>41775</c:v>
                </c:pt>
                <c:pt idx="1326">
                  <c:v>41778</c:v>
                </c:pt>
                <c:pt idx="1327">
                  <c:v>41779</c:v>
                </c:pt>
                <c:pt idx="1328">
                  <c:v>41780</c:v>
                </c:pt>
                <c:pt idx="1329">
                  <c:v>41781</c:v>
                </c:pt>
                <c:pt idx="1330">
                  <c:v>41782</c:v>
                </c:pt>
                <c:pt idx="1331">
                  <c:v>41785</c:v>
                </c:pt>
                <c:pt idx="1332">
                  <c:v>41786</c:v>
                </c:pt>
                <c:pt idx="1333">
                  <c:v>41787</c:v>
                </c:pt>
                <c:pt idx="1334">
                  <c:v>41788</c:v>
                </c:pt>
                <c:pt idx="1335">
                  <c:v>41789</c:v>
                </c:pt>
                <c:pt idx="1336">
                  <c:v>41792</c:v>
                </c:pt>
                <c:pt idx="1337">
                  <c:v>41793</c:v>
                </c:pt>
                <c:pt idx="1338">
                  <c:v>41794</c:v>
                </c:pt>
                <c:pt idx="1339">
                  <c:v>41795</c:v>
                </c:pt>
                <c:pt idx="1340">
                  <c:v>41796</c:v>
                </c:pt>
                <c:pt idx="1341">
                  <c:v>41799</c:v>
                </c:pt>
                <c:pt idx="1342">
                  <c:v>41800</c:v>
                </c:pt>
                <c:pt idx="1343">
                  <c:v>41801</c:v>
                </c:pt>
                <c:pt idx="1344">
                  <c:v>41802</c:v>
                </c:pt>
                <c:pt idx="1345">
                  <c:v>41803</c:v>
                </c:pt>
                <c:pt idx="1346">
                  <c:v>41806</c:v>
                </c:pt>
                <c:pt idx="1347">
                  <c:v>41807</c:v>
                </c:pt>
                <c:pt idx="1348">
                  <c:v>41808</c:v>
                </c:pt>
                <c:pt idx="1349">
                  <c:v>41809</c:v>
                </c:pt>
                <c:pt idx="1350">
                  <c:v>41810</c:v>
                </c:pt>
                <c:pt idx="1351">
                  <c:v>41813</c:v>
                </c:pt>
                <c:pt idx="1352">
                  <c:v>41814</c:v>
                </c:pt>
                <c:pt idx="1353">
                  <c:v>41815</c:v>
                </c:pt>
                <c:pt idx="1354">
                  <c:v>41816</c:v>
                </c:pt>
                <c:pt idx="1355">
                  <c:v>41817</c:v>
                </c:pt>
                <c:pt idx="1356">
                  <c:v>41820</c:v>
                </c:pt>
                <c:pt idx="1357">
                  <c:v>41821</c:v>
                </c:pt>
                <c:pt idx="1358">
                  <c:v>41822</c:v>
                </c:pt>
                <c:pt idx="1359">
                  <c:v>41823</c:v>
                </c:pt>
                <c:pt idx="1360">
                  <c:v>41824</c:v>
                </c:pt>
                <c:pt idx="1361">
                  <c:v>41828</c:v>
                </c:pt>
                <c:pt idx="1362">
                  <c:v>41829</c:v>
                </c:pt>
                <c:pt idx="1363">
                  <c:v>41830</c:v>
                </c:pt>
                <c:pt idx="1364">
                  <c:v>41831</c:v>
                </c:pt>
                <c:pt idx="1365">
                  <c:v>41834</c:v>
                </c:pt>
                <c:pt idx="1366">
                  <c:v>41835</c:v>
                </c:pt>
                <c:pt idx="1367">
                  <c:v>41836</c:v>
                </c:pt>
                <c:pt idx="1368">
                  <c:v>41837</c:v>
                </c:pt>
                <c:pt idx="1369">
                  <c:v>41838</c:v>
                </c:pt>
                <c:pt idx="1370">
                  <c:v>41841</c:v>
                </c:pt>
                <c:pt idx="1371">
                  <c:v>41842</c:v>
                </c:pt>
                <c:pt idx="1372">
                  <c:v>41843</c:v>
                </c:pt>
                <c:pt idx="1373">
                  <c:v>41844</c:v>
                </c:pt>
                <c:pt idx="1374">
                  <c:v>41845</c:v>
                </c:pt>
                <c:pt idx="1375">
                  <c:v>41848</c:v>
                </c:pt>
                <c:pt idx="1376">
                  <c:v>41849</c:v>
                </c:pt>
                <c:pt idx="1377">
                  <c:v>41850</c:v>
                </c:pt>
                <c:pt idx="1378">
                  <c:v>41851</c:v>
                </c:pt>
                <c:pt idx="1379">
                  <c:v>41852</c:v>
                </c:pt>
                <c:pt idx="1380">
                  <c:v>41855</c:v>
                </c:pt>
                <c:pt idx="1381">
                  <c:v>41856</c:v>
                </c:pt>
                <c:pt idx="1382">
                  <c:v>41857</c:v>
                </c:pt>
                <c:pt idx="1383">
                  <c:v>41858</c:v>
                </c:pt>
                <c:pt idx="1384">
                  <c:v>41859</c:v>
                </c:pt>
                <c:pt idx="1385">
                  <c:v>41862</c:v>
                </c:pt>
                <c:pt idx="1386">
                  <c:v>41863</c:v>
                </c:pt>
                <c:pt idx="1387">
                  <c:v>41864</c:v>
                </c:pt>
                <c:pt idx="1388">
                  <c:v>41865</c:v>
                </c:pt>
                <c:pt idx="1389">
                  <c:v>41866</c:v>
                </c:pt>
                <c:pt idx="1390">
                  <c:v>41869</c:v>
                </c:pt>
                <c:pt idx="1391">
                  <c:v>41870</c:v>
                </c:pt>
                <c:pt idx="1392">
                  <c:v>41871</c:v>
                </c:pt>
                <c:pt idx="1393">
                  <c:v>41872</c:v>
                </c:pt>
                <c:pt idx="1394">
                  <c:v>41873</c:v>
                </c:pt>
                <c:pt idx="1395">
                  <c:v>41876</c:v>
                </c:pt>
                <c:pt idx="1396">
                  <c:v>41877</c:v>
                </c:pt>
                <c:pt idx="1397">
                  <c:v>41878</c:v>
                </c:pt>
                <c:pt idx="1398">
                  <c:v>41879</c:v>
                </c:pt>
                <c:pt idx="1399">
                  <c:v>41880</c:v>
                </c:pt>
                <c:pt idx="1400">
                  <c:v>41884</c:v>
                </c:pt>
                <c:pt idx="1401">
                  <c:v>41885</c:v>
                </c:pt>
                <c:pt idx="1402">
                  <c:v>41886</c:v>
                </c:pt>
                <c:pt idx="1403">
                  <c:v>41887</c:v>
                </c:pt>
                <c:pt idx="1404">
                  <c:v>41890</c:v>
                </c:pt>
                <c:pt idx="1405">
                  <c:v>41891</c:v>
                </c:pt>
                <c:pt idx="1406">
                  <c:v>41892</c:v>
                </c:pt>
                <c:pt idx="1407">
                  <c:v>41893</c:v>
                </c:pt>
                <c:pt idx="1408">
                  <c:v>41894</c:v>
                </c:pt>
                <c:pt idx="1409">
                  <c:v>41897</c:v>
                </c:pt>
                <c:pt idx="1410">
                  <c:v>41898</c:v>
                </c:pt>
                <c:pt idx="1411">
                  <c:v>41899</c:v>
                </c:pt>
                <c:pt idx="1412">
                  <c:v>41900</c:v>
                </c:pt>
                <c:pt idx="1413">
                  <c:v>41901</c:v>
                </c:pt>
                <c:pt idx="1414">
                  <c:v>41904</c:v>
                </c:pt>
                <c:pt idx="1415">
                  <c:v>41905</c:v>
                </c:pt>
                <c:pt idx="1416">
                  <c:v>41906</c:v>
                </c:pt>
                <c:pt idx="1417">
                  <c:v>41907</c:v>
                </c:pt>
                <c:pt idx="1418">
                  <c:v>41908</c:v>
                </c:pt>
                <c:pt idx="1419">
                  <c:v>41911</c:v>
                </c:pt>
                <c:pt idx="1420">
                  <c:v>41912</c:v>
                </c:pt>
                <c:pt idx="1421">
                  <c:v>41913</c:v>
                </c:pt>
                <c:pt idx="1422">
                  <c:v>41914</c:v>
                </c:pt>
                <c:pt idx="1423">
                  <c:v>41915</c:v>
                </c:pt>
                <c:pt idx="1424">
                  <c:v>41918</c:v>
                </c:pt>
                <c:pt idx="1425">
                  <c:v>41919</c:v>
                </c:pt>
                <c:pt idx="1426">
                  <c:v>41920</c:v>
                </c:pt>
                <c:pt idx="1427">
                  <c:v>41921</c:v>
                </c:pt>
                <c:pt idx="1428">
                  <c:v>41922</c:v>
                </c:pt>
                <c:pt idx="1429">
                  <c:v>41925</c:v>
                </c:pt>
                <c:pt idx="1430">
                  <c:v>41926</c:v>
                </c:pt>
                <c:pt idx="1431">
                  <c:v>41927</c:v>
                </c:pt>
                <c:pt idx="1432">
                  <c:v>41928</c:v>
                </c:pt>
                <c:pt idx="1433">
                  <c:v>41929</c:v>
                </c:pt>
                <c:pt idx="1434">
                  <c:v>41932</c:v>
                </c:pt>
                <c:pt idx="1435">
                  <c:v>41933</c:v>
                </c:pt>
                <c:pt idx="1436">
                  <c:v>41934</c:v>
                </c:pt>
                <c:pt idx="1437">
                  <c:v>41935</c:v>
                </c:pt>
                <c:pt idx="1438">
                  <c:v>41936</c:v>
                </c:pt>
                <c:pt idx="1439">
                  <c:v>41939</c:v>
                </c:pt>
                <c:pt idx="1440">
                  <c:v>41940</c:v>
                </c:pt>
                <c:pt idx="1441">
                  <c:v>41941</c:v>
                </c:pt>
                <c:pt idx="1442">
                  <c:v>41942</c:v>
                </c:pt>
                <c:pt idx="1443">
                  <c:v>41943</c:v>
                </c:pt>
                <c:pt idx="1444">
                  <c:v>41946</c:v>
                </c:pt>
                <c:pt idx="1445">
                  <c:v>41947</c:v>
                </c:pt>
                <c:pt idx="1446">
                  <c:v>41948</c:v>
                </c:pt>
                <c:pt idx="1447">
                  <c:v>41949</c:v>
                </c:pt>
                <c:pt idx="1448">
                  <c:v>41950</c:v>
                </c:pt>
                <c:pt idx="1449">
                  <c:v>41953</c:v>
                </c:pt>
                <c:pt idx="1450">
                  <c:v>41954</c:v>
                </c:pt>
                <c:pt idx="1451">
                  <c:v>41955</c:v>
                </c:pt>
                <c:pt idx="1452">
                  <c:v>41956</c:v>
                </c:pt>
                <c:pt idx="1453">
                  <c:v>41957</c:v>
                </c:pt>
                <c:pt idx="1454">
                  <c:v>41960</c:v>
                </c:pt>
                <c:pt idx="1455">
                  <c:v>41961</c:v>
                </c:pt>
                <c:pt idx="1456">
                  <c:v>41962</c:v>
                </c:pt>
                <c:pt idx="1457">
                  <c:v>41963</c:v>
                </c:pt>
                <c:pt idx="1458">
                  <c:v>41964</c:v>
                </c:pt>
                <c:pt idx="1459">
                  <c:v>41967</c:v>
                </c:pt>
                <c:pt idx="1460">
                  <c:v>41968</c:v>
                </c:pt>
                <c:pt idx="1461">
                  <c:v>41969</c:v>
                </c:pt>
                <c:pt idx="1462">
                  <c:v>41970</c:v>
                </c:pt>
                <c:pt idx="1463">
                  <c:v>41971</c:v>
                </c:pt>
                <c:pt idx="1464">
                  <c:v>41975</c:v>
                </c:pt>
                <c:pt idx="1465">
                  <c:v>41976</c:v>
                </c:pt>
                <c:pt idx="1466">
                  <c:v>41977</c:v>
                </c:pt>
                <c:pt idx="1467">
                  <c:v>41978</c:v>
                </c:pt>
                <c:pt idx="1468">
                  <c:v>41981</c:v>
                </c:pt>
                <c:pt idx="1469">
                  <c:v>41982</c:v>
                </c:pt>
                <c:pt idx="1470">
                  <c:v>41983</c:v>
                </c:pt>
                <c:pt idx="1471">
                  <c:v>41984</c:v>
                </c:pt>
                <c:pt idx="1472">
                  <c:v>41985</c:v>
                </c:pt>
                <c:pt idx="1473">
                  <c:v>41988</c:v>
                </c:pt>
                <c:pt idx="1474">
                  <c:v>41991</c:v>
                </c:pt>
                <c:pt idx="1475">
                  <c:v>41992</c:v>
                </c:pt>
                <c:pt idx="1476">
                  <c:v>41995</c:v>
                </c:pt>
                <c:pt idx="1477">
                  <c:v>41996</c:v>
                </c:pt>
                <c:pt idx="1478">
                  <c:v>41997</c:v>
                </c:pt>
                <c:pt idx="1479">
                  <c:v>41998</c:v>
                </c:pt>
                <c:pt idx="1480">
                  <c:v>41999</c:v>
                </c:pt>
                <c:pt idx="1481">
                  <c:v>42002</c:v>
                </c:pt>
                <c:pt idx="1482">
                  <c:v>42003</c:v>
                </c:pt>
                <c:pt idx="1483">
                  <c:v>42004</c:v>
                </c:pt>
                <c:pt idx="1484">
                  <c:v>42009</c:v>
                </c:pt>
                <c:pt idx="1485">
                  <c:v>42010</c:v>
                </c:pt>
                <c:pt idx="1486">
                  <c:v>42012</c:v>
                </c:pt>
                <c:pt idx="1487">
                  <c:v>42013</c:v>
                </c:pt>
                <c:pt idx="1488">
                  <c:v>42016</c:v>
                </c:pt>
                <c:pt idx="1489">
                  <c:v>42017</c:v>
                </c:pt>
                <c:pt idx="1490">
                  <c:v>42018</c:v>
                </c:pt>
                <c:pt idx="1491">
                  <c:v>42019</c:v>
                </c:pt>
                <c:pt idx="1492">
                  <c:v>42020</c:v>
                </c:pt>
                <c:pt idx="1493">
                  <c:v>42023</c:v>
                </c:pt>
                <c:pt idx="1494">
                  <c:v>42024</c:v>
                </c:pt>
                <c:pt idx="1495">
                  <c:v>42025</c:v>
                </c:pt>
                <c:pt idx="1496">
                  <c:v>42026</c:v>
                </c:pt>
                <c:pt idx="1497">
                  <c:v>42027</c:v>
                </c:pt>
                <c:pt idx="1498">
                  <c:v>42030</c:v>
                </c:pt>
                <c:pt idx="1499">
                  <c:v>42031</c:v>
                </c:pt>
                <c:pt idx="1500">
                  <c:v>42032</c:v>
                </c:pt>
                <c:pt idx="1501">
                  <c:v>42033</c:v>
                </c:pt>
                <c:pt idx="1502">
                  <c:v>42034</c:v>
                </c:pt>
                <c:pt idx="1503">
                  <c:v>42037</c:v>
                </c:pt>
                <c:pt idx="1504">
                  <c:v>42038</c:v>
                </c:pt>
                <c:pt idx="1505">
                  <c:v>42039</c:v>
                </c:pt>
                <c:pt idx="1506">
                  <c:v>42040</c:v>
                </c:pt>
                <c:pt idx="1507">
                  <c:v>42041</c:v>
                </c:pt>
                <c:pt idx="1508">
                  <c:v>42044</c:v>
                </c:pt>
                <c:pt idx="1509">
                  <c:v>42045</c:v>
                </c:pt>
                <c:pt idx="1510">
                  <c:v>42046</c:v>
                </c:pt>
                <c:pt idx="1511">
                  <c:v>42047</c:v>
                </c:pt>
                <c:pt idx="1512">
                  <c:v>42048</c:v>
                </c:pt>
              </c:numCache>
            </c:numRef>
          </c:cat>
          <c:val>
            <c:numRef>
              <c:f>Data!$D$4:$D$1516</c:f>
              <c:numCache>
                <c:formatCode>General</c:formatCode>
                <c:ptCount val="1513"/>
                <c:pt idx="0">
                  <c:v>982.37063165075006</c:v>
                </c:pt>
                <c:pt idx="1">
                  <c:v>979.13617872775001</c:v>
                </c:pt>
                <c:pt idx="2">
                  <c:v>974.16931758375006</c:v>
                </c:pt>
                <c:pt idx="3">
                  <c:v>971.98155092975003</c:v>
                </c:pt>
                <c:pt idx="4">
                  <c:v>965.45801756175001</c:v>
                </c:pt>
                <c:pt idx="5">
                  <c:v>959.78181839474996</c:v>
                </c:pt>
                <c:pt idx="6">
                  <c:v>954.65827813574936</c:v>
                </c:pt>
                <c:pt idx="7">
                  <c:v>949.82036313775006</c:v>
                </c:pt>
                <c:pt idx="8">
                  <c:v>945.61510958574911</c:v>
                </c:pt>
                <c:pt idx="9">
                  <c:v>936.36659671174846</c:v>
                </c:pt>
                <c:pt idx="10">
                  <c:v>924.29837668774996</c:v>
                </c:pt>
                <c:pt idx="11">
                  <c:v>912.46314572374911</c:v>
                </c:pt>
                <c:pt idx="12">
                  <c:v>900.58663180374936</c:v>
                </c:pt>
                <c:pt idx="13">
                  <c:v>891.29951868274998</c:v>
                </c:pt>
                <c:pt idx="14">
                  <c:v>878.79703553674995</c:v>
                </c:pt>
                <c:pt idx="15">
                  <c:v>862.93320140874937</c:v>
                </c:pt>
                <c:pt idx="16">
                  <c:v>850.0151105947491</c:v>
                </c:pt>
                <c:pt idx="17">
                  <c:v>842.55225125574896</c:v>
                </c:pt>
                <c:pt idx="18">
                  <c:v>839.10078141675001</c:v>
                </c:pt>
                <c:pt idx="19">
                  <c:v>833.61750956875005</c:v>
                </c:pt>
                <c:pt idx="20">
                  <c:v>828.1565018747491</c:v>
                </c:pt>
                <c:pt idx="21">
                  <c:v>840.30054072574899</c:v>
                </c:pt>
                <c:pt idx="22">
                  <c:v>845.34028705974936</c:v>
                </c:pt>
                <c:pt idx="23">
                  <c:v>858.14650850374937</c:v>
                </c:pt>
                <c:pt idx="24">
                  <c:v>865.87862466775005</c:v>
                </c:pt>
                <c:pt idx="25">
                  <c:v>867.07308207974995</c:v>
                </c:pt>
                <c:pt idx="26">
                  <c:v>865.49868880675012</c:v>
                </c:pt>
                <c:pt idx="27">
                  <c:v>867.40350108975008</c:v>
                </c:pt>
                <c:pt idx="28">
                  <c:v>872.59489824574996</c:v>
                </c:pt>
                <c:pt idx="29">
                  <c:v>881.88665723775</c:v>
                </c:pt>
                <c:pt idx="30">
                  <c:v>878.06367244075011</c:v>
                </c:pt>
                <c:pt idx="31">
                  <c:v>872.29494737565005</c:v>
                </c:pt>
                <c:pt idx="32">
                  <c:v>870.03280347165003</c:v>
                </c:pt>
                <c:pt idx="33">
                  <c:v>869.74942847765055</c:v>
                </c:pt>
                <c:pt idx="34">
                  <c:v>864.89772461564996</c:v>
                </c:pt>
                <c:pt idx="35">
                  <c:v>857.36181379864911</c:v>
                </c:pt>
                <c:pt idx="36">
                  <c:v>846.79559655964999</c:v>
                </c:pt>
                <c:pt idx="37">
                  <c:v>835.33777308954939</c:v>
                </c:pt>
                <c:pt idx="38">
                  <c:v>829.445754491549</c:v>
                </c:pt>
                <c:pt idx="39">
                  <c:v>823.43674272449937</c:v>
                </c:pt>
                <c:pt idx="40">
                  <c:v>823.38615170849937</c:v>
                </c:pt>
                <c:pt idx="41">
                  <c:v>827.47616037249998</c:v>
                </c:pt>
                <c:pt idx="42">
                  <c:v>832.58392387750007</c:v>
                </c:pt>
                <c:pt idx="43">
                  <c:v>847.01109411549896</c:v>
                </c:pt>
                <c:pt idx="44">
                  <c:v>851.68265556150004</c:v>
                </c:pt>
                <c:pt idx="45">
                  <c:v>850.97031236450005</c:v>
                </c:pt>
                <c:pt idx="46">
                  <c:v>850.76218294149999</c:v>
                </c:pt>
                <c:pt idx="47">
                  <c:v>852.93431409549896</c:v>
                </c:pt>
                <c:pt idx="48">
                  <c:v>852.31955242549896</c:v>
                </c:pt>
                <c:pt idx="49">
                  <c:v>848.56981151150001</c:v>
                </c:pt>
                <c:pt idx="50">
                  <c:v>846.82931582049923</c:v>
                </c:pt>
                <c:pt idx="51">
                  <c:v>848.87636349249885</c:v>
                </c:pt>
                <c:pt idx="52">
                  <c:v>855.28879890550058</c:v>
                </c:pt>
                <c:pt idx="53">
                  <c:v>852.87451703539989</c:v>
                </c:pt>
                <c:pt idx="54">
                  <c:v>848.51973456840005</c:v>
                </c:pt>
                <c:pt idx="55">
                  <c:v>845.12190591040007</c:v>
                </c:pt>
                <c:pt idx="56">
                  <c:v>843.63862852539989</c:v>
                </c:pt>
                <c:pt idx="57">
                  <c:v>840.57977801940001</c:v>
                </c:pt>
                <c:pt idx="58">
                  <c:v>836.8074219923991</c:v>
                </c:pt>
                <c:pt idx="59">
                  <c:v>834.18540924139995</c:v>
                </c:pt>
                <c:pt idx="60">
                  <c:v>835.03738715740008</c:v>
                </c:pt>
                <c:pt idx="61">
                  <c:v>841.381225797399</c:v>
                </c:pt>
                <c:pt idx="62">
                  <c:v>844.0140489644001</c:v>
                </c:pt>
                <c:pt idx="63">
                  <c:v>847.35394612339951</c:v>
                </c:pt>
                <c:pt idx="64">
                  <c:v>850.99361617140005</c:v>
                </c:pt>
                <c:pt idx="65">
                  <c:v>854.48212498639987</c:v>
                </c:pt>
                <c:pt idx="66">
                  <c:v>864.66857104340011</c:v>
                </c:pt>
                <c:pt idx="67">
                  <c:v>864.71491264740007</c:v>
                </c:pt>
                <c:pt idx="68">
                  <c:v>869.92608506340002</c:v>
                </c:pt>
                <c:pt idx="69">
                  <c:v>868.45300012339987</c:v>
                </c:pt>
                <c:pt idx="70">
                  <c:v>869.30937572510004</c:v>
                </c:pt>
                <c:pt idx="71">
                  <c:v>874.71504215610003</c:v>
                </c:pt>
                <c:pt idx="72">
                  <c:v>874.90192941309897</c:v>
                </c:pt>
                <c:pt idx="73">
                  <c:v>871.0212294910981</c:v>
                </c:pt>
                <c:pt idx="74">
                  <c:v>866.5469747150994</c:v>
                </c:pt>
                <c:pt idx="75">
                  <c:v>862.78143160310003</c:v>
                </c:pt>
                <c:pt idx="76">
                  <c:v>864.35694226409998</c:v>
                </c:pt>
                <c:pt idx="77">
                  <c:v>862.21690067309999</c:v>
                </c:pt>
                <c:pt idx="78">
                  <c:v>859.61666110509896</c:v>
                </c:pt>
                <c:pt idx="79">
                  <c:v>863.289512926101</c:v>
                </c:pt>
                <c:pt idx="80">
                  <c:v>866.49465390809996</c:v>
                </c:pt>
                <c:pt idx="81">
                  <c:v>868.90727530109996</c:v>
                </c:pt>
                <c:pt idx="82">
                  <c:v>868.25804356909998</c:v>
                </c:pt>
                <c:pt idx="83">
                  <c:v>874.84823277810005</c:v>
                </c:pt>
                <c:pt idx="84">
                  <c:v>881.24986296110001</c:v>
                </c:pt>
                <c:pt idx="85">
                  <c:v>895.40115763409938</c:v>
                </c:pt>
                <c:pt idx="86">
                  <c:v>899.11721197910003</c:v>
                </c:pt>
                <c:pt idx="87">
                  <c:v>896.47733433910003</c:v>
                </c:pt>
                <c:pt idx="88">
                  <c:v>899.46519220899938</c:v>
                </c:pt>
                <c:pt idx="89">
                  <c:v>901.61116629899936</c:v>
                </c:pt>
                <c:pt idx="90">
                  <c:v>901.00076145299988</c:v>
                </c:pt>
                <c:pt idx="91">
                  <c:v>900.03622255999937</c:v>
                </c:pt>
                <c:pt idx="92">
                  <c:v>897.645878745</c:v>
                </c:pt>
                <c:pt idx="93">
                  <c:v>895.63509913099938</c:v>
                </c:pt>
                <c:pt idx="94">
                  <c:v>898.0977858</c:v>
                </c:pt>
                <c:pt idx="95">
                  <c:v>896.78886764490005</c:v>
                </c:pt>
                <c:pt idx="96">
                  <c:v>892.94440134490003</c:v>
                </c:pt>
                <c:pt idx="97">
                  <c:v>891.18292830690007</c:v>
                </c:pt>
                <c:pt idx="98">
                  <c:v>889.82038070790009</c:v>
                </c:pt>
                <c:pt idx="99">
                  <c:v>892.75646994790009</c:v>
                </c:pt>
                <c:pt idx="100">
                  <c:v>893.8938032919001</c:v>
                </c:pt>
                <c:pt idx="101">
                  <c:v>894.55166855389939</c:v>
                </c:pt>
                <c:pt idx="102">
                  <c:v>898.21129170389986</c:v>
                </c:pt>
                <c:pt idx="103">
                  <c:v>905.3945189579</c:v>
                </c:pt>
                <c:pt idx="104">
                  <c:v>918.91912315789989</c:v>
                </c:pt>
                <c:pt idx="105">
                  <c:v>923.73479470790005</c:v>
                </c:pt>
                <c:pt idx="106">
                  <c:v>925.93752611889886</c:v>
                </c:pt>
                <c:pt idx="107">
                  <c:v>928.6857485539</c:v>
                </c:pt>
                <c:pt idx="108">
                  <c:v>933.60211901189939</c:v>
                </c:pt>
                <c:pt idx="109">
                  <c:v>941.17910325190007</c:v>
                </c:pt>
                <c:pt idx="110">
                  <c:v>944.81625315589872</c:v>
                </c:pt>
                <c:pt idx="111">
                  <c:v>944.1255825139001</c:v>
                </c:pt>
                <c:pt idx="112">
                  <c:v>942.31229844589859</c:v>
                </c:pt>
                <c:pt idx="113">
                  <c:v>944.11074186690007</c:v>
                </c:pt>
                <c:pt idx="114">
                  <c:v>947.62149576390004</c:v>
                </c:pt>
                <c:pt idx="115">
                  <c:v>946.33390892290004</c:v>
                </c:pt>
                <c:pt idx="116">
                  <c:v>940.95387912290005</c:v>
                </c:pt>
                <c:pt idx="117">
                  <c:v>937.42030115190005</c:v>
                </c:pt>
                <c:pt idx="118">
                  <c:v>937.82991974089987</c:v>
                </c:pt>
                <c:pt idx="119">
                  <c:v>939.65204636690009</c:v>
                </c:pt>
                <c:pt idx="120">
                  <c:v>935.80591737489988</c:v>
                </c:pt>
                <c:pt idx="121">
                  <c:v>933.01425645690006</c:v>
                </c:pt>
                <c:pt idx="122">
                  <c:v>933.82992375989988</c:v>
                </c:pt>
                <c:pt idx="123">
                  <c:v>937.47589666990007</c:v>
                </c:pt>
                <c:pt idx="124">
                  <c:v>954.2310695589</c:v>
                </c:pt>
                <c:pt idx="125">
                  <c:v>956.31817254690054</c:v>
                </c:pt>
                <c:pt idx="126">
                  <c:v>958.28744226890001</c:v>
                </c:pt>
                <c:pt idx="127">
                  <c:v>960.08170369190009</c:v>
                </c:pt>
                <c:pt idx="128">
                  <c:v>970.07793569089995</c:v>
                </c:pt>
                <c:pt idx="129">
                  <c:v>971.56892273289986</c:v>
                </c:pt>
                <c:pt idx="130">
                  <c:v>970.22183433190003</c:v>
                </c:pt>
                <c:pt idx="131">
                  <c:v>968.70492044390005</c:v>
                </c:pt>
                <c:pt idx="132">
                  <c:v>964.6941868409001</c:v>
                </c:pt>
                <c:pt idx="133">
                  <c:v>962.9018787169</c:v>
                </c:pt>
                <c:pt idx="134">
                  <c:v>959.56193106390003</c:v>
                </c:pt>
                <c:pt idx="135">
                  <c:v>951.79509404990006</c:v>
                </c:pt>
                <c:pt idx="136">
                  <c:v>946.3126630528991</c:v>
                </c:pt>
                <c:pt idx="137">
                  <c:v>942.07121207890009</c:v>
                </c:pt>
                <c:pt idx="138">
                  <c:v>941.13342586790009</c:v>
                </c:pt>
                <c:pt idx="139">
                  <c:v>936.07500191789995</c:v>
                </c:pt>
                <c:pt idx="140">
                  <c:v>932.68643685689995</c:v>
                </c:pt>
                <c:pt idx="141">
                  <c:v>927.30598117390002</c:v>
                </c:pt>
                <c:pt idx="142">
                  <c:v>924.45887654990008</c:v>
                </c:pt>
                <c:pt idx="143">
                  <c:v>927.52232043489937</c:v>
                </c:pt>
                <c:pt idx="144">
                  <c:v>925.74848081190009</c:v>
                </c:pt>
                <c:pt idx="145">
                  <c:v>924.11132817389989</c:v>
                </c:pt>
                <c:pt idx="146">
                  <c:v>930.1313416009001</c:v>
                </c:pt>
                <c:pt idx="147">
                  <c:v>933.52817578889994</c:v>
                </c:pt>
                <c:pt idx="148">
                  <c:v>943.39704577890006</c:v>
                </c:pt>
                <c:pt idx="149">
                  <c:v>948.3789938179001</c:v>
                </c:pt>
                <c:pt idx="150">
                  <c:v>950.19681388389938</c:v>
                </c:pt>
                <c:pt idx="151">
                  <c:v>950.92189369389939</c:v>
                </c:pt>
                <c:pt idx="152">
                  <c:v>949.99537615690008</c:v>
                </c:pt>
                <c:pt idx="153">
                  <c:v>952.74812769690004</c:v>
                </c:pt>
                <c:pt idx="154">
                  <c:v>952.22851678689995</c:v>
                </c:pt>
                <c:pt idx="155">
                  <c:v>944.93875127290005</c:v>
                </c:pt>
                <c:pt idx="156">
                  <c:v>942.14311938989988</c:v>
                </c:pt>
                <c:pt idx="157">
                  <c:v>939.59079388389989</c:v>
                </c:pt>
                <c:pt idx="158">
                  <c:v>941.20443214690044</c:v>
                </c:pt>
                <c:pt idx="159">
                  <c:v>935.70262854890007</c:v>
                </c:pt>
                <c:pt idx="160">
                  <c:v>930.52320167090011</c:v>
                </c:pt>
                <c:pt idx="161">
                  <c:v>926.97055369389989</c:v>
                </c:pt>
                <c:pt idx="162">
                  <c:v>923.96552489789872</c:v>
                </c:pt>
                <c:pt idx="163">
                  <c:v>929.48603330790002</c:v>
                </c:pt>
                <c:pt idx="164">
                  <c:v>926.83474482990005</c:v>
                </c:pt>
                <c:pt idx="165">
                  <c:v>923.5256742529001</c:v>
                </c:pt>
                <c:pt idx="166">
                  <c:v>923.30923428289987</c:v>
                </c:pt>
                <c:pt idx="167">
                  <c:v>933.82267774389936</c:v>
                </c:pt>
                <c:pt idx="168">
                  <c:v>936.76088038089995</c:v>
                </c:pt>
                <c:pt idx="169">
                  <c:v>935.33962635089938</c:v>
                </c:pt>
                <c:pt idx="170">
                  <c:v>934.67413527390045</c:v>
                </c:pt>
                <c:pt idx="171">
                  <c:v>938.29222398289937</c:v>
                </c:pt>
                <c:pt idx="172">
                  <c:v>944.80786824790005</c:v>
                </c:pt>
                <c:pt idx="173">
                  <c:v>943.53702768789935</c:v>
                </c:pt>
                <c:pt idx="174">
                  <c:v>942.1935984229001</c:v>
                </c:pt>
                <c:pt idx="175">
                  <c:v>942.53914368790004</c:v>
                </c:pt>
                <c:pt idx="176">
                  <c:v>941.16232797489988</c:v>
                </c:pt>
                <c:pt idx="177">
                  <c:v>943.84535652090005</c:v>
                </c:pt>
                <c:pt idx="178">
                  <c:v>941.98555832990007</c:v>
                </c:pt>
                <c:pt idx="179">
                  <c:v>938.12412108589911</c:v>
                </c:pt>
                <c:pt idx="180">
                  <c:v>933.12636864490003</c:v>
                </c:pt>
                <c:pt idx="181">
                  <c:v>933.12636864490003</c:v>
                </c:pt>
                <c:pt idx="182">
                  <c:v>934.20204084790009</c:v>
                </c:pt>
                <c:pt idx="183">
                  <c:v>930.28510069290007</c:v>
                </c:pt>
                <c:pt idx="184">
                  <c:v>928.37452973489951</c:v>
                </c:pt>
                <c:pt idx="185">
                  <c:v>926.96876672090002</c:v>
                </c:pt>
                <c:pt idx="186">
                  <c:v>927.57424039290004</c:v>
                </c:pt>
                <c:pt idx="187">
                  <c:v>932.21153502190009</c:v>
                </c:pt>
                <c:pt idx="188">
                  <c:v>936.96470924390007</c:v>
                </c:pt>
                <c:pt idx="189">
                  <c:v>940.6337458229001</c:v>
                </c:pt>
                <c:pt idx="190">
                  <c:v>943.7205453209001</c:v>
                </c:pt>
                <c:pt idx="191">
                  <c:v>948.45858586090003</c:v>
                </c:pt>
                <c:pt idx="192">
                  <c:v>960.66964767990009</c:v>
                </c:pt>
                <c:pt idx="193">
                  <c:v>962.15268909189899</c:v>
                </c:pt>
                <c:pt idx="194">
                  <c:v>963.47211246489951</c:v>
                </c:pt>
                <c:pt idx="195">
                  <c:v>960.82850119989939</c:v>
                </c:pt>
                <c:pt idx="196">
                  <c:v>961.64739471289988</c:v>
                </c:pt>
                <c:pt idx="197">
                  <c:v>964.88749273890005</c:v>
                </c:pt>
                <c:pt idx="198">
                  <c:v>962.87979239590004</c:v>
                </c:pt>
                <c:pt idx="199">
                  <c:v>959.08702584289938</c:v>
                </c:pt>
                <c:pt idx="200">
                  <c:v>954.59327480190007</c:v>
                </c:pt>
                <c:pt idx="201">
                  <c:v>952.045115123899</c:v>
                </c:pt>
                <c:pt idx="202">
                  <c:v>951.78790977790004</c:v>
                </c:pt>
                <c:pt idx="203">
                  <c:v>947.52615235790006</c:v>
                </c:pt>
                <c:pt idx="204">
                  <c:v>942.94031297390006</c:v>
                </c:pt>
                <c:pt idx="205">
                  <c:v>942.46394975690009</c:v>
                </c:pt>
                <c:pt idx="206">
                  <c:v>938.93664409989901</c:v>
                </c:pt>
                <c:pt idx="207">
                  <c:v>939.77819954690005</c:v>
                </c:pt>
                <c:pt idx="208">
                  <c:v>939.24625762489939</c:v>
                </c:pt>
                <c:pt idx="209">
                  <c:v>937.90388930190011</c:v>
                </c:pt>
                <c:pt idx="210">
                  <c:v>940.42495566090008</c:v>
                </c:pt>
                <c:pt idx="211">
                  <c:v>947.92237577990011</c:v>
                </c:pt>
                <c:pt idx="212">
                  <c:v>959.21272964390005</c:v>
                </c:pt>
                <c:pt idx="213">
                  <c:v>960.96018594889995</c:v>
                </c:pt>
                <c:pt idx="214">
                  <c:v>962.73052540189951</c:v>
                </c:pt>
                <c:pt idx="215">
                  <c:v>963.83864570790001</c:v>
                </c:pt>
                <c:pt idx="216">
                  <c:v>967.0111080408999</c:v>
                </c:pt>
                <c:pt idx="217">
                  <c:v>972.6405903709001</c:v>
                </c:pt>
                <c:pt idx="218">
                  <c:v>970.98445701690002</c:v>
                </c:pt>
                <c:pt idx="219">
                  <c:v>968.40264687189938</c:v>
                </c:pt>
                <c:pt idx="220">
                  <c:v>966.67790556089994</c:v>
                </c:pt>
                <c:pt idx="221">
                  <c:v>967.76313385590004</c:v>
                </c:pt>
                <c:pt idx="222">
                  <c:v>972.1242834558999</c:v>
                </c:pt>
                <c:pt idx="223">
                  <c:v>969.7518225299001</c:v>
                </c:pt>
                <c:pt idx="224">
                  <c:v>966.54547687190006</c:v>
                </c:pt>
                <c:pt idx="225">
                  <c:v>965.70590791790005</c:v>
                </c:pt>
                <c:pt idx="226">
                  <c:v>970.95098856990001</c:v>
                </c:pt>
                <c:pt idx="227">
                  <c:v>967.79473443890004</c:v>
                </c:pt>
                <c:pt idx="228">
                  <c:v>962.92671204990006</c:v>
                </c:pt>
                <c:pt idx="229">
                  <c:v>964.94859526390007</c:v>
                </c:pt>
                <c:pt idx="230">
                  <c:v>969.66224599689986</c:v>
                </c:pt>
                <c:pt idx="231">
                  <c:v>980.01135338690005</c:v>
                </c:pt>
                <c:pt idx="232">
                  <c:v>983.20327788489988</c:v>
                </c:pt>
                <c:pt idx="233">
                  <c:v>987.82569996389986</c:v>
                </c:pt>
                <c:pt idx="234">
                  <c:v>989.94430712389988</c:v>
                </c:pt>
                <c:pt idx="235">
                  <c:v>998.69070104990055</c:v>
                </c:pt>
                <c:pt idx="236">
                  <c:v>1010.9174083109</c:v>
                </c:pt>
                <c:pt idx="237">
                  <c:v>1022.9171211898999</c:v>
                </c:pt>
                <c:pt idx="238">
                  <c:v>1039.3285085648999</c:v>
                </c:pt>
                <c:pt idx="239">
                  <c:v>1038.7814281538999</c:v>
                </c:pt>
                <c:pt idx="240">
                  <c:v>1034.5707973059</c:v>
                </c:pt>
                <c:pt idx="241">
                  <c:v>1028.8188409669001</c:v>
                </c:pt>
                <c:pt idx="242">
                  <c:v>1025.8102139949001</c:v>
                </c:pt>
                <c:pt idx="243">
                  <c:v>1026.9126601439</c:v>
                </c:pt>
                <c:pt idx="244">
                  <c:v>1035.9842128708999</c:v>
                </c:pt>
                <c:pt idx="245">
                  <c:v>1037.3600432129001</c:v>
                </c:pt>
                <c:pt idx="246">
                  <c:v>1042.7091256599001</c:v>
                </c:pt>
                <c:pt idx="247">
                  <c:v>1048.3360389099</c:v>
                </c:pt>
                <c:pt idx="248">
                  <c:v>1047.7945776349</c:v>
                </c:pt>
                <c:pt idx="249">
                  <c:v>1043.7052614679001</c:v>
                </c:pt>
                <c:pt idx="250">
                  <c:v>1048.6701994908999</c:v>
                </c:pt>
                <c:pt idx="251">
                  <c:v>1045.3684985599</c:v>
                </c:pt>
                <c:pt idx="252">
                  <c:v>1038.9665077749</c:v>
                </c:pt>
                <c:pt idx="253">
                  <c:v>1037.5607897008999</c:v>
                </c:pt>
                <c:pt idx="254">
                  <c:v>1036.2369797679</c:v>
                </c:pt>
                <c:pt idx="255">
                  <c:v>1033.6702542119001</c:v>
                </c:pt>
                <c:pt idx="256">
                  <c:v>1038.1229702249</c:v>
                </c:pt>
                <c:pt idx="257">
                  <c:v>1035.2623366399</c:v>
                </c:pt>
                <c:pt idx="258">
                  <c:v>1030.0415709839001</c:v>
                </c:pt>
                <c:pt idx="259">
                  <c:v>1026.6230109328999</c:v>
                </c:pt>
                <c:pt idx="260">
                  <c:v>1023.4536680999</c:v>
                </c:pt>
                <c:pt idx="261">
                  <c:v>1024.1466193409001</c:v>
                </c:pt>
                <c:pt idx="262">
                  <c:v>1020.0828730809</c:v>
                </c:pt>
                <c:pt idx="263">
                  <c:v>1013.4295358849</c:v>
                </c:pt>
                <c:pt idx="264">
                  <c:v>1006.7338590039</c:v>
                </c:pt>
                <c:pt idx="265">
                  <c:v>1005.5385358749</c:v>
                </c:pt>
                <c:pt idx="266">
                  <c:v>1005.8452860479</c:v>
                </c:pt>
                <c:pt idx="267">
                  <c:v>1003.6768391808999</c:v>
                </c:pt>
                <c:pt idx="268">
                  <c:v>1000.4819369289</c:v>
                </c:pt>
                <c:pt idx="269">
                  <c:v>999.50966955390004</c:v>
                </c:pt>
                <c:pt idx="270">
                  <c:v>1001.2505061859</c:v>
                </c:pt>
                <c:pt idx="271">
                  <c:v>1009.4322747709</c:v>
                </c:pt>
                <c:pt idx="272">
                  <c:v>1014.7905870288999</c:v>
                </c:pt>
                <c:pt idx="273">
                  <c:v>1017.4387076588999</c:v>
                </c:pt>
                <c:pt idx="274">
                  <c:v>1017.6910258229</c:v>
                </c:pt>
                <c:pt idx="275">
                  <c:v>1022.2016470848999</c:v>
                </c:pt>
                <c:pt idx="276">
                  <c:v>1027.8488432269</c:v>
                </c:pt>
                <c:pt idx="277">
                  <c:v>1026.8186381058999</c:v>
                </c:pt>
                <c:pt idx="278">
                  <c:v>1023.2687432079</c:v>
                </c:pt>
                <c:pt idx="279">
                  <c:v>1021.5470638639</c:v>
                </c:pt>
                <c:pt idx="280">
                  <c:v>1021.0321798459</c:v>
                </c:pt>
                <c:pt idx="281">
                  <c:v>1024.8014381508999</c:v>
                </c:pt>
                <c:pt idx="282">
                  <c:v>1020.8102926839</c:v>
                </c:pt>
                <c:pt idx="283">
                  <c:v>1016.5946392159</c:v>
                </c:pt>
                <c:pt idx="284">
                  <c:v>1012.6535934059</c:v>
                </c:pt>
                <c:pt idx="285">
                  <c:v>1010.1137492239</c:v>
                </c:pt>
                <c:pt idx="286">
                  <c:v>1012.6098294139</c:v>
                </c:pt>
                <c:pt idx="287">
                  <c:v>1011.2723974929</c:v>
                </c:pt>
                <c:pt idx="288">
                  <c:v>1011.4219744178999</c:v>
                </c:pt>
                <c:pt idx="289">
                  <c:v>1016.6020252969</c:v>
                </c:pt>
                <c:pt idx="290">
                  <c:v>1024.8993514249</c:v>
                </c:pt>
                <c:pt idx="291">
                  <c:v>1044.1532827128999</c:v>
                </c:pt>
                <c:pt idx="292">
                  <c:v>1045.9754581559</c:v>
                </c:pt>
                <c:pt idx="293">
                  <c:v>1047.7900704744</c:v>
                </c:pt>
                <c:pt idx="294">
                  <c:v>1045.0858867034001</c:v>
                </c:pt>
                <c:pt idx="295">
                  <c:v>1048.1047825254</c:v>
                </c:pt>
                <c:pt idx="296">
                  <c:v>1048.0711931543999</c:v>
                </c:pt>
                <c:pt idx="297">
                  <c:v>1045.9069859373999</c:v>
                </c:pt>
                <c:pt idx="298">
                  <c:v>1045.1910075664</c:v>
                </c:pt>
                <c:pt idx="299">
                  <c:v>1049.5349927264001</c:v>
                </c:pt>
                <c:pt idx="300">
                  <c:v>1066.8786743753999</c:v>
                </c:pt>
                <c:pt idx="301">
                  <c:v>1058.9719991544</c:v>
                </c:pt>
                <c:pt idx="302">
                  <c:v>1049.3435718144001</c:v>
                </c:pt>
                <c:pt idx="303">
                  <c:v>1040.3484374824</c:v>
                </c:pt>
                <c:pt idx="304">
                  <c:v>1030.0194287714</c:v>
                </c:pt>
                <c:pt idx="305">
                  <c:v>1025.3252222624001</c:v>
                </c:pt>
                <c:pt idx="306">
                  <c:v>1025.0856974684</c:v>
                </c:pt>
                <c:pt idx="307">
                  <c:v>1031.9091164734</c:v>
                </c:pt>
                <c:pt idx="308">
                  <c:v>1037.7116062794</c:v>
                </c:pt>
                <c:pt idx="309">
                  <c:v>1039.2951115333999</c:v>
                </c:pt>
                <c:pt idx="310">
                  <c:v>1043.6628988023999</c:v>
                </c:pt>
                <c:pt idx="311">
                  <c:v>1049.1107740124</c:v>
                </c:pt>
                <c:pt idx="312">
                  <c:v>1059.6470040314</c:v>
                </c:pt>
                <c:pt idx="313">
                  <c:v>1062.5608596694001</c:v>
                </c:pt>
                <c:pt idx="314">
                  <c:v>1065.6797026504</c:v>
                </c:pt>
                <c:pt idx="315">
                  <c:v>1067.3076619553999</c:v>
                </c:pt>
                <c:pt idx="316">
                  <c:v>1069.16724498909</c:v>
                </c:pt>
                <c:pt idx="317">
                  <c:v>1075.01260235009</c:v>
                </c:pt>
                <c:pt idx="318">
                  <c:v>1075.27463758009</c:v>
                </c:pt>
                <c:pt idx="319">
                  <c:v>1074.9041929520899</c:v>
                </c:pt>
                <c:pt idx="320">
                  <c:v>1072.35468042909</c:v>
                </c:pt>
                <c:pt idx="321">
                  <c:v>1072.3804041010901</c:v>
                </c:pt>
                <c:pt idx="322">
                  <c:v>1075.6852923890899</c:v>
                </c:pt>
                <c:pt idx="323">
                  <c:v>1074.5710369600899</c:v>
                </c:pt>
                <c:pt idx="324">
                  <c:v>1075.52237909009</c:v>
                </c:pt>
                <c:pt idx="325">
                  <c:v>1075.0244157360901</c:v>
                </c:pt>
                <c:pt idx="326">
                  <c:v>1076.29134759009</c:v>
                </c:pt>
                <c:pt idx="327">
                  <c:v>1085.6612771210901</c:v>
                </c:pt>
                <c:pt idx="328">
                  <c:v>1089.3465844130901</c:v>
                </c:pt>
                <c:pt idx="329">
                  <c:v>1092.1071335540901</c:v>
                </c:pt>
                <c:pt idx="330">
                  <c:v>1097.9368545960899</c:v>
                </c:pt>
                <c:pt idx="331">
                  <c:v>1120.1625243010899</c:v>
                </c:pt>
                <c:pt idx="332">
                  <c:v>1121.92189740409</c:v>
                </c:pt>
                <c:pt idx="333">
                  <c:v>1125.02547254809</c:v>
                </c:pt>
                <c:pt idx="334">
                  <c:v>1127.23380699009</c:v>
                </c:pt>
                <c:pt idx="335">
                  <c:v>1130.3447527590899</c:v>
                </c:pt>
                <c:pt idx="336">
                  <c:v>1128.83985252409</c:v>
                </c:pt>
                <c:pt idx="337">
                  <c:v>1126.6735537070899</c:v>
                </c:pt>
                <c:pt idx="338">
                  <c:v>1125.3108036430899</c:v>
                </c:pt>
                <c:pt idx="339">
                  <c:v>1127.7295648130901</c:v>
                </c:pt>
                <c:pt idx="340">
                  <c:v>1129.99022926509</c:v>
                </c:pt>
                <c:pt idx="341">
                  <c:v>1128.3392867760899</c:v>
                </c:pt>
                <c:pt idx="342">
                  <c:v>1124.78757535709</c:v>
                </c:pt>
                <c:pt idx="343">
                  <c:v>1123.3622998190899</c:v>
                </c:pt>
                <c:pt idx="344">
                  <c:v>1123.4846907230899</c:v>
                </c:pt>
                <c:pt idx="345">
                  <c:v>1129.66670540209</c:v>
                </c:pt>
                <c:pt idx="346">
                  <c:v>1126.7423673660901</c:v>
                </c:pt>
                <c:pt idx="347">
                  <c:v>1129.82731788209</c:v>
                </c:pt>
                <c:pt idx="348">
                  <c:v>1138.2207899340899</c:v>
                </c:pt>
                <c:pt idx="349">
                  <c:v>1153.4065739820901</c:v>
                </c:pt>
                <c:pt idx="350">
                  <c:v>1182.1277688130899</c:v>
                </c:pt>
                <c:pt idx="351">
                  <c:v>1186.97020004609</c:v>
                </c:pt>
                <c:pt idx="352">
                  <c:v>1192.7426720840899</c:v>
                </c:pt>
                <c:pt idx="353">
                  <c:v>1193.47157369109</c:v>
                </c:pt>
                <c:pt idx="354">
                  <c:v>1192.64553768309</c:v>
                </c:pt>
                <c:pt idx="355">
                  <c:v>1196.5474295470899</c:v>
                </c:pt>
                <c:pt idx="356">
                  <c:v>1194.7412994890899</c:v>
                </c:pt>
                <c:pt idx="357">
                  <c:v>1188.82972083609</c:v>
                </c:pt>
                <c:pt idx="358">
                  <c:v>1182.94425327109</c:v>
                </c:pt>
                <c:pt idx="359">
                  <c:v>1179.5435000820901</c:v>
                </c:pt>
                <c:pt idx="360">
                  <c:v>1181.37504614209</c:v>
                </c:pt>
                <c:pt idx="361">
                  <c:v>1177.08696674509</c:v>
                </c:pt>
                <c:pt idx="362">
                  <c:v>1172.3686701770901</c:v>
                </c:pt>
                <c:pt idx="363">
                  <c:v>1167.6403875020901</c:v>
                </c:pt>
                <c:pt idx="364">
                  <c:v>1167.3837429800899</c:v>
                </c:pt>
                <c:pt idx="365">
                  <c:v>1172.4399650640901</c:v>
                </c:pt>
                <c:pt idx="366">
                  <c:v>1170.12322365409</c:v>
                </c:pt>
                <c:pt idx="367">
                  <c:v>1164.50444700709</c:v>
                </c:pt>
                <c:pt idx="368">
                  <c:v>1162.40346748209</c:v>
                </c:pt>
                <c:pt idx="369">
                  <c:v>1170.74169961709</c:v>
                </c:pt>
                <c:pt idx="370">
                  <c:v>1184.9710097800901</c:v>
                </c:pt>
                <c:pt idx="371">
                  <c:v>1199.09456843109</c:v>
                </c:pt>
                <c:pt idx="372">
                  <c:v>1202.4245957170899</c:v>
                </c:pt>
                <c:pt idx="373">
                  <c:v>1207.1085705830901</c:v>
                </c:pt>
                <c:pt idx="374">
                  <c:v>1215.84310830909</c:v>
                </c:pt>
                <c:pt idx="375">
                  <c:v>1217.34366288909</c:v>
                </c:pt>
                <c:pt idx="376">
                  <c:v>1219.46457618009</c:v>
                </c:pt>
                <c:pt idx="377">
                  <c:v>1220.5433443980901</c:v>
                </c:pt>
                <c:pt idx="378">
                  <c:v>1225.0255865070901</c:v>
                </c:pt>
                <c:pt idx="379">
                  <c:v>1232.33347544909</c:v>
                </c:pt>
                <c:pt idx="380">
                  <c:v>1232.3004487410899</c:v>
                </c:pt>
                <c:pt idx="381">
                  <c:v>1230.24679476909</c:v>
                </c:pt>
                <c:pt idx="382">
                  <c:v>1225.55231813609</c:v>
                </c:pt>
                <c:pt idx="383">
                  <c:v>1223.46414712309</c:v>
                </c:pt>
                <c:pt idx="384">
                  <c:v>1225.9034673650899</c:v>
                </c:pt>
                <c:pt idx="385">
                  <c:v>1219.76450753109</c:v>
                </c:pt>
                <c:pt idx="386">
                  <c:v>1213.05141734009</c:v>
                </c:pt>
                <c:pt idx="387">
                  <c:v>1209.57194802309</c:v>
                </c:pt>
                <c:pt idx="388">
                  <c:v>1206.9536225330901</c:v>
                </c:pt>
                <c:pt idx="389">
                  <c:v>1208.8958513200901</c:v>
                </c:pt>
                <c:pt idx="390">
                  <c:v>1208.93893221809</c:v>
                </c:pt>
                <c:pt idx="391">
                  <c:v>1208.04157186509</c:v>
                </c:pt>
                <c:pt idx="392">
                  <c:v>1212.38415347709</c:v>
                </c:pt>
                <c:pt idx="393">
                  <c:v>1217.2852153700901</c:v>
                </c:pt>
                <c:pt idx="394">
                  <c:v>1228.8122672740899</c:v>
                </c:pt>
                <c:pt idx="395">
                  <c:v>1231.3470705580901</c:v>
                </c:pt>
                <c:pt idx="396">
                  <c:v>1233.48772138509</c:v>
                </c:pt>
                <c:pt idx="397">
                  <c:v>1233.46915889309</c:v>
                </c:pt>
                <c:pt idx="398">
                  <c:v>1235.29507851109</c:v>
                </c:pt>
                <c:pt idx="399">
                  <c:v>1240.25262761709</c:v>
                </c:pt>
                <c:pt idx="400">
                  <c:v>1239.38500049809</c:v>
                </c:pt>
                <c:pt idx="401">
                  <c:v>1233.2215227320901</c:v>
                </c:pt>
                <c:pt idx="402">
                  <c:v>1228.9000932510901</c:v>
                </c:pt>
                <c:pt idx="403">
                  <c:v>1227.19015088009</c:v>
                </c:pt>
                <c:pt idx="404">
                  <c:v>1230.2026434270899</c:v>
                </c:pt>
                <c:pt idx="405">
                  <c:v>1229.14097103009</c:v>
                </c:pt>
                <c:pt idx="406">
                  <c:v>1222.6302965360901</c:v>
                </c:pt>
                <c:pt idx="407">
                  <c:v>1218.95938420009</c:v>
                </c:pt>
                <c:pt idx="408">
                  <c:v>1216.8345619350901</c:v>
                </c:pt>
                <c:pt idx="409">
                  <c:v>1221.1840017760901</c:v>
                </c:pt>
                <c:pt idx="410">
                  <c:v>1213.85777454909</c:v>
                </c:pt>
                <c:pt idx="411">
                  <c:v>1210.5924272930899</c:v>
                </c:pt>
                <c:pt idx="412">
                  <c:v>1211.7943973230899</c:v>
                </c:pt>
                <c:pt idx="413">
                  <c:v>1219.45921479909</c:v>
                </c:pt>
                <c:pt idx="414">
                  <c:v>1221.4309753850901</c:v>
                </c:pt>
                <c:pt idx="415">
                  <c:v>1222.0728093380901</c:v>
                </c:pt>
                <c:pt idx="416">
                  <c:v>1223.97330764609</c:v>
                </c:pt>
                <c:pt idx="417">
                  <c:v>1228.0183581050401</c:v>
                </c:pt>
                <c:pt idx="418">
                  <c:v>1239.4830669410401</c:v>
                </c:pt>
                <c:pt idx="419">
                  <c:v>1243.03425158604</c:v>
                </c:pt>
                <c:pt idx="420">
                  <c:v>1242.8093283870401</c:v>
                </c:pt>
                <c:pt idx="421">
                  <c:v>1242.7292290530399</c:v>
                </c:pt>
                <c:pt idx="422">
                  <c:v>1247.1422577660401</c:v>
                </c:pt>
                <c:pt idx="423">
                  <c:v>1249.7722493070401</c:v>
                </c:pt>
                <c:pt idx="424">
                  <c:v>1247.6115292980401</c:v>
                </c:pt>
                <c:pt idx="425">
                  <c:v>1242.1074084520401</c:v>
                </c:pt>
                <c:pt idx="426">
                  <c:v>1237.50677733404</c:v>
                </c:pt>
                <c:pt idx="427">
                  <c:v>1238.2224195620399</c:v>
                </c:pt>
                <c:pt idx="428">
                  <c:v>1237.8417754300399</c:v>
                </c:pt>
                <c:pt idx="429">
                  <c:v>1235.45856224004</c:v>
                </c:pt>
                <c:pt idx="430">
                  <c:v>1229.9988619390399</c:v>
                </c:pt>
                <c:pt idx="431">
                  <c:v>1225.4612666870401</c:v>
                </c:pt>
                <c:pt idx="432">
                  <c:v>1222.9867467020399</c:v>
                </c:pt>
                <c:pt idx="433">
                  <c:v>1229.6891125340401</c:v>
                </c:pt>
                <c:pt idx="434">
                  <c:v>1231.23768787004</c:v>
                </c:pt>
                <c:pt idx="435">
                  <c:v>1239.1308086070401</c:v>
                </c:pt>
                <c:pt idx="436">
                  <c:v>1243.8939503440399</c:v>
                </c:pt>
                <c:pt idx="437">
                  <c:v>1251.7095240670401</c:v>
                </c:pt>
                <c:pt idx="438">
                  <c:v>1264.7378268549401</c:v>
                </c:pt>
                <c:pt idx="439">
                  <c:v>1262.4113952279399</c:v>
                </c:pt>
                <c:pt idx="440">
                  <c:v>1266.20594862894</c:v>
                </c:pt>
                <c:pt idx="441">
                  <c:v>1267.16941308694</c:v>
                </c:pt>
                <c:pt idx="442">
                  <c:v>1267.91211496594</c:v>
                </c:pt>
                <c:pt idx="443">
                  <c:v>1271.2649500509399</c:v>
                </c:pt>
                <c:pt idx="444">
                  <c:v>1264.9509997919399</c:v>
                </c:pt>
                <c:pt idx="445">
                  <c:v>1262.5408635779399</c:v>
                </c:pt>
                <c:pt idx="446">
                  <c:v>1259.7993296859399</c:v>
                </c:pt>
                <c:pt idx="447">
                  <c:v>1256.822236215939</c:v>
                </c:pt>
                <c:pt idx="448">
                  <c:v>1258.3256571069401</c:v>
                </c:pt>
                <c:pt idx="449">
                  <c:v>1252.76107617094</c:v>
                </c:pt>
                <c:pt idx="450">
                  <c:v>1246.46838107694</c:v>
                </c:pt>
                <c:pt idx="451">
                  <c:v>1242.04993630994</c:v>
                </c:pt>
                <c:pt idx="452">
                  <c:v>1242.0178398329399</c:v>
                </c:pt>
                <c:pt idx="453">
                  <c:v>1242.1128164029401</c:v>
                </c:pt>
                <c:pt idx="454">
                  <c:v>1239.6675277399399</c:v>
                </c:pt>
                <c:pt idx="455">
                  <c:v>1237.34317807294</c:v>
                </c:pt>
                <c:pt idx="456">
                  <c:v>1236.59378403194</c:v>
                </c:pt>
                <c:pt idx="457">
                  <c:v>1241.04747418894</c:v>
                </c:pt>
                <c:pt idx="458">
                  <c:v>1257.5899521679401</c:v>
                </c:pt>
                <c:pt idx="459">
                  <c:v>1256.0514921899401</c:v>
                </c:pt>
                <c:pt idx="460">
                  <c:v>1256.6573035819399</c:v>
                </c:pt>
                <c:pt idx="461">
                  <c:v>1255.95307868794</c:v>
                </c:pt>
                <c:pt idx="462">
                  <c:v>1260.11546967294</c:v>
                </c:pt>
                <c:pt idx="463">
                  <c:v>1269.4016293649399</c:v>
                </c:pt>
                <c:pt idx="464">
                  <c:v>1268.1482050309401</c:v>
                </c:pt>
                <c:pt idx="465">
                  <c:v>1264.02498525394</c:v>
                </c:pt>
                <c:pt idx="466">
                  <c:v>1259.38551163594</c:v>
                </c:pt>
                <c:pt idx="467">
                  <c:v>1261.6543499619399</c:v>
                </c:pt>
                <c:pt idx="468">
                  <c:v>1254.7661636519399</c:v>
                </c:pt>
                <c:pt idx="469">
                  <c:v>1243.51972775894</c:v>
                </c:pt>
                <c:pt idx="470">
                  <c:v>1238.4278729319401</c:v>
                </c:pt>
                <c:pt idx="471">
                  <c:v>1235.25091437694</c:v>
                </c:pt>
                <c:pt idx="472">
                  <c:v>1234.86747071694</c:v>
                </c:pt>
                <c:pt idx="473">
                  <c:v>1235.2921704369401</c:v>
                </c:pt>
                <c:pt idx="474">
                  <c:v>1235.15705763694</c:v>
                </c:pt>
                <c:pt idx="475">
                  <c:v>1228.77444416494</c:v>
                </c:pt>
                <c:pt idx="476">
                  <c:v>1223.54554625694</c:v>
                </c:pt>
                <c:pt idx="477">
                  <c:v>1226.4327176819399</c:v>
                </c:pt>
                <c:pt idx="478">
                  <c:v>1228.0599822459401</c:v>
                </c:pt>
                <c:pt idx="479">
                  <c:v>1237.4681307389401</c:v>
                </c:pt>
                <c:pt idx="480">
                  <c:v>1241.6980894389401</c:v>
                </c:pt>
                <c:pt idx="481">
                  <c:v>1243.0884169589399</c:v>
                </c:pt>
                <c:pt idx="482">
                  <c:v>1251.03987580284</c:v>
                </c:pt>
                <c:pt idx="483">
                  <c:v>1257.39360490784</c:v>
                </c:pt>
                <c:pt idx="484">
                  <c:v>1271.0509980148399</c:v>
                </c:pt>
                <c:pt idx="485">
                  <c:v>1278.7806477608401</c:v>
                </c:pt>
                <c:pt idx="486">
                  <c:v>1291.1037657238401</c:v>
                </c:pt>
                <c:pt idx="487">
                  <c:v>1307.8966599538401</c:v>
                </c:pt>
                <c:pt idx="488">
                  <c:v>1304.30797873284</c:v>
                </c:pt>
                <c:pt idx="489">
                  <c:v>1294.81369314684</c:v>
                </c:pt>
                <c:pt idx="490">
                  <c:v>1289.6680959478399</c:v>
                </c:pt>
                <c:pt idx="491">
                  <c:v>1289.7608573018399</c:v>
                </c:pt>
                <c:pt idx="492">
                  <c:v>1295.97292581084</c:v>
                </c:pt>
                <c:pt idx="493">
                  <c:v>1297.3584386908401</c:v>
                </c:pt>
                <c:pt idx="494">
                  <c:v>1297.81433232884</c:v>
                </c:pt>
                <c:pt idx="495">
                  <c:v>1300.7919650738399</c:v>
                </c:pt>
                <c:pt idx="496">
                  <c:v>1310.3897877808399</c:v>
                </c:pt>
                <c:pt idx="497">
                  <c:v>1306.20810294584</c:v>
                </c:pt>
                <c:pt idx="498">
                  <c:v>1304.7463980208399</c:v>
                </c:pt>
                <c:pt idx="499">
                  <c:v>1309.3075064898401</c:v>
                </c:pt>
                <c:pt idx="500">
                  <c:v>1309.28305795084</c:v>
                </c:pt>
                <c:pt idx="501">
                  <c:v>1303.5519585188399</c:v>
                </c:pt>
                <c:pt idx="502">
                  <c:v>1302.12570772084</c:v>
                </c:pt>
                <c:pt idx="503">
                  <c:v>1301.1909300458401</c:v>
                </c:pt>
                <c:pt idx="504">
                  <c:v>1302.17666926784</c:v>
                </c:pt>
                <c:pt idx="505">
                  <c:v>1297.5521132158401</c:v>
                </c:pt>
                <c:pt idx="506">
                  <c:v>1291.2273124718399</c:v>
                </c:pt>
                <c:pt idx="507">
                  <c:v>1285.2519206798399</c:v>
                </c:pt>
                <c:pt idx="508">
                  <c:v>1281.9895624048399</c:v>
                </c:pt>
                <c:pt idx="509">
                  <c:v>1281.09156313784</c:v>
                </c:pt>
                <c:pt idx="510">
                  <c:v>1276.0791172008401</c:v>
                </c:pt>
                <c:pt idx="511">
                  <c:v>1269.76879303384</c:v>
                </c:pt>
                <c:pt idx="512">
                  <c:v>1263.0047950988401</c:v>
                </c:pt>
                <c:pt idx="513">
                  <c:v>1258.05869974084</c:v>
                </c:pt>
                <c:pt idx="514">
                  <c:v>1259.5253508538401</c:v>
                </c:pt>
                <c:pt idx="515">
                  <c:v>1252.89817747284</c:v>
                </c:pt>
                <c:pt idx="516">
                  <c:v>1247.4292202358399</c:v>
                </c:pt>
                <c:pt idx="517">
                  <c:v>1247.0971737278401</c:v>
                </c:pt>
                <c:pt idx="518">
                  <c:v>1250.95663228284</c:v>
                </c:pt>
                <c:pt idx="519">
                  <c:v>1259.1067669788399</c:v>
                </c:pt>
                <c:pt idx="520">
                  <c:v>1263.0933224678399</c:v>
                </c:pt>
                <c:pt idx="521">
                  <c:v>1264.9186420088399</c:v>
                </c:pt>
                <c:pt idx="522">
                  <c:v>1269.75059372584</c:v>
                </c:pt>
                <c:pt idx="523">
                  <c:v>1271.7140006818399</c:v>
                </c:pt>
                <c:pt idx="524">
                  <c:v>1279.7703600398399</c:v>
                </c:pt>
                <c:pt idx="525">
                  <c:v>1283.4416791398401</c:v>
                </c:pt>
                <c:pt idx="526">
                  <c:v>1278.72319759584</c:v>
                </c:pt>
                <c:pt idx="527">
                  <c:v>1274.70927464284</c:v>
                </c:pt>
                <c:pt idx="528">
                  <c:v>1271.74474860184</c:v>
                </c:pt>
                <c:pt idx="529">
                  <c:v>1272.33498159484</c:v>
                </c:pt>
                <c:pt idx="530">
                  <c:v>1267.71323176484</c:v>
                </c:pt>
                <c:pt idx="531">
                  <c:v>1261.4600485278399</c:v>
                </c:pt>
                <c:pt idx="532">
                  <c:v>1255.4200099418399</c:v>
                </c:pt>
                <c:pt idx="533">
                  <c:v>1253.5473428448399</c:v>
                </c:pt>
                <c:pt idx="534">
                  <c:v>1254.62363384884</c:v>
                </c:pt>
                <c:pt idx="535">
                  <c:v>1248.32920554784</c:v>
                </c:pt>
                <c:pt idx="536">
                  <c:v>1247.10789353884</c:v>
                </c:pt>
                <c:pt idx="537">
                  <c:v>1247.66516848884</c:v>
                </c:pt>
                <c:pt idx="538">
                  <c:v>1256.73883965184</c:v>
                </c:pt>
                <c:pt idx="539">
                  <c:v>1267.4980305978399</c:v>
                </c:pt>
                <c:pt idx="540">
                  <c:v>1283.9301827188399</c:v>
                </c:pt>
                <c:pt idx="541">
                  <c:v>1285.49609968184</c:v>
                </c:pt>
                <c:pt idx="542">
                  <c:v>1293.96931987684</c:v>
                </c:pt>
                <c:pt idx="543">
                  <c:v>1296.63828950584</c:v>
                </c:pt>
                <c:pt idx="544">
                  <c:v>1294.1980878428401</c:v>
                </c:pt>
                <c:pt idx="545">
                  <c:v>1287.35760210784</c:v>
                </c:pt>
                <c:pt idx="546">
                  <c:v>1287.62971179484</c:v>
                </c:pt>
                <c:pt idx="547">
                  <c:v>1297.5011074548399</c:v>
                </c:pt>
                <c:pt idx="548">
                  <c:v>1312.3494821678401</c:v>
                </c:pt>
                <c:pt idx="549">
                  <c:v>1305.71381630684</c:v>
                </c:pt>
                <c:pt idx="550">
                  <c:v>1293.1469814398399</c:v>
                </c:pt>
                <c:pt idx="551">
                  <c:v>1280.5949398298401</c:v>
                </c:pt>
                <c:pt idx="552">
                  <c:v>1267.2428794248401</c:v>
                </c:pt>
                <c:pt idx="553">
                  <c:v>1257.46971690184</c:v>
                </c:pt>
                <c:pt idx="554">
                  <c:v>1253.26012054784</c:v>
                </c:pt>
                <c:pt idx="555">
                  <c:v>1258.2226923048399</c:v>
                </c:pt>
                <c:pt idx="556">
                  <c:v>1260.8858100948401</c:v>
                </c:pt>
                <c:pt idx="557">
                  <c:v>1263.67772965484</c:v>
                </c:pt>
                <c:pt idx="558">
                  <c:v>1263.67772965484</c:v>
                </c:pt>
                <c:pt idx="559">
                  <c:v>1274.5247089478401</c:v>
                </c:pt>
                <c:pt idx="560">
                  <c:v>1283.3763628338399</c:v>
                </c:pt>
                <c:pt idx="561">
                  <c:v>1284.9167453848399</c:v>
                </c:pt>
                <c:pt idx="562">
                  <c:v>1288.02509911984</c:v>
                </c:pt>
                <c:pt idx="563">
                  <c:v>1287.02147049584</c:v>
                </c:pt>
                <c:pt idx="564">
                  <c:v>1286.7576234938399</c:v>
                </c:pt>
                <c:pt idx="565">
                  <c:v>1289.8559961378401</c:v>
                </c:pt>
                <c:pt idx="566">
                  <c:v>1292.1516217338401</c:v>
                </c:pt>
                <c:pt idx="567">
                  <c:v>1286.74738637684</c:v>
                </c:pt>
                <c:pt idx="568">
                  <c:v>1283.79469108184</c:v>
                </c:pt>
                <c:pt idx="569">
                  <c:v>1283.3984039438401</c:v>
                </c:pt>
                <c:pt idx="570">
                  <c:v>1289.5084256208399</c:v>
                </c:pt>
                <c:pt idx="571">
                  <c:v>1285.6167858188401</c:v>
                </c:pt>
                <c:pt idx="572">
                  <c:v>1278.63696087584</c:v>
                </c:pt>
                <c:pt idx="573">
                  <c:v>1273.95635172524</c:v>
                </c:pt>
                <c:pt idx="574">
                  <c:v>1274.0513005262401</c:v>
                </c:pt>
                <c:pt idx="575">
                  <c:v>1279.9542091558401</c:v>
                </c:pt>
                <c:pt idx="576">
                  <c:v>1280.8853298568399</c:v>
                </c:pt>
                <c:pt idx="577">
                  <c:v>1285.3874238768401</c:v>
                </c:pt>
                <c:pt idx="578">
                  <c:v>1293.5212324568399</c:v>
                </c:pt>
                <c:pt idx="579">
                  <c:v>1312.6279794168399</c:v>
                </c:pt>
                <c:pt idx="580">
                  <c:v>1315.66315479684</c:v>
                </c:pt>
                <c:pt idx="581">
                  <c:v>1320.87089577284</c:v>
                </c:pt>
                <c:pt idx="582">
                  <c:v>1318.73974339284</c:v>
                </c:pt>
                <c:pt idx="583">
                  <c:v>1325.5631883118399</c:v>
                </c:pt>
                <c:pt idx="584">
                  <c:v>1325.1596979708399</c:v>
                </c:pt>
                <c:pt idx="585">
                  <c:v>1318.9160338618401</c:v>
                </c:pt>
                <c:pt idx="586">
                  <c:v>1318.69498701884</c:v>
                </c:pt>
                <c:pt idx="587">
                  <c:v>1318.7643611118399</c:v>
                </c:pt>
                <c:pt idx="588">
                  <c:v>1321.72220480284</c:v>
                </c:pt>
                <c:pt idx="589">
                  <c:v>1318.1861879778401</c:v>
                </c:pt>
                <c:pt idx="590">
                  <c:v>1312.0736953258399</c:v>
                </c:pt>
                <c:pt idx="591">
                  <c:v>1308.80303682884</c:v>
                </c:pt>
                <c:pt idx="592">
                  <c:v>1307.02510589384</c:v>
                </c:pt>
                <c:pt idx="593">
                  <c:v>1309.2456721558401</c:v>
                </c:pt>
                <c:pt idx="594">
                  <c:v>1307.58175249484</c:v>
                </c:pt>
                <c:pt idx="595">
                  <c:v>1301.05482567784</c:v>
                </c:pt>
                <c:pt idx="596">
                  <c:v>1301.34045254184</c:v>
                </c:pt>
                <c:pt idx="597">
                  <c:v>1304.67546209684</c:v>
                </c:pt>
                <c:pt idx="598">
                  <c:v>1322.37255745584</c:v>
                </c:pt>
                <c:pt idx="599">
                  <c:v>1326.4414990758401</c:v>
                </c:pt>
                <c:pt idx="600">
                  <c:v>1331.00480686784</c:v>
                </c:pt>
                <c:pt idx="601">
                  <c:v>1335.8229234098401</c:v>
                </c:pt>
                <c:pt idx="602">
                  <c:v>1344.93731397484</c:v>
                </c:pt>
                <c:pt idx="603">
                  <c:v>1357.3282046668401</c:v>
                </c:pt>
                <c:pt idx="604">
                  <c:v>1359.4241134788399</c:v>
                </c:pt>
                <c:pt idx="605">
                  <c:v>1359.9209622718399</c:v>
                </c:pt>
                <c:pt idx="606">
                  <c:v>1360.42624577284</c:v>
                </c:pt>
                <c:pt idx="607">
                  <c:v>1365.27214902684</c:v>
                </c:pt>
                <c:pt idx="608">
                  <c:v>1371.32943777684</c:v>
                </c:pt>
                <c:pt idx="609">
                  <c:v>1373.2686578478399</c:v>
                </c:pt>
                <c:pt idx="610">
                  <c:v>1367.5918348888399</c:v>
                </c:pt>
                <c:pt idx="611">
                  <c:v>1364.4365538168411</c:v>
                </c:pt>
                <c:pt idx="612">
                  <c:v>1362.91122306384</c:v>
                </c:pt>
                <c:pt idx="613">
                  <c:v>1367.4119257468401</c:v>
                </c:pt>
                <c:pt idx="614">
                  <c:v>1363.2719741348401</c:v>
                </c:pt>
                <c:pt idx="615">
                  <c:v>1355.6367006748401</c:v>
                </c:pt>
                <c:pt idx="616">
                  <c:v>1350.69496092384</c:v>
                </c:pt>
                <c:pt idx="617">
                  <c:v>1350.25911287484</c:v>
                </c:pt>
                <c:pt idx="618">
                  <c:v>1361.2610277338399</c:v>
                </c:pt>
                <c:pt idx="619">
                  <c:v>1364.52459627084</c:v>
                </c:pt>
                <c:pt idx="620">
                  <c:v>1376.6841824558401</c:v>
                </c:pt>
                <c:pt idx="621">
                  <c:v>1379.7545258508401</c:v>
                </c:pt>
                <c:pt idx="622">
                  <c:v>1391.7084180238401</c:v>
                </c:pt>
                <c:pt idx="623">
                  <c:v>1393.2877331228401</c:v>
                </c:pt>
                <c:pt idx="624">
                  <c:v>1396.9025779338399</c:v>
                </c:pt>
                <c:pt idx="625">
                  <c:v>1398.44978217584</c:v>
                </c:pt>
                <c:pt idx="626">
                  <c:v>1399.9039094708401</c:v>
                </c:pt>
                <c:pt idx="627">
                  <c:v>1406.7099832388401</c:v>
                </c:pt>
                <c:pt idx="628">
                  <c:v>1407.3694067218401</c:v>
                </c:pt>
                <c:pt idx="629">
                  <c:v>1404.1088614888399</c:v>
                </c:pt>
                <c:pt idx="630">
                  <c:v>1400.8569350958401</c:v>
                </c:pt>
                <c:pt idx="631">
                  <c:v>1401.2726004968399</c:v>
                </c:pt>
                <c:pt idx="632">
                  <c:v>1403.82237591284</c:v>
                </c:pt>
                <c:pt idx="633">
                  <c:v>1398.94800071554</c:v>
                </c:pt>
                <c:pt idx="634">
                  <c:v>1393.8426428575401</c:v>
                </c:pt>
                <c:pt idx="635">
                  <c:v>1388.0419059754399</c:v>
                </c:pt>
                <c:pt idx="636">
                  <c:v>1386.1104314024401</c:v>
                </c:pt>
                <c:pt idx="637">
                  <c:v>1387.9155911464411</c:v>
                </c:pt>
                <c:pt idx="638">
                  <c:v>1388.81676401544</c:v>
                </c:pt>
                <c:pt idx="639">
                  <c:v>1394.48228343344</c:v>
                </c:pt>
                <c:pt idx="640">
                  <c:v>1398.3843407664399</c:v>
                </c:pt>
                <c:pt idx="641">
                  <c:v>1408.73031157944</c:v>
                </c:pt>
                <c:pt idx="642">
                  <c:v>1427.9185414094411</c:v>
                </c:pt>
                <c:pt idx="643">
                  <c:v>1431.84925035724</c:v>
                </c:pt>
                <c:pt idx="644">
                  <c:v>1432.4591227961901</c:v>
                </c:pt>
                <c:pt idx="645">
                  <c:v>1433.8863769311899</c:v>
                </c:pt>
                <c:pt idx="646">
                  <c:v>1435.99038847119</c:v>
                </c:pt>
                <c:pt idx="647">
                  <c:v>1447.2121555261911</c:v>
                </c:pt>
                <c:pt idx="648">
                  <c:v>1445.35879173119</c:v>
                </c:pt>
                <c:pt idx="649">
                  <c:v>1441.2167933841911</c:v>
                </c:pt>
                <c:pt idx="650">
                  <c:v>1435.84972069119</c:v>
                </c:pt>
                <c:pt idx="651">
                  <c:v>1433.28832537109</c:v>
                </c:pt>
                <c:pt idx="652">
                  <c:v>1437.12261188609</c:v>
                </c:pt>
                <c:pt idx="653">
                  <c:v>1432.8437418010899</c:v>
                </c:pt>
                <c:pt idx="654">
                  <c:v>1425.52116718509</c:v>
                </c:pt>
                <c:pt idx="655">
                  <c:v>1421.57558616509</c:v>
                </c:pt>
                <c:pt idx="656">
                  <c:v>1417.04744344809</c:v>
                </c:pt>
                <c:pt idx="657">
                  <c:v>1420.6967051450899</c:v>
                </c:pt>
                <c:pt idx="658">
                  <c:v>1425.58926827509</c:v>
                </c:pt>
                <c:pt idx="659">
                  <c:v>1419.50947314409</c:v>
                </c:pt>
                <c:pt idx="660">
                  <c:v>1419.8399102270901</c:v>
                </c:pt>
                <c:pt idx="661">
                  <c:v>1425.09342027499</c:v>
                </c:pt>
                <c:pt idx="662">
                  <c:v>1429.50132241899</c:v>
                </c:pt>
                <c:pt idx="663">
                  <c:v>1430.12223719399</c:v>
                </c:pt>
                <c:pt idx="664">
                  <c:v>1431.21967365199</c:v>
                </c:pt>
                <c:pt idx="665">
                  <c:v>1436.7422506939899</c:v>
                </c:pt>
                <c:pt idx="666">
                  <c:v>1452.29757465689</c:v>
                </c:pt>
                <c:pt idx="667">
                  <c:v>1453.13452100889</c:v>
                </c:pt>
                <c:pt idx="668">
                  <c:v>1454.1506167333901</c:v>
                </c:pt>
                <c:pt idx="669">
                  <c:v>1450.9500236133899</c:v>
                </c:pt>
                <c:pt idx="670">
                  <c:v>1449.76319894739</c:v>
                </c:pt>
                <c:pt idx="671">
                  <c:v>1453.24419581439</c:v>
                </c:pt>
                <c:pt idx="672">
                  <c:v>1454.20244569139</c:v>
                </c:pt>
                <c:pt idx="673">
                  <c:v>1446.9788997072901</c:v>
                </c:pt>
                <c:pt idx="674">
                  <c:v>1442.54953803529</c:v>
                </c:pt>
                <c:pt idx="675">
                  <c:v>1438.90339340129</c:v>
                </c:pt>
                <c:pt idx="676">
                  <c:v>1441.9385399502901</c:v>
                </c:pt>
                <c:pt idx="677">
                  <c:v>1438.45355542629</c:v>
                </c:pt>
                <c:pt idx="678">
                  <c:v>1428.9854732162901</c:v>
                </c:pt>
                <c:pt idx="679">
                  <c:v>1424.9839136872899</c:v>
                </c:pt>
                <c:pt idx="680">
                  <c:v>1425.11249303929</c:v>
                </c:pt>
                <c:pt idx="681">
                  <c:v>1427.6884072202899</c:v>
                </c:pt>
                <c:pt idx="682">
                  <c:v>1429.0249951042899</c:v>
                </c:pt>
                <c:pt idx="683">
                  <c:v>1431.1081163762899</c:v>
                </c:pt>
                <c:pt idx="684">
                  <c:v>1438.15001023629</c:v>
                </c:pt>
                <c:pt idx="685">
                  <c:v>1440.7636104122901</c:v>
                </c:pt>
                <c:pt idx="686">
                  <c:v>1453.1811869242899</c:v>
                </c:pt>
                <c:pt idx="687">
                  <c:v>1457.7491445982901</c:v>
                </c:pt>
                <c:pt idx="688">
                  <c:v>1455.92655323029</c:v>
                </c:pt>
                <c:pt idx="689">
                  <c:v>1454.53761836729</c:v>
                </c:pt>
                <c:pt idx="690">
                  <c:v>1460.22847435729</c:v>
                </c:pt>
                <c:pt idx="691">
                  <c:v>1464.0940862052901</c:v>
                </c:pt>
                <c:pt idx="692">
                  <c:v>1460.00453458323</c:v>
                </c:pt>
                <c:pt idx="693">
                  <c:v>1454.62283126129</c:v>
                </c:pt>
                <c:pt idx="694">
                  <c:v>1449.9747473162899</c:v>
                </c:pt>
                <c:pt idx="695">
                  <c:v>1448.80110888029</c:v>
                </c:pt>
                <c:pt idx="696">
                  <c:v>1450.95142494129</c:v>
                </c:pt>
                <c:pt idx="697">
                  <c:v>1447.69600765429</c:v>
                </c:pt>
                <c:pt idx="698">
                  <c:v>1438.8046014552899</c:v>
                </c:pt>
                <c:pt idx="699">
                  <c:v>1432.7961528062899</c:v>
                </c:pt>
                <c:pt idx="700">
                  <c:v>1434.6885795952901</c:v>
                </c:pt>
                <c:pt idx="701">
                  <c:v>1435.79858707229</c:v>
                </c:pt>
                <c:pt idx="702">
                  <c:v>1430.4280012152899</c:v>
                </c:pt>
                <c:pt idx="703">
                  <c:v>1431.1323555102899</c:v>
                </c:pt>
                <c:pt idx="704">
                  <c:v>1430.22784237729</c:v>
                </c:pt>
                <c:pt idx="705">
                  <c:v>1435.49860058629</c:v>
                </c:pt>
                <c:pt idx="706">
                  <c:v>1449.6849933302899</c:v>
                </c:pt>
                <c:pt idx="707">
                  <c:v>1454.6857265582901</c:v>
                </c:pt>
                <c:pt idx="708">
                  <c:v>1458.3866474622901</c:v>
                </c:pt>
                <c:pt idx="709">
                  <c:v>1461.8242293902899</c:v>
                </c:pt>
                <c:pt idx="710">
                  <c:v>1466.27925128329</c:v>
                </c:pt>
                <c:pt idx="711">
                  <c:v>1472.26964657689</c:v>
                </c:pt>
                <c:pt idx="712">
                  <c:v>1475.27404503089</c:v>
                </c:pt>
                <c:pt idx="713">
                  <c:v>1468.0556976758901</c:v>
                </c:pt>
                <c:pt idx="714">
                  <c:v>1464.12255577779</c:v>
                </c:pt>
                <c:pt idx="715">
                  <c:v>1460.13589111479</c:v>
                </c:pt>
                <c:pt idx="716">
                  <c:v>1458.7314465997899</c:v>
                </c:pt>
                <c:pt idx="717">
                  <c:v>1453.2731828277899</c:v>
                </c:pt>
                <c:pt idx="718">
                  <c:v>1441.4258675637909</c:v>
                </c:pt>
                <c:pt idx="719">
                  <c:v>1433.9113419087901</c:v>
                </c:pt>
                <c:pt idx="720">
                  <c:v>1431.16110046879</c:v>
                </c:pt>
                <c:pt idx="721">
                  <c:v>1432.0815386767899</c:v>
                </c:pt>
                <c:pt idx="722">
                  <c:v>1425.21953941279</c:v>
                </c:pt>
                <c:pt idx="723">
                  <c:v>1415.82580016579</c:v>
                </c:pt>
                <c:pt idx="724">
                  <c:v>1414.23677284979</c:v>
                </c:pt>
                <c:pt idx="725">
                  <c:v>1413.5582853537901</c:v>
                </c:pt>
                <c:pt idx="726">
                  <c:v>1421.7179351617899</c:v>
                </c:pt>
                <c:pt idx="727">
                  <c:v>1426.9464694757901</c:v>
                </c:pt>
                <c:pt idx="728">
                  <c:v>1429.5885909587901</c:v>
                </c:pt>
                <c:pt idx="729">
                  <c:v>1435.9061791127899</c:v>
                </c:pt>
                <c:pt idx="730">
                  <c:v>1446.60263947779</c:v>
                </c:pt>
                <c:pt idx="731">
                  <c:v>1464.73300841179</c:v>
                </c:pt>
                <c:pt idx="732">
                  <c:v>1471.9937011377899</c:v>
                </c:pt>
                <c:pt idx="733">
                  <c:v>1484.2517105157899</c:v>
                </c:pt>
                <c:pt idx="734">
                  <c:v>1494.88007510279</c:v>
                </c:pt>
                <c:pt idx="735">
                  <c:v>1523.4522949237901</c:v>
                </c:pt>
                <c:pt idx="736">
                  <c:v>1525.73980571579</c:v>
                </c:pt>
                <c:pt idx="737">
                  <c:v>1514.1707112327899</c:v>
                </c:pt>
                <c:pt idx="738">
                  <c:v>1514.86055191379</c:v>
                </c:pt>
                <c:pt idx="739">
                  <c:v>1516.2692439267901</c:v>
                </c:pt>
                <c:pt idx="740">
                  <c:v>1517.27208050179</c:v>
                </c:pt>
                <c:pt idx="741">
                  <c:v>1516.88412387679</c:v>
                </c:pt>
                <c:pt idx="742">
                  <c:v>1524.18947621079</c:v>
                </c:pt>
                <c:pt idx="743">
                  <c:v>1540.1056446467901</c:v>
                </c:pt>
                <c:pt idx="744">
                  <c:v>1548.1659697457901</c:v>
                </c:pt>
                <c:pt idx="745">
                  <c:v>1538.37287656379</c:v>
                </c:pt>
                <c:pt idx="746">
                  <c:v>1537.56963362079</c:v>
                </c:pt>
                <c:pt idx="747">
                  <c:v>1541.9853210117899</c:v>
                </c:pt>
                <c:pt idx="748">
                  <c:v>1541.4534586907901</c:v>
                </c:pt>
                <c:pt idx="749">
                  <c:v>1539.07167553049</c:v>
                </c:pt>
                <c:pt idx="750">
                  <c:v>1535.08420468749</c:v>
                </c:pt>
                <c:pt idx="751">
                  <c:v>1534.0557339162899</c:v>
                </c:pt>
                <c:pt idx="752">
                  <c:v>1534.83632131329</c:v>
                </c:pt>
                <c:pt idx="753">
                  <c:v>1532.2905276192901</c:v>
                </c:pt>
                <c:pt idx="754">
                  <c:v>1522.34948753709</c:v>
                </c:pt>
                <c:pt idx="755">
                  <c:v>1518.5756163020901</c:v>
                </c:pt>
                <c:pt idx="756">
                  <c:v>1511.4142184603299</c:v>
                </c:pt>
                <c:pt idx="757">
                  <c:v>1510.93624117033</c:v>
                </c:pt>
                <c:pt idx="758">
                  <c:v>1506.9081445163299</c:v>
                </c:pt>
                <c:pt idx="759">
                  <c:v>1498.5529272183301</c:v>
                </c:pt>
                <c:pt idx="760">
                  <c:v>1492.91721913833</c:v>
                </c:pt>
                <c:pt idx="761">
                  <c:v>1490.92271874933</c:v>
                </c:pt>
                <c:pt idx="762">
                  <c:v>1493.7456974663301</c:v>
                </c:pt>
                <c:pt idx="763">
                  <c:v>1490.9890907353299</c:v>
                </c:pt>
                <c:pt idx="764">
                  <c:v>1483.8160948263301</c:v>
                </c:pt>
                <c:pt idx="765">
                  <c:v>1481.6102508753299</c:v>
                </c:pt>
                <c:pt idx="766">
                  <c:v>1484.1349937273301</c:v>
                </c:pt>
                <c:pt idx="767">
                  <c:v>1491.9288240143301</c:v>
                </c:pt>
                <c:pt idx="768">
                  <c:v>1497.43945490433</c:v>
                </c:pt>
                <c:pt idx="769">
                  <c:v>1498.82321218433</c:v>
                </c:pt>
                <c:pt idx="770">
                  <c:v>1502.2705202383299</c:v>
                </c:pt>
                <c:pt idx="771">
                  <c:v>1508.13786937083</c:v>
                </c:pt>
                <c:pt idx="772">
                  <c:v>1521.7238320148299</c:v>
                </c:pt>
                <c:pt idx="773">
                  <c:v>1520.80198725783</c:v>
                </c:pt>
                <c:pt idx="774">
                  <c:v>1519.7198412098301</c:v>
                </c:pt>
                <c:pt idx="775">
                  <c:v>1517.41177811283</c:v>
                </c:pt>
                <c:pt idx="776">
                  <c:v>1513.6319316398301</c:v>
                </c:pt>
                <c:pt idx="777">
                  <c:v>1515.6272206568301</c:v>
                </c:pt>
                <c:pt idx="778">
                  <c:v>1510.8012818648299</c:v>
                </c:pt>
                <c:pt idx="779">
                  <c:v>1501.1211324814301</c:v>
                </c:pt>
                <c:pt idx="780">
                  <c:v>1494.07503495833</c:v>
                </c:pt>
                <c:pt idx="781">
                  <c:v>1489.1162894443301</c:v>
                </c:pt>
                <c:pt idx="782">
                  <c:v>1492.3335855703299</c:v>
                </c:pt>
                <c:pt idx="783">
                  <c:v>1485.86794370503</c:v>
                </c:pt>
                <c:pt idx="784">
                  <c:v>1474.1208028716301</c:v>
                </c:pt>
                <c:pt idx="785">
                  <c:v>1468.57009073323</c:v>
                </c:pt>
                <c:pt idx="786">
                  <c:v>1467.70692199123</c:v>
                </c:pt>
                <c:pt idx="787">
                  <c:v>1478.5489900162299</c:v>
                </c:pt>
                <c:pt idx="788">
                  <c:v>1485.2815177842299</c:v>
                </c:pt>
                <c:pt idx="789">
                  <c:v>1494.4921245732301</c:v>
                </c:pt>
                <c:pt idx="790">
                  <c:v>1522.66299175623</c:v>
                </c:pt>
                <c:pt idx="791">
                  <c:v>1526.9771483972299</c:v>
                </c:pt>
                <c:pt idx="792">
                  <c:v>1527.2766645572301</c:v>
                </c:pt>
                <c:pt idx="793">
                  <c:v>1525.5182713372301</c:v>
                </c:pt>
                <c:pt idx="794">
                  <c:v>1522.3211789939301</c:v>
                </c:pt>
                <c:pt idx="795">
                  <c:v>1521.0811279259301</c:v>
                </c:pt>
                <c:pt idx="796">
                  <c:v>1530.4256968347299</c:v>
                </c:pt>
                <c:pt idx="797">
                  <c:v>1533.7350973057301</c:v>
                </c:pt>
                <c:pt idx="798">
                  <c:v>1550.77901727373</c:v>
                </c:pt>
                <c:pt idx="799">
                  <c:v>1536.2487871922301</c:v>
                </c:pt>
                <c:pt idx="800">
                  <c:v>1516.58079142623</c:v>
                </c:pt>
                <c:pt idx="801">
                  <c:v>1503.6082314882301</c:v>
                </c:pt>
                <c:pt idx="802">
                  <c:v>1495.3192267752299</c:v>
                </c:pt>
                <c:pt idx="803">
                  <c:v>1492.2782298872301</c:v>
                </c:pt>
                <c:pt idx="804">
                  <c:v>1488.1769402862301</c:v>
                </c:pt>
                <c:pt idx="805">
                  <c:v>1489.7927851624299</c:v>
                </c:pt>
                <c:pt idx="806">
                  <c:v>1494.13634185243</c:v>
                </c:pt>
                <c:pt idx="807">
                  <c:v>1501.6961538604301</c:v>
                </c:pt>
                <c:pt idx="808">
                  <c:v>1521.02851041043</c:v>
                </c:pt>
                <c:pt idx="809">
                  <c:v>1529.1345000994299</c:v>
                </c:pt>
                <c:pt idx="810">
                  <c:v>1529.12149445143</c:v>
                </c:pt>
                <c:pt idx="811">
                  <c:v>1531.51969339743</c:v>
                </c:pt>
                <c:pt idx="812">
                  <c:v>1534.86564360543</c:v>
                </c:pt>
                <c:pt idx="813">
                  <c:v>1539.6448374624299</c:v>
                </c:pt>
                <c:pt idx="814">
                  <c:v>1537.2082363444299</c:v>
                </c:pt>
                <c:pt idx="815">
                  <c:v>1528.66148734843</c:v>
                </c:pt>
                <c:pt idx="816">
                  <c:v>1524.1994979399301</c:v>
                </c:pt>
                <c:pt idx="817">
                  <c:v>1525.47608245793</c:v>
                </c:pt>
                <c:pt idx="818">
                  <c:v>1530.9745965859299</c:v>
                </c:pt>
                <c:pt idx="819">
                  <c:v>1530.01951053893</c:v>
                </c:pt>
                <c:pt idx="820">
                  <c:v>1520.6360710399299</c:v>
                </c:pt>
                <c:pt idx="821">
                  <c:v>1517.1741918109301</c:v>
                </c:pt>
                <c:pt idx="822">
                  <c:v>1517.5455918576299</c:v>
                </c:pt>
                <c:pt idx="823">
                  <c:v>1518.2970765386301</c:v>
                </c:pt>
                <c:pt idx="824">
                  <c:v>1524.93619603463</c:v>
                </c:pt>
                <c:pt idx="825">
                  <c:v>1526.2940139934301</c:v>
                </c:pt>
                <c:pt idx="826">
                  <c:v>1530.85239625643</c:v>
                </c:pt>
                <c:pt idx="827">
                  <c:v>1541.7116052424301</c:v>
                </c:pt>
                <c:pt idx="828">
                  <c:v>1550.4924917181299</c:v>
                </c:pt>
                <c:pt idx="829">
                  <c:v>1561.2599581371301</c:v>
                </c:pt>
                <c:pt idx="830">
                  <c:v>1563.93738479283</c:v>
                </c:pt>
                <c:pt idx="831">
                  <c:v>1567.3223167978299</c:v>
                </c:pt>
                <c:pt idx="832">
                  <c:v>1569.3076032497299</c:v>
                </c:pt>
                <c:pt idx="833">
                  <c:v>1563.8857517886299</c:v>
                </c:pt>
                <c:pt idx="834">
                  <c:v>1557.4895379546299</c:v>
                </c:pt>
                <c:pt idx="835">
                  <c:v>1556.5539337955299</c:v>
                </c:pt>
                <c:pt idx="836">
                  <c:v>1560.6024694264299</c:v>
                </c:pt>
                <c:pt idx="837">
                  <c:v>1556.1262625583599</c:v>
                </c:pt>
                <c:pt idx="838">
                  <c:v>1547.0749704652601</c:v>
                </c:pt>
                <c:pt idx="839">
                  <c:v>1546.5024820809599</c:v>
                </c:pt>
                <c:pt idx="840">
                  <c:v>1543.50183465186</c:v>
                </c:pt>
                <c:pt idx="841">
                  <c:v>1549.9554493058599</c:v>
                </c:pt>
                <c:pt idx="842">
                  <c:v>1544.23690415686</c:v>
                </c:pt>
                <c:pt idx="843">
                  <c:v>1537.11363791286</c:v>
                </c:pt>
                <c:pt idx="844">
                  <c:v>1530.3838443628099</c:v>
                </c:pt>
                <c:pt idx="845">
                  <c:v>1531.0506192945099</c:v>
                </c:pt>
                <c:pt idx="846">
                  <c:v>1541.66850590851</c:v>
                </c:pt>
                <c:pt idx="847">
                  <c:v>1544.6947019563099</c:v>
                </c:pt>
                <c:pt idx="848">
                  <c:v>1548.00628957611</c:v>
                </c:pt>
                <c:pt idx="849">
                  <c:v>1552.48782159501</c:v>
                </c:pt>
                <c:pt idx="850">
                  <c:v>1561.3708015480099</c:v>
                </c:pt>
                <c:pt idx="851">
                  <c:v>1581.1358369090101</c:v>
                </c:pt>
                <c:pt idx="852">
                  <c:v>1585.2861751600101</c:v>
                </c:pt>
                <c:pt idx="853">
                  <c:v>1589.0001268670101</c:v>
                </c:pt>
                <c:pt idx="854">
                  <c:v>1590.26256308401</c:v>
                </c:pt>
                <c:pt idx="855">
                  <c:v>1591.92368310701</c:v>
                </c:pt>
                <c:pt idx="856">
                  <c:v>1598.3964062760101</c:v>
                </c:pt>
                <c:pt idx="857">
                  <c:v>1597.2536970840099</c:v>
                </c:pt>
                <c:pt idx="858">
                  <c:v>1591.6213132549599</c:v>
                </c:pt>
                <c:pt idx="859">
                  <c:v>1587.9860022339601</c:v>
                </c:pt>
                <c:pt idx="860">
                  <c:v>1587.6752647559599</c:v>
                </c:pt>
                <c:pt idx="861">
                  <c:v>1590.8190755529599</c:v>
                </c:pt>
                <c:pt idx="862">
                  <c:v>1586.7777509499599</c:v>
                </c:pt>
                <c:pt idx="863">
                  <c:v>1578.9587422029599</c:v>
                </c:pt>
                <c:pt idx="864">
                  <c:v>1578.46249639296</c:v>
                </c:pt>
                <c:pt idx="865">
                  <c:v>1576.2936942259601</c:v>
                </c:pt>
                <c:pt idx="866">
                  <c:v>1578.85127542896</c:v>
                </c:pt>
                <c:pt idx="867">
                  <c:v>1579.73669375996</c:v>
                </c:pt>
                <c:pt idx="868">
                  <c:v>1585.4321005049601</c:v>
                </c:pt>
                <c:pt idx="869">
                  <c:v>1593.98903698396</c:v>
                </c:pt>
                <c:pt idx="870">
                  <c:v>1632.55395418796</c:v>
                </c:pt>
                <c:pt idx="871">
                  <c:v>1633.56367621186</c:v>
                </c:pt>
                <c:pt idx="872">
                  <c:v>1628.7537099635599</c:v>
                </c:pt>
                <c:pt idx="873">
                  <c:v>1628.80679052136</c:v>
                </c:pt>
                <c:pt idx="874">
                  <c:v>1631.49190381326</c:v>
                </c:pt>
                <c:pt idx="875">
                  <c:v>1639.04534668326</c:v>
                </c:pt>
                <c:pt idx="876">
                  <c:v>1633.4685494942601</c:v>
                </c:pt>
                <c:pt idx="877">
                  <c:v>1629.67915653826</c:v>
                </c:pt>
                <c:pt idx="878">
                  <c:v>1623.5634827952599</c:v>
                </c:pt>
                <c:pt idx="879">
                  <c:v>1624.0943037332099</c:v>
                </c:pt>
                <c:pt idx="880">
                  <c:v>1625.6828149402099</c:v>
                </c:pt>
                <c:pt idx="881">
                  <c:v>1624.35332547691</c:v>
                </c:pt>
                <c:pt idx="882">
                  <c:v>1615.1887725215099</c:v>
                </c:pt>
                <c:pt idx="883">
                  <c:v>1608.0698394999099</c:v>
                </c:pt>
                <c:pt idx="884">
                  <c:v>1606.5926349149099</c:v>
                </c:pt>
                <c:pt idx="885">
                  <c:v>1606.9893001069099</c:v>
                </c:pt>
                <c:pt idx="886">
                  <c:v>1599.81344182731</c:v>
                </c:pt>
                <c:pt idx="887">
                  <c:v>1591.45520925801</c:v>
                </c:pt>
                <c:pt idx="888">
                  <c:v>1594.7635716470099</c:v>
                </c:pt>
                <c:pt idx="889">
                  <c:v>1598.4122486890101</c:v>
                </c:pt>
                <c:pt idx="890">
                  <c:v>1612.8232845170101</c:v>
                </c:pt>
                <c:pt idx="891">
                  <c:v>1620.931822782961</c:v>
                </c:pt>
                <c:pt idx="892">
                  <c:v>1628.49093788296</c:v>
                </c:pt>
                <c:pt idx="893">
                  <c:v>1632.8325258477601</c:v>
                </c:pt>
                <c:pt idx="894">
                  <c:v>1637.3994451244901</c:v>
                </c:pt>
                <c:pt idx="895">
                  <c:v>1648.0644789944899</c:v>
                </c:pt>
                <c:pt idx="896">
                  <c:v>1649.2218946770899</c:v>
                </c:pt>
                <c:pt idx="897">
                  <c:v>1651.52792528999</c:v>
                </c:pt>
                <c:pt idx="898">
                  <c:v>1647.4219649096899</c:v>
                </c:pt>
                <c:pt idx="899">
                  <c:v>1645.0658261006899</c:v>
                </c:pt>
                <c:pt idx="900">
                  <c:v>1646.3245483665701</c:v>
                </c:pt>
                <c:pt idx="901">
                  <c:v>1642.419775905171</c:v>
                </c:pt>
                <c:pt idx="902">
                  <c:v>1633.33097403037</c:v>
                </c:pt>
                <c:pt idx="903">
                  <c:v>1629.153449554369</c:v>
                </c:pt>
                <c:pt idx="904">
                  <c:v>1623.20567802747</c:v>
                </c:pt>
                <c:pt idx="905">
                  <c:v>1628.6955932288699</c:v>
                </c:pt>
                <c:pt idx="906">
                  <c:v>1623.6032696618699</c:v>
                </c:pt>
                <c:pt idx="907">
                  <c:v>1612.7486764918201</c:v>
                </c:pt>
                <c:pt idx="908">
                  <c:v>1611.4651505480199</c:v>
                </c:pt>
                <c:pt idx="909">
                  <c:v>1612.09115597702</c:v>
                </c:pt>
                <c:pt idx="910">
                  <c:v>1612.4795169290201</c:v>
                </c:pt>
                <c:pt idx="911">
                  <c:v>1609.7582786709199</c:v>
                </c:pt>
                <c:pt idx="912">
                  <c:v>1609.5742455669199</c:v>
                </c:pt>
                <c:pt idx="913">
                  <c:v>1614.4307751639201</c:v>
                </c:pt>
                <c:pt idx="914">
                  <c:v>1631.6234033692199</c:v>
                </c:pt>
                <c:pt idx="915">
                  <c:v>1635.7786662532201</c:v>
                </c:pt>
                <c:pt idx="916">
                  <c:v>1635.4758630832209</c:v>
                </c:pt>
                <c:pt idx="917">
                  <c:v>1634.4732405422201</c:v>
                </c:pt>
                <c:pt idx="918">
                  <c:v>1636.4033155269699</c:v>
                </c:pt>
                <c:pt idx="919">
                  <c:v>1648.53851759547</c:v>
                </c:pt>
                <c:pt idx="920">
                  <c:v>1643.8925475062699</c:v>
                </c:pt>
                <c:pt idx="921">
                  <c:v>1636.92902524027</c:v>
                </c:pt>
                <c:pt idx="922">
                  <c:v>1631.67984698027</c:v>
                </c:pt>
                <c:pt idx="923">
                  <c:v>1628.47079577407</c:v>
                </c:pt>
                <c:pt idx="924">
                  <c:v>1630.14113746967</c:v>
                </c:pt>
                <c:pt idx="925">
                  <c:v>1625.74647570652</c:v>
                </c:pt>
                <c:pt idx="926">
                  <c:v>1616.59912566972</c:v>
                </c:pt>
                <c:pt idx="927">
                  <c:v>1611.07500953772</c:v>
                </c:pt>
                <c:pt idx="928">
                  <c:v>1610.8798424717199</c:v>
                </c:pt>
                <c:pt idx="929">
                  <c:v>1614.7884748582201</c:v>
                </c:pt>
                <c:pt idx="930">
                  <c:v>1621.1093754332201</c:v>
                </c:pt>
                <c:pt idx="931">
                  <c:v>1620.9568792586899</c:v>
                </c:pt>
                <c:pt idx="932">
                  <c:v>1624.60754527635</c:v>
                </c:pt>
                <c:pt idx="933">
                  <c:v>1634.5474577293501</c:v>
                </c:pt>
                <c:pt idx="934">
                  <c:v>1658.06977938245</c:v>
                </c:pt>
                <c:pt idx="935">
                  <c:v>1661.20217818335</c:v>
                </c:pt>
                <c:pt idx="936">
                  <c:v>1664.8807552026501</c:v>
                </c:pt>
                <c:pt idx="937">
                  <c:v>1663.4135788820499</c:v>
                </c:pt>
                <c:pt idx="938">
                  <c:v>1663.5258265730499</c:v>
                </c:pt>
                <c:pt idx="939">
                  <c:v>1669.67277572189</c:v>
                </c:pt>
                <c:pt idx="940">
                  <c:v>1667.0634545308901</c:v>
                </c:pt>
                <c:pt idx="941">
                  <c:v>1657.28041470674</c:v>
                </c:pt>
                <c:pt idx="942">
                  <c:v>1651.4977950085899</c:v>
                </c:pt>
                <c:pt idx="943">
                  <c:v>1653.40952105059</c:v>
                </c:pt>
                <c:pt idx="944">
                  <c:v>1656.2394939266901</c:v>
                </c:pt>
                <c:pt idx="945">
                  <c:v>1647.26436503889</c:v>
                </c:pt>
                <c:pt idx="946">
                  <c:v>1636.7091359451899</c:v>
                </c:pt>
                <c:pt idx="947">
                  <c:v>1630.4751086911899</c:v>
                </c:pt>
                <c:pt idx="948">
                  <c:v>1636.39120597739</c:v>
                </c:pt>
                <c:pt idx="949">
                  <c:v>1629.89660369239</c:v>
                </c:pt>
                <c:pt idx="950">
                  <c:v>1618.41898501839</c:v>
                </c:pt>
                <c:pt idx="951">
                  <c:v>1607.7360818513901</c:v>
                </c:pt>
                <c:pt idx="952">
                  <c:v>1605.6878046653901</c:v>
                </c:pt>
                <c:pt idx="953">
                  <c:v>1614.5589882839899</c:v>
                </c:pt>
                <c:pt idx="954">
                  <c:v>1617.1023179809899</c:v>
                </c:pt>
                <c:pt idx="955">
                  <c:v>1623.86382159599</c:v>
                </c:pt>
                <c:pt idx="956">
                  <c:v>1624.45930688919</c:v>
                </c:pt>
                <c:pt idx="957">
                  <c:v>1627.07239747719</c:v>
                </c:pt>
                <c:pt idx="958">
                  <c:v>1640.3857136911911</c:v>
                </c:pt>
                <c:pt idx="959">
                  <c:v>1639.43694157094</c:v>
                </c:pt>
                <c:pt idx="960">
                  <c:v>1636.4666779404399</c:v>
                </c:pt>
                <c:pt idx="961">
                  <c:v>1630.5950679134401</c:v>
                </c:pt>
                <c:pt idx="962">
                  <c:v>1626.57936440599</c:v>
                </c:pt>
                <c:pt idx="963">
                  <c:v>1632.5754247769901</c:v>
                </c:pt>
                <c:pt idx="964">
                  <c:v>1624.9187114819911</c:v>
                </c:pt>
                <c:pt idx="965">
                  <c:v>1611.05213725099</c:v>
                </c:pt>
                <c:pt idx="966">
                  <c:v>1600.4940812249899</c:v>
                </c:pt>
                <c:pt idx="967">
                  <c:v>1595.5784457699899</c:v>
                </c:pt>
                <c:pt idx="968">
                  <c:v>1593.1198851829899</c:v>
                </c:pt>
                <c:pt idx="969">
                  <c:v>1585.9594945829899</c:v>
                </c:pt>
                <c:pt idx="970">
                  <c:v>1574.8598961821899</c:v>
                </c:pt>
                <c:pt idx="971">
                  <c:v>1568.5580566301901</c:v>
                </c:pt>
                <c:pt idx="972">
                  <c:v>1565.3383244085901</c:v>
                </c:pt>
                <c:pt idx="973">
                  <c:v>1574.4791533635901</c:v>
                </c:pt>
                <c:pt idx="974">
                  <c:v>1574.5099848873899</c:v>
                </c:pt>
                <c:pt idx="975">
                  <c:v>1581.48815233439</c:v>
                </c:pt>
                <c:pt idx="976">
                  <c:v>1586.09847566139</c:v>
                </c:pt>
                <c:pt idx="977">
                  <c:v>1602.4966520159901</c:v>
                </c:pt>
                <c:pt idx="978">
                  <c:v>1606.22958667999</c:v>
                </c:pt>
                <c:pt idx="979">
                  <c:v>1624.9709835809899</c:v>
                </c:pt>
                <c:pt idx="980">
                  <c:v>1631.26263257199</c:v>
                </c:pt>
                <c:pt idx="981">
                  <c:v>1643.90485048399</c:v>
                </c:pt>
                <c:pt idx="982">
                  <c:v>1679.2061097349899</c:v>
                </c:pt>
                <c:pt idx="983">
                  <c:v>1680.79533139249</c:v>
                </c:pt>
                <c:pt idx="984">
                  <c:v>1678.6096730714901</c:v>
                </c:pt>
                <c:pt idx="985">
                  <c:v>1683.0082383050899</c:v>
                </c:pt>
                <c:pt idx="986">
                  <c:v>1682.7306997360899</c:v>
                </c:pt>
                <c:pt idx="987">
                  <c:v>1689.08393868909</c:v>
                </c:pt>
                <c:pt idx="988">
                  <c:v>1690.08114770779</c:v>
                </c:pt>
                <c:pt idx="989">
                  <c:v>1698.8492659244901</c:v>
                </c:pt>
                <c:pt idx="990">
                  <c:v>1716.88693562549</c:v>
                </c:pt>
                <c:pt idx="991">
                  <c:v>1736.6457089134899</c:v>
                </c:pt>
                <c:pt idx="992">
                  <c:v>1726.14842128449</c:v>
                </c:pt>
                <c:pt idx="993">
                  <c:v>1731.2317554034901</c:v>
                </c:pt>
                <c:pt idx="994">
                  <c:v>1730.3325775324899</c:v>
                </c:pt>
                <c:pt idx="995">
                  <c:v>1719.06993721749</c:v>
                </c:pt>
                <c:pt idx="996">
                  <c:v>1712.55894061349</c:v>
                </c:pt>
                <c:pt idx="997">
                  <c:v>1721.16667471549</c:v>
                </c:pt>
                <c:pt idx="998">
                  <c:v>1717.3334946984901</c:v>
                </c:pt>
                <c:pt idx="999">
                  <c:v>1707.20866557349</c:v>
                </c:pt>
                <c:pt idx="1000">
                  <c:v>1703.2025081494901</c:v>
                </c:pt>
                <c:pt idx="1001">
                  <c:v>1696.2326696744899</c:v>
                </c:pt>
                <c:pt idx="1002">
                  <c:v>1698.3346111584899</c:v>
                </c:pt>
                <c:pt idx="1003">
                  <c:v>1689.4264013884899</c:v>
                </c:pt>
                <c:pt idx="1004">
                  <c:v>1671.42120274749</c:v>
                </c:pt>
                <c:pt idx="1005">
                  <c:v>1657.76966106549</c:v>
                </c:pt>
                <c:pt idx="1006">
                  <c:v>1652.5361183304899</c:v>
                </c:pt>
                <c:pt idx="1007">
                  <c:v>1649.7334567504899</c:v>
                </c:pt>
                <c:pt idx="1008">
                  <c:v>1643.0134113464901</c:v>
                </c:pt>
                <c:pt idx="1009">
                  <c:v>1632.13649819749</c:v>
                </c:pt>
                <c:pt idx="1010">
                  <c:v>1626.1207172494901</c:v>
                </c:pt>
                <c:pt idx="1011">
                  <c:v>1623.0739978904901</c:v>
                </c:pt>
                <c:pt idx="1012">
                  <c:v>1632.55774298749</c:v>
                </c:pt>
                <c:pt idx="1013">
                  <c:v>1634.05952240549</c:v>
                </c:pt>
                <c:pt idx="1014">
                  <c:v>1641.50673698949</c:v>
                </c:pt>
                <c:pt idx="1015">
                  <c:v>1643.94539609149</c:v>
                </c:pt>
                <c:pt idx="1016">
                  <c:v>1650.66477865549</c:v>
                </c:pt>
                <c:pt idx="1017">
                  <c:v>1662.1200328344901</c:v>
                </c:pt>
                <c:pt idx="1018">
                  <c:v>1663.2112022604899</c:v>
                </c:pt>
                <c:pt idx="1019">
                  <c:v>1668.59864291949</c:v>
                </c:pt>
                <c:pt idx="1020">
                  <c:v>1666.3751613284901</c:v>
                </c:pt>
                <c:pt idx="1021">
                  <c:v>1664.4858025664901</c:v>
                </c:pt>
                <c:pt idx="1022">
                  <c:v>1666.7694160834899</c:v>
                </c:pt>
                <c:pt idx="1023">
                  <c:v>1666.00569545749</c:v>
                </c:pt>
                <c:pt idx="1024">
                  <c:v>1655.8478101814901</c:v>
                </c:pt>
                <c:pt idx="1025">
                  <c:v>1647.38808111649</c:v>
                </c:pt>
                <c:pt idx="1026">
                  <c:v>1646.12360703749</c:v>
                </c:pt>
                <c:pt idx="1027">
                  <c:v>1645.28287664049</c:v>
                </c:pt>
                <c:pt idx="1028">
                  <c:v>1637.3505685814901</c:v>
                </c:pt>
                <c:pt idx="1029">
                  <c:v>1625.8152621494901</c:v>
                </c:pt>
                <c:pt idx="1030">
                  <c:v>1619.6572493884901</c:v>
                </c:pt>
                <c:pt idx="1031">
                  <c:v>1616.71780112849</c:v>
                </c:pt>
                <c:pt idx="1032">
                  <c:v>1625.28123639449</c:v>
                </c:pt>
                <c:pt idx="1033">
                  <c:v>1636.18764495449</c:v>
                </c:pt>
                <c:pt idx="1034">
                  <c:v>1645.9940779824899</c:v>
                </c:pt>
                <c:pt idx="1035">
                  <c:v>1659.83270764949</c:v>
                </c:pt>
                <c:pt idx="1036">
                  <c:v>1685.3861488974901</c:v>
                </c:pt>
                <c:pt idx="1037">
                  <c:v>1688.43986791149</c:v>
                </c:pt>
                <c:pt idx="1038">
                  <c:v>1684.56603435849</c:v>
                </c:pt>
                <c:pt idx="1039">
                  <c:v>1681.8060878834899</c:v>
                </c:pt>
                <c:pt idx="1040">
                  <c:v>1678.60277881249</c:v>
                </c:pt>
                <c:pt idx="1041">
                  <c:v>1684.2867634204911</c:v>
                </c:pt>
                <c:pt idx="1042">
                  <c:v>1690.30785902149</c:v>
                </c:pt>
                <c:pt idx="1043">
                  <c:v>1692.4181612254899</c:v>
                </c:pt>
                <c:pt idx="1044">
                  <c:v>1712.3908180644901</c:v>
                </c:pt>
                <c:pt idx="1045">
                  <c:v>1695.09918358049</c:v>
                </c:pt>
                <c:pt idx="1046">
                  <c:v>1671.4342419694899</c:v>
                </c:pt>
                <c:pt idx="1047">
                  <c:v>1657.1300458124899</c:v>
                </c:pt>
                <c:pt idx="1048">
                  <c:v>1651.5185420934899</c:v>
                </c:pt>
                <c:pt idx="1049">
                  <c:v>1651.5185420934899</c:v>
                </c:pt>
                <c:pt idx="1050">
                  <c:v>1640.5466876124899</c:v>
                </c:pt>
                <c:pt idx="1051">
                  <c:v>1642.5428976864901</c:v>
                </c:pt>
                <c:pt idx="1052">
                  <c:v>1647.76376399849</c:v>
                </c:pt>
                <c:pt idx="1053">
                  <c:v>1668.9087096334899</c:v>
                </c:pt>
                <c:pt idx="1054">
                  <c:v>1673.6795441224899</c:v>
                </c:pt>
                <c:pt idx="1055">
                  <c:v>1673.64524185149</c:v>
                </c:pt>
                <c:pt idx="1056">
                  <c:v>1673.98861273649</c:v>
                </c:pt>
                <c:pt idx="1057">
                  <c:v>1678.81226332949</c:v>
                </c:pt>
                <c:pt idx="1058">
                  <c:v>1686.0545400444901</c:v>
                </c:pt>
                <c:pt idx="1059">
                  <c:v>1689.36032669049</c:v>
                </c:pt>
                <c:pt idx="1060">
                  <c:v>1681.78985233049</c:v>
                </c:pt>
                <c:pt idx="1061">
                  <c:v>1677.5200165654901</c:v>
                </c:pt>
                <c:pt idx="1062">
                  <c:v>1672.9333526394901</c:v>
                </c:pt>
                <c:pt idx="1063">
                  <c:v>1678.2001731544899</c:v>
                </c:pt>
                <c:pt idx="1064">
                  <c:v>1674.4923473184899</c:v>
                </c:pt>
                <c:pt idx="1065">
                  <c:v>1666.82115614449</c:v>
                </c:pt>
                <c:pt idx="1066">
                  <c:v>1657.9109792074901</c:v>
                </c:pt>
                <c:pt idx="1067">
                  <c:v>1657.8128396744901</c:v>
                </c:pt>
                <c:pt idx="1068">
                  <c:v>1661.4142806904899</c:v>
                </c:pt>
                <c:pt idx="1069">
                  <c:v>1656.91047548049</c:v>
                </c:pt>
                <c:pt idx="1070">
                  <c:v>1655.4116611204911</c:v>
                </c:pt>
                <c:pt idx="1071">
                  <c:v>1657.5373485074899</c:v>
                </c:pt>
                <c:pt idx="1072">
                  <c:v>1662.64441871849</c:v>
                </c:pt>
                <c:pt idx="1073">
                  <c:v>1677.18085874749</c:v>
                </c:pt>
                <c:pt idx="1074">
                  <c:v>1700.55750544749</c:v>
                </c:pt>
                <c:pt idx="1075">
                  <c:v>1733.2389164384899</c:v>
                </c:pt>
                <c:pt idx="1076">
                  <c:v>1730.0172395474899</c:v>
                </c:pt>
                <c:pt idx="1077">
                  <c:v>1716.6751169274901</c:v>
                </c:pt>
                <c:pt idx="1078">
                  <c:v>1703.4283815454901</c:v>
                </c:pt>
                <c:pt idx="1079">
                  <c:v>1697.5107906774899</c:v>
                </c:pt>
                <c:pt idx="1080">
                  <c:v>1700.48114127449</c:v>
                </c:pt>
                <c:pt idx="1081">
                  <c:v>1696.47959401249</c:v>
                </c:pt>
                <c:pt idx="1082">
                  <c:v>1686.1166271554901</c:v>
                </c:pt>
                <c:pt idx="1083">
                  <c:v>1679.48671242449</c:v>
                </c:pt>
                <c:pt idx="1084">
                  <c:v>1677.2063784744901</c:v>
                </c:pt>
                <c:pt idx="1085">
                  <c:v>1681.1327745994899</c:v>
                </c:pt>
                <c:pt idx="1086">
                  <c:v>1678.02622393249</c:v>
                </c:pt>
                <c:pt idx="1087">
                  <c:v>1666.94508435649</c:v>
                </c:pt>
                <c:pt idx="1088">
                  <c:v>1659.28492596249</c:v>
                </c:pt>
                <c:pt idx="1089">
                  <c:v>1659.64351357449</c:v>
                </c:pt>
                <c:pt idx="1090">
                  <c:v>1665.62188042349</c:v>
                </c:pt>
                <c:pt idx="1091">
                  <c:v>1670.3268976054901</c:v>
                </c:pt>
                <c:pt idx="1092">
                  <c:v>1675.2544219494901</c:v>
                </c:pt>
                <c:pt idx="1093">
                  <c:v>1684.8939828324901</c:v>
                </c:pt>
                <c:pt idx="1094">
                  <c:v>1699.33634841649</c:v>
                </c:pt>
                <c:pt idx="1095">
                  <c:v>1726.2835859434899</c:v>
                </c:pt>
                <c:pt idx="1096">
                  <c:v>1732.41447592649</c:v>
                </c:pt>
                <c:pt idx="1097">
                  <c:v>1739.50751766749</c:v>
                </c:pt>
                <c:pt idx="1098">
                  <c:v>1739.8630084434899</c:v>
                </c:pt>
                <c:pt idx="1099">
                  <c:v>1749.1465783434901</c:v>
                </c:pt>
                <c:pt idx="1100">
                  <c:v>1756.71650911449</c:v>
                </c:pt>
                <c:pt idx="1101">
                  <c:v>1755.35584180449</c:v>
                </c:pt>
                <c:pt idx="1102">
                  <c:v>1749.80877248249</c:v>
                </c:pt>
                <c:pt idx="1103">
                  <c:v>1750.0270871584901</c:v>
                </c:pt>
                <c:pt idx="1104">
                  <c:v>1746.7357348544899</c:v>
                </c:pt>
                <c:pt idx="1105">
                  <c:v>1750.4659005594899</c:v>
                </c:pt>
                <c:pt idx="1106">
                  <c:v>1743.5315799374901</c:v>
                </c:pt>
                <c:pt idx="1107">
                  <c:v>1733.7720974694901</c:v>
                </c:pt>
                <c:pt idx="1108">
                  <c:v>1728.5345527754901</c:v>
                </c:pt>
                <c:pt idx="1109">
                  <c:v>1725.7699215074899</c:v>
                </c:pt>
                <c:pt idx="1110">
                  <c:v>1736.73646525749</c:v>
                </c:pt>
                <c:pt idx="1111">
                  <c:v>1739.52710774149</c:v>
                </c:pt>
                <c:pt idx="1112">
                  <c:v>1739.8314819894899</c:v>
                </c:pt>
                <c:pt idx="1113">
                  <c:v>1747.1145781984901</c:v>
                </c:pt>
                <c:pt idx="1114">
                  <c:v>1756.16860771849</c:v>
                </c:pt>
                <c:pt idx="1115">
                  <c:v>1791.5812898514901</c:v>
                </c:pt>
                <c:pt idx="1116">
                  <c:v>1793.51570261749</c:v>
                </c:pt>
                <c:pt idx="1117">
                  <c:v>1787.9104660304899</c:v>
                </c:pt>
                <c:pt idx="1118">
                  <c:v>1784.98964257849</c:v>
                </c:pt>
                <c:pt idx="1119">
                  <c:v>1793.0501586834901</c:v>
                </c:pt>
                <c:pt idx="1120">
                  <c:v>1788.8653074914901</c:v>
                </c:pt>
                <c:pt idx="1121">
                  <c:v>1775.09424372649</c:v>
                </c:pt>
                <c:pt idx="1122">
                  <c:v>1773.3586371245899</c:v>
                </c:pt>
                <c:pt idx="1123">
                  <c:v>1767.5714269934899</c:v>
                </c:pt>
                <c:pt idx="1124">
                  <c:v>1772.5445331864901</c:v>
                </c:pt>
                <c:pt idx="1125">
                  <c:v>1762.13623671749</c:v>
                </c:pt>
                <c:pt idx="1126">
                  <c:v>1750.2303507024899</c:v>
                </c:pt>
                <c:pt idx="1127">
                  <c:v>1738.86965400949</c:v>
                </c:pt>
                <c:pt idx="1128">
                  <c:v>1734.84261128149</c:v>
                </c:pt>
                <c:pt idx="1129">
                  <c:v>1730.31505485049</c:v>
                </c:pt>
                <c:pt idx="1130">
                  <c:v>1722.38645668749</c:v>
                </c:pt>
                <c:pt idx="1131">
                  <c:v>1707.94627119149</c:v>
                </c:pt>
                <c:pt idx="1132">
                  <c:v>1700.51490070149</c:v>
                </c:pt>
                <c:pt idx="1133">
                  <c:v>1701.32461241649</c:v>
                </c:pt>
                <c:pt idx="1134">
                  <c:v>1709.2109628384901</c:v>
                </c:pt>
                <c:pt idx="1135">
                  <c:v>1713.5322068614901</c:v>
                </c:pt>
                <c:pt idx="1136">
                  <c:v>1720.66100727449</c:v>
                </c:pt>
                <c:pt idx="1137">
                  <c:v>1721.1880739424901</c:v>
                </c:pt>
                <c:pt idx="1138">
                  <c:v>1727.54698645949</c:v>
                </c:pt>
                <c:pt idx="1139">
                  <c:v>1737.7005278044901</c:v>
                </c:pt>
                <c:pt idx="1140">
                  <c:v>1737.98420843649</c:v>
                </c:pt>
                <c:pt idx="1141">
                  <c:v>1743.1688052494901</c:v>
                </c:pt>
                <c:pt idx="1142">
                  <c:v>1737.97175949749</c:v>
                </c:pt>
                <c:pt idx="1143">
                  <c:v>1736.60902473449</c:v>
                </c:pt>
                <c:pt idx="1144">
                  <c:v>1739.3371888484901</c:v>
                </c:pt>
                <c:pt idx="1145">
                  <c:v>1732.52751611749</c:v>
                </c:pt>
                <c:pt idx="1146">
                  <c:v>1719.3132787534901</c:v>
                </c:pt>
                <c:pt idx="1147">
                  <c:v>1709.5315787674899</c:v>
                </c:pt>
                <c:pt idx="1148">
                  <c:v>1703.9624157394901</c:v>
                </c:pt>
                <c:pt idx="1149">
                  <c:v>1703.3815747384899</c:v>
                </c:pt>
                <c:pt idx="1150">
                  <c:v>1696.58755057749</c:v>
                </c:pt>
                <c:pt idx="1151">
                  <c:v>1691.02126803649</c:v>
                </c:pt>
                <c:pt idx="1152">
                  <c:v>1687.64004750249</c:v>
                </c:pt>
                <c:pt idx="1153">
                  <c:v>1694.8602953124901</c:v>
                </c:pt>
                <c:pt idx="1154">
                  <c:v>1690.8312735284901</c:v>
                </c:pt>
                <c:pt idx="1155">
                  <c:v>1681.8535696214899</c:v>
                </c:pt>
                <c:pt idx="1156">
                  <c:v>1681.3905631074899</c:v>
                </c:pt>
                <c:pt idx="1157">
                  <c:v>1683.9648801654901</c:v>
                </c:pt>
                <c:pt idx="1158">
                  <c:v>1699.34447456149</c:v>
                </c:pt>
                <c:pt idx="1159">
                  <c:v>1701.57686287249</c:v>
                </c:pt>
                <c:pt idx="1160">
                  <c:v>1702.20245972149</c:v>
                </c:pt>
                <c:pt idx="1161">
                  <c:v>1703.5888545564901</c:v>
                </c:pt>
                <c:pt idx="1162">
                  <c:v>1706.44546579449</c:v>
                </c:pt>
                <c:pt idx="1163">
                  <c:v>1712.7468038684899</c:v>
                </c:pt>
                <c:pt idx="1164">
                  <c:v>1710.56920897649</c:v>
                </c:pt>
                <c:pt idx="1165">
                  <c:v>1700.89299871549</c:v>
                </c:pt>
                <c:pt idx="1166">
                  <c:v>1693.3084429784899</c:v>
                </c:pt>
                <c:pt idx="1167">
                  <c:v>1691.5564156324899</c:v>
                </c:pt>
                <c:pt idx="1168">
                  <c:v>1695.4988054764899</c:v>
                </c:pt>
                <c:pt idx="1169">
                  <c:v>1690.24126511449</c:v>
                </c:pt>
                <c:pt idx="1170">
                  <c:v>1679.1398660754901</c:v>
                </c:pt>
                <c:pt idx="1171">
                  <c:v>1671.41787547949</c:v>
                </c:pt>
                <c:pt idx="1172">
                  <c:v>1669.5441745774899</c:v>
                </c:pt>
                <c:pt idx="1173">
                  <c:v>1672.59789586649</c:v>
                </c:pt>
                <c:pt idx="1174">
                  <c:v>1669.07606770949</c:v>
                </c:pt>
                <c:pt idx="1175">
                  <c:v>1666.71415810349</c:v>
                </c:pt>
                <c:pt idx="1176">
                  <c:v>1674.5889378084901</c:v>
                </c:pt>
                <c:pt idx="1177">
                  <c:v>1684.34258765149</c:v>
                </c:pt>
                <c:pt idx="1178">
                  <c:v>1705.3960574144901</c:v>
                </c:pt>
                <c:pt idx="1179">
                  <c:v>1714.66791516749</c:v>
                </c:pt>
                <c:pt idx="1180">
                  <c:v>1713.07683042749</c:v>
                </c:pt>
                <c:pt idx="1181">
                  <c:v>1712.11364920749</c:v>
                </c:pt>
                <c:pt idx="1182">
                  <c:v>1716.7525364164901</c:v>
                </c:pt>
                <c:pt idx="1183">
                  <c:v>1723.69191088249</c:v>
                </c:pt>
                <c:pt idx="1184">
                  <c:v>1743.27740321549</c:v>
                </c:pt>
                <c:pt idx="1185">
                  <c:v>1739.81602425549</c:v>
                </c:pt>
                <c:pt idx="1186">
                  <c:v>1730.27438660449</c:v>
                </c:pt>
                <c:pt idx="1187">
                  <c:v>1724.93815685449</c:v>
                </c:pt>
                <c:pt idx="1188">
                  <c:v>1717.8344240704901</c:v>
                </c:pt>
                <c:pt idx="1189">
                  <c:v>1703.1261122584899</c:v>
                </c:pt>
                <c:pt idx="1190">
                  <c:v>1690.2225603254899</c:v>
                </c:pt>
                <c:pt idx="1191">
                  <c:v>1684.3113959064899</c:v>
                </c:pt>
                <c:pt idx="1192">
                  <c:v>1687.22965924549</c:v>
                </c:pt>
                <c:pt idx="1193">
                  <c:v>1683.3710422454899</c:v>
                </c:pt>
                <c:pt idx="1194">
                  <c:v>1670.38700971349</c:v>
                </c:pt>
                <c:pt idx="1195">
                  <c:v>1663.4057594844901</c:v>
                </c:pt>
                <c:pt idx="1196">
                  <c:v>1658.48745852149</c:v>
                </c:pt>
                <c:pt idx="1197">
                  <c:v>1668.2900063974901</c:v>
                </c:pt>
                <c:pt idx="1198">
                  <c:v>1671.35534118849</c:v>
                </c:pt>
                <c:pt idx="1199">
                  <c:v>1672.9682162054901</c:v>
                </c:pt>
                <c:pt idx="1200">
                  <c:v>1681.1824862814899</c:v>
                </c:pt>
                <c:pt idx="1201">
                  <c:v>1685.6641179994899</c:v>
                </c:pt>
                <c:pt idx="1202">
                  <c:v>1696.7429215324901</c:v>
                </c:pt>
                <c:pt idx="1203">
                  <c:v>1699.73685851649</c:v>
                </c:pt>
                <c:pt idx="1204">
                  <c:v>1694.9621159214901</c:v>
                </c:pt>
                <c:pt idx="1205">
                  <c:v>1692.80841517249</c:v>
                </c:pt>
                <c:pt idx="1206">
                  <c:v>1686.2950314924899</c:v>
                </c:pt>
                <c:pt idx="1207">
                  <c:v>1687.41213076949</c:v>
                </c:pt>
                <c:pt idx="1208">
                  <c:v>1679.37811375149</c:v>
                </c:pt>
                <c:pt idx="1209">
                  <c:v>1667.0868090904901</c:v>
                </c:pt>
                <c:pt idx="1210">
                  <c:v>1658.4959657634899</c:v>
                </c:pt>
                <c:pt idx="1211">
                  <c:v>1651.06677007449</c:v>
                </c:pt>
                <c:pt idx="1212">
                  <c:v>1650.8467583414899</c:v>
                </c:pt>
                <c:pt idx="1213">
                  <c:v>1642.2342071844901</c:v>
                </c:pt>
                <c:pt idx="1214">
                  <c:v>1629.9887032064901</c:v>
                </c:pt>
                <c:pt idx="1215">
                  <c:v>1616.2250622714901</c:v>
                </c:pt>
                <c:pt idx="1216">
                  <c:v>1608.9260872114901</c:v>
                </c:pt>
                <c:pt idx="1217">
                  <c:v>1615.7658671884899</c:v>
                </c:pt>
                <c:pt idx="1218">
                  <c:v>1615.2796925814901</c:v>
                </c:pt>
                <c:pt idx="1219">
                  <c:v>1618.2602875484899</c:v>
                </c:pt>
                <c:pt idx="1220">
                  <c:v>1622.9091635054899</c:v>
                </c:pt>
                <c:pt idx="1221">
                  <c:v>1646.34411737749</c:v>
                </c:pt>
                <c:pt idx="1222">
                  <c:v>1659.04181212049</c:v>
                </c:pt>
                <c:pt idx="1223">
                  <c:v>1668.82419239349</c:v>
                </c:pt>
                <c:pt idx="1224">
                  <c:v>1680.34559663549</c:v>
                </c:pt>
                <c:pt idx="1225">
                  <c:v>1700.8936840674901</c:v>
                </c:pt>
                <c:pt idx="1226">
                  <c:v>1738.4609999304901</c:v>
                </c:pt>
                <c:pt idx="1227">
                  <c:v>1730.79541184349</c:v>
                </c:pt>
                <c:pt idx="1228">
                  <c:v>1718.3478809334899</c:v>
                </c:pt>
                <c:pt idx="1229">
                  <c:v>1718.0454947754899</c:v>
                </c:pt>
                <c:pt idx="1230">
                  <c:v>1710.99768536549</c:v>
                </c:pt>
                <c:pt idx="1231">
                  <c:v>1705.04209908749</c:v>
                </c:pt>
                <c:pt idx="1232">
                  <c:v>1708.4889282464901</c:v>
                </c:pt>
                <c:pt idx="1233">
                  <c:v>1719.1400640524901</c:v>
                </c:pt>
                <c:pt idx="1234">
                  <c:v>1730.2527154644899</c:v>
                </c:pt>
                <c:pt idx="1235">
                  <c:v>1750.8906022634901</c:v>
                </c:pt>
                <c:pt idx="1236">
                  <c:v>1775.71175094049</c:v>
                </c:pt>
                <c:pt idx="1237">
                  <c:v>1762.90686950349</c:v>
                </c:pt>
                <c:pt idx="1238">
                  <c:v>1754.8282429434901</c:v>
                </c:pt>
                <c:pt idx="1239">
                  <c:v>1745.33276961549</c:v>
                </c:pt>
                <c:pt idx="1240">
                  <c:v>1740.859208807489</c:v>
                </c:pt>
                <c:pt idx="1241">
                  <c:v>1739.92256889749</c:v>
                </c:pt>
                <c:pt idx="1242">
                  <c:v>1739.28830085049</c:v>
                </c:pt>
                <c:pt idx="1243">
                  <c:v>1734.7846007564899</c:v>
                </c:pt>
                <c:pt idx="1244">
                  <c:v>1726.8118606634901</c:v>
                </c:pt>
                <c:pt idx="1245">
                  <c:v>1721.85015012249</c:v>
                </c:pt>
                <c:pt idx="1246">
                  <c:v>1713.0942480884901</c:v>
                </c:pt>
                <c:pt idx="1247">
                  <c:v>1703.72190083749</c:v>
                </c:pt>
                <c:pt idx="1248">
                  <c:v>1686.80145577849</c:v>
                </c:pt>
                <c:pt idx="1249">
                  <c:v>1670.5835793624899</c:v>
                </c:pt>
                <c:pt idx="1250">
                  <c:v>1664.66914829949</c:v>
                </c:pt>
                <c:pt idx="1251">
                  <c:v>1660.8765293614899</c:v>
                </c:pt>
                <c:pt idx="1252">
                  <c:v>1653.56610034149</c:v>
                </c:pt>
                <c:pt idx="1253">
                  <c:v>1640.92405166449</c:v>
                </c:pt>
                <c:pt idx="1254">
                  <c:v>1630.2137729854901</c:v>
                </c:pt>
                <c:pt idx="1255">
                  <c:v>1622.69318414849</c:v>
                </c:pt>
                <c:pt idx="1256">
                  <c:v>1623.02846434349</c:v>
                </c:pt>
                <c:pt idx="1257">
                  <c:v>1621.6013162024899</c:v>
                </c:pt>
                <c:pt idx="1258">
                  <c:v>1621.89091284349</c:v>
                </c:pt>
                <c:pt idx="1259">
                  <c:v>1627.7324446804901</c:v>
                </c:pt>
                <c:pt idx="1260">
                  <c:v>1637.35947052449</c:v>
                </c:pt>
                <c:pt idx="1261">
                  <c:v>1652.83731817949</c:v>
                </c:pt>
                <c:pt idx="1262">
                  <c:v>1654.6315251584899</c:v>
                </c:pt>
                <c:pt idx="1263">
                  <c:v>1657.71500039849</c:v>
                </c:pt>
                <c:pt idx="1264">
                  <c:v>1665.14896077549</c:v>
                </c:pt>
                <c:pt idx="1265">
                  <c:v>1678.49863453649</c:v>
                </c:pt>
                <c:pt idx="1266">
                  <c:v>1696.6117100484901</c:v>
                </c:pt>
                <c:pt idx="1267">
                  <c:v>1699.3895236854901</c:v>
                </c:pt>
                <c:pt idx="1268">
                  <c:v>1691.43266498649</c:v>
                </c:pt>
                <c:pt idx="1269">
                  <c:v>1747.4425217544899</c:v>
                </c:pt>
                <c:pt idx="1270">
                  <c:v>1806.2074169984901</c:v>
                </c:pt>
                <c:pt idx="1271">
                  <c:v>1821.6720394034901</c:v>
                </c:pt>
                <c:pt idx="1272">
                  <c:v>1821.6720695034901</c:v>
                </c:pt>
                <c:pt idx="1273">
                  <c:v>1802.4626243304899</c:v>
                </c:pt>
                <c:pt idx="1274">
                  <c:v>1776.8219189014901</c:v>
                </c:pt>
                <c:pt idx="1275">
                  <c:v>1722.5730923804899</c:v>
                </c:pt>
                <c:pt idx="1276">
                  <c:v>1693.70277992249</c:v>
                </c:pt>
                <c:pt idx="1277">
                  <c:v>1673.6376226984901</c:v>
                </c:pt>
                <c:pt idx="1278">
                  <c:v>1659.64007992249</c:v>
                </c:pt>
                <c:pt idx="1279">
                  <c:v>1641.9233370094901</c:v>
                </c:pt>
                <c:pt idx="1280">
                  <c:v>1630.7705450154899</c:v>
                </c:pt>
                <c:pt idx="1281">
                  <c:v>1628.5322601724899</c:v>
                </c:pt>
                <c:pt idx="1282">
                  <c:v>1651.27682873449</c:v>
                </c:pt>
                <c:pt idx="1283">
                  <c:v>1644.8861410034899</c:v>
                </c:pt>
                <c:pt idx="1284">
                  <c:v>1631.91180699349</c:v>
                </c:pt>
                <c:pt idx="1285">
                  <c:v>1622.79112048149</c:v>
                </c:pt>
                <c:pt idx="1286">
                  <c:v>1620.9191993284901</c:v>
                </c:pt>
                <c:pt idx="1287">
                  <c:v>1611.9945468224901</c:v>
                </c:pt>
                <c:pt idx="1288">
                  <c:v>1604.0839080784899</c:v>
                </c:pt>
                <c:pt idx="1289">
                  <c:v>1609.8703233434901</c:v>
                </c:pt>
                <c:pt idx="1290">
                  <c:v>1632.1371276934899</c:v>
                </c:pt>
                <c:pt idx="1291">
                  <c:v>1609.35388814249</c:v>
                </c:pt>
                <c:pt idx="1292">
                  <c:v>1583.61780590949</c:v>
                </c:pt>
                <c:pt idx="1293">
                  <c:v>1565.87594237249</c:v>
                </c:pt>
                <c:pt idx="1294">
                  <c:v>1553.0222609534901</c:v>
                </c:pt>
                <c:pt idx="1295">
                  <c:v>1546.7533959994901</c:v>
                </c:pt>
                <c:pt idx="1296">
                  <c:v>1545.9552243844901</c:v>
                </c:pt>
                <c:pt idx="1297">
                  <c:v>1552.68372733049</c:v>
                </c:pt>
                <c:pt idx="1298">
                  <c:v>1571.6360792344899</c:v>
                </c:pt>
                <c:pt idx="1299">
                  <c:v>1581.2149841764899</c:v>
                </c:pt>
                <c:pt idx="1300">
                  <c:v>1589.077230057489</c:v>
                </c:pt>
                <c:pt idx="1301">
                  <c:v>1595.06282615549</c:v>
                </c:pt>
                <c:pt idx="1302">
                  <c:v>1597.5552744444899</c:v>
                </c:pt>
                <c:pt idx="1303">
                  <c:v>1608.6563855634899</c:v>
                </c:pt>
                <c:pt idx="1304">
                  <c:v>1606.17139126449</c:v>
                </c:pt>
                <c:pt idx="1305">
                  <c:v>1604.0387029594899</c:v>
                </c:pt>
                <c:pt idx="1306">
                  <c:v>1598.36547517449</c:v>
                </c:pt>
                <c:pt idx="1307">
                  <c:v>1595.3751944854901</c:v>
                </c:pt>
                <c:pt idx="1308">
                  <c:v>1602.0994711404901</c:v>
                </c:pt>
                <c:pt idx="1309">
                  <c:v>1599.8792997614901</c:v>
                </c:pt>
                <c:pt idx="1310">
                  <c:v>1588.9709880374901</c:v>
                </c:pt>
                <c:pt idx="1311">
                  <c:v>1582.41662020849</c:v>
                </c:pt>
                <c:pt idx="1312">
                  <c:v>1580.0283518854901</c:v>
                </c:pt>
                <c:pt idx="1313">
                  <c:v>1586.68885659849</c:v>
                </c:pt>
                <c:pt idx="1314">
                  <c:v>1585.16857447349</c:v>
                </c:pt>
                <c:pt idx="1315">
                  <c:v>1583.8100570674901</c:v>
                </c:pt>
                <c:pt idx="1316">
                  <c:v>1595.6622130814901</c:v>
                </c:pt>
                <c:pt idx="1317">
                  <c:v>1602.48030051249</c:v>
                </c:pt>
                <c:pt idx="1318">
                  <c:v>1615.48761501849</c:v>
                </c:pt>
                <c:pt idx="1319">
                  <c:v>1658.1264662634901</c:v>
                </c:pt>
                <c:pt idx="1320">
                  <c:v>1655.11151343349</c:v>
                </c:pt>
                <c:pt idx="1321">
                  <c:v>1653.7454017774901</c:v>
                </c:pt>
                <c:pt idx="1322">
                  <c:v>1646.8407749744899</c:v>
                </c:pt>
                <c:pt idx="1323">
                  <c:v>1640.92362982549</c:v>
                </c:pt>
                <c:pt idx="1324">
                  <c:v>1641.5179911734899</c:v>
                </c:pt>
                <c:pt idx="1325">
                  <c:v>1645.6866754144901</c:v>
                </c:pt>
                <c:pt idx="1326">
                  <c:v>1642.28566350449</c:v>
                </c:pt>
                <c:pt idx="1327">
                  <c:v>1633.3828282894899</c:v>
                </c:pt>
                <c:pt idx="1328">
                  <c:v>1629.5888395314901</c:v>
                </c:pt>
                <c:pt idx="1329">
                  <c:v>1626.9626154724899</c:v>
                </c:pt>
                <c:pt idx="1330">
                  <c:v>1634.94850760549</c:v>
                </c:pt>
                <c:pt idx="1331">
                  <c:v>1630.87667164549</c:v>
                </c:pt>
                <c:pt idx="1332">
                  <c:v>1621.4259742434899</c:v>
                </c:pt>
                <c:pt idx="1333">
                  <c:v>1616.0938241414899</c:v>
                </c:pt>
                <c:pt idx="1334">
                  <c:v>1613.05050106249</c:v>
                </c:pt>
                <c:pt idx="1335">
                  <c:v>1622.6707526144901</c:v>
                </c:pt>
                <c:pt idx="1336">
                  <c:v>1621.9028922274899</c:v>
                </c:pt>
                <c:pt idx="1337">
                  <c:v>1624.19813866349</c:v>
                </c:pt>
                <c:pt idx="1338">
                  <c:v>1631.9888052594899</c:v>
                </c:pt>
                <c:pt idx="1339">
                  <c:v>1646.5977127384899</c:v>
                </c:pt>
                <c:pt idx="1340">
                  <c:v>1673.81089698849</c:v>
                </c:pt>
                <c:pt idx="1341">
                  <c:v>1681.1351784564899</c:v>
                </c:pt>
                <c:pt idx="1342">
                  <c:v>1684.41077466549</c:v>
                </c:pt>
                <c:pt idx="1343">
                  <c:v>1685.7416595254899</c:v>
                </c:pt>
                <c:pt idx="1344">
                  <c:v>1691.3310275254901</c:v>
                </c:pt>
                <c:pt idx="1345">
                  <c:v>1702.26110251249</c:v>
                </c:pt>
                <c:pt idx="1346">
                  <c:v>1702.8663026234899</c:v>
                </c:pt>
                <c:pt idx="1347">
                  <c:v>1694.44561313949</c:v>
                </c:pt>
                <c:pt idx="1348">
                  <c:v>1689.54916924549</c:v>
                </c:pt>
                <c:pt idx="1349">
                  <c:v>1685.49136307649</c:v>
                </c:pt>
                <c:pt idx="1350">
                  <c:v>1693.51174001649</c:v>
                </c:pt>
                <c:pt idx="1351">
                  <c:v>1688.18997078849</c:v>
                </c:pt>
                <c:pt idx="1352">
                  <c:v>1680.1026224024899</c:v>
                </c:pt>
                <c:pt idx="1353">
                  <c:v>1670.36908567349</c:v>
                </c:pt>
                <c:pt idx="1354">
                  <c:v>1669.13288228549</c:v>
                </c:pt>
                <c:pt idx="1355">
                  <c:v>1676.8214671974899</c:v>
                </c:pt>
                <c:pt idx="1356">
                  <c:v>1674.6444661524899</c:v>
                </c:pt>
                <c:pt idx="1357">
                  <c:v>1681.34547799149</c:v>
                </c:pt>
                <c:pt idx="1358">
                  <c:v>1688.9767466434901</c:v>
                </c:pt>
                <c:pt idx="1359">
                  <c:v>1708.2617257034899</c:v>
                </c:pt>
                <c:pt idx="1360">
                  <c:v>1751.9187854704901</c:v>
                </c:pt>
                <c:pt idx="1361">
                  <c:v>1751.1138034744899</c:v>
                </c:pt>
                <c:pt idx="1362">
                  <c:v>1747.4184908024899</c:v>
                </c:pt>
                <c:pt idx="1363">
                  <c:v>1742.9313122414901</c:v>
                </c:pt>
                <c:pt idx="1364">
                  <c:v>1752.78437514549</c:v>
                </c:pt>
                <c:pt idx="1365">
                  <c:v>1751.64109610849</c:v>
                </c:pt>
                <c:pt idx="1366">
                  <c:v>1742.6692610074899</c:v>
                </c:pt>
                <c:pt idx="1367">
                  <c:v>1739.78236872449</c:v>
                </c:pt>
                <c:pt idx="1368">
                  <c:v>1736.69806339149</c:v>
                </c:pt>
                <c:pt idx="1369">
                  <c:v>1740.49963746549</c:v>
                </c:pt>
                <c:pt idx="1370">
                  <c:v>1733.25942706449</c:v>
                </c:pt>
                <c:pt idx="1371">
                  <c:v>1719.3394276264901</c:v>
                </c:pt>
                <c:pt idx="1372">
                  <c:v>1709.4431935164901</c:v>
                </c:pt>
                <c:pt idx="1373">
                  <c:v>1703.65258678849</c:v>
                </c:pt>
                <c:pt idx="1374">
                  <c:v>1706.98216271249</c:v>
                </c:pt>
                <c:pt idx="1375">
                  <c:v>1703.89055716849</c:v>
                </c:pt>
                <c:pt idx="1376">
                  <c:v>1688.6980814434901</c:v>
                </c:pt>
                <c:pt idx="1377">
                  <c:v>1679.9288533234901</c:v>
                </c:pt>
                <c:pt idx="1378">
                  <c:v>1677.38876107849</c:v>
                </c:pt>
                <c:pt idx="1379">
                  <c:v>1685.7753704424899</c:v>
                </c:pt>
                <c:pt idx="1380">
                  <c:v>1679.94178449949</c:v>
                </c:pt>
                <c:pt idx="1381">
                  <c:v>1672.0538017464901</c:v>
                </c:pt>
                <c:pt idx="1382">
                  <c:v>1669.6353052464899</c:v>
                </c:pt>
                <c:pt idx="1383">
                  <c:v>1670.52273706649</c:v>
                </c:pt>
                <c:pt idx="1384">
                  <c:v>1683.1479410474899</c:v>
                </c:pt>
                <c:pt idx="1385">
                  <c:v>1677.9431761974899</c:v>
                </c:pt>
                <c:pt idx="1386">
                  <c:v>1671.1828263094901</c:v>
                </c:pt>
                <c:pt idx="1387">
                  <c:v>1667.12016067749</c:v>
                </c:pt>
                <c:pt idx="1388">
                  <c:v>1662.21228379949</c:v>
                </c:pt>
                <c:pt idx="1389">
                  <c:v>1663.7419579744901</c:v>
                </c:pt>
                <c:pt idx="1390">
                  <c:v>1659.6384005034899</c:v>
                </c:pt>
                <c:pt idx="1391">
                  <c:v>1648.63813376249</c:v>
                </c:pt>
                <c:pt idx="1392">
                  <c:v>1637.64705540249</c:v>
                </c:pt>
                <c:pt idx="1393">
                  <c:v>1626.5181026824901</c:v>
                </c:pt>
                <c:pt idx="1394">
                  <c:v>1629.6545547644901</c:v>
                </c:pt>
                <c:pt idx="1395">
                  <c:v>1623.53636950649</c:v>
                </c:pt>
                <c:pt idx="1396">
                  <c:v>1608.76625056749</c:v>
                </c:pt>
                <c:pt idx="1397">
                  <c:v>1598.4495592324899</c:v>
                </c:pt>
                <c:pt idx="1398">
                  <c:v>1600.9529444524901</c:v>
                </c:pt>
                <c:pt idx="1399">
                  <c:v>1614.1658602484899</c:v>
                </c:pt>
                <c:pt idx="1400">
                  <c:v>1612.3095484084899</c:v>
                </c:pt>
                <c:pt idx="1401">
                  <c:v>1606.4279107054899</c:v>
                </c:pt>
                <c:pt idx="1402">
                  <c:v>1609.7534738274901</c:v>
                </c:pt>
                <c:pt idx="1403">
                  <c:v>1632.0620835734901</c:v>
                </c:pt>
                <c:pt idx="1404">
                  <c:v>1638.7284652174901</c:v>
                </c:pt>
                <c:pt idx="1405">
                  <c:v>1640.5424364604901</c:v>
                </c:pt>
                <c:pt idx="1406">
                  <c:v>1646.1890866014901</c:v>
                </c:pt>
                <c:pt idx="1407">
                  <c:v>1647.5200589994899</c:v>
                </c:pt>
                <c:pt idx="1408">
                  <c:v>1660.2294649524899</c:v>
                </c:pt>
                <c:pt idx="1409">
                  <c:v>1656.7818125424899</c:v>
                </c:pt>
                <c:pt idx="1410">
                  <c:v>1648.47698459449</c:v>
                </c:pt>
                <c:pt idx="1411">
                  <c:v>1640.9063044104901</c:v>
                </c:pt>
                <c:pt idx="1412">
                  <c:v>1636.32092022849</c:v>
                </c:pt>
                <c:pt idx="1413">
                  <c:v>1638.72645484549</c:v>
                </c:pt>
                <c:pt idx="1414">
                  <c:v>1631.22271057949</c:v>
                </c:pt>
                <c:pt idx="1415">
                  <c:v>1618.6225239734899</c:v>
                </c:pt>
                <c:pt idx="1416">
                  <c:v>1612.55473480349</c:v>
                </c:pt>
                <c:pt idx="1417">
                  <c:v>1606.9538382794899</c:v>
                </c:pt>
                <c:pt idx="1418">
                  <c:v>1610.7195265614901</c:v>
                </c:pt>
                <c:pt idx="1419">
                  <c:v>1608.56847732049</c:v>
                </c:pt>
                <c:pt idx="1420">
                  <c:v>1598.77760441549</c:v>
                </c:pt>
                <c:pt idx="1421">
                  <c:v>1602.5368378534899</c:v>
                </c:pt>
                <c:pt idx="1422">
                  <c:v>1605.6686464074901</c:v>
                </c:pt>
                <c:pt idx="1423">
                  <c:v>1631.27382229249</c:v>
                </c:pt>
                <c:pt idx="1424">
                  <c:v>1644.4544877824901</c:v>
                </c:pt>
                <c:pt idx="1425">
                  <c:v>1653.93449760049</c:v>
                </c:pt>
                <c:pt idx="1426">
                  <c:v>1655.2755002054901</c:v>
                </c:pt>
                <c:pt idx="1427">
                  <c:v>1659.87731003249</c:v>
                </c:pt>
                <c:pt idx="1428">
                  <c:v>1673.4839707864901</c:v>
                </c:pt>
                <c:pt idx="1429">
                  <c:v>1670.61885684649</c:v>
                </c:pt>
                <c:pt idx="1430">
                  <c:v>1661.6439497704901</c:v>
                </c:pt>
                <c:pt idx="1431">
                  <c:v>1652.0807175494899</c:v>
                </c:pt>
                <c:pt idx="1432">
                  <c:v>1642.1940581434901</c:v>
                </c:pt>
                <c:pt idx="1433">
                  <c:v>1635.1928125504901</c:v>
                </c:pt>
                <c:pt idx="1434">
                  <c:v>1620.5103848654901</c:v>
                </c:pt>
                <c:pt idx="1435">
                  <c:v>1599.3995836674901</c:v>
                </c:pt>
                <c:pt idx="1436">
                  <c:v>1578.1106788114901</c:v>
                </c:pt>
                <c:pt idx="1437">
                  <c:v>1560.9405503954899</c:v>
                </c:pt>
                <c:pt idx="1438">
                  <c:v>1555.90770363349</c:v>
                </c:pt>
                <c:pt idx="1439">
                  <c:v>1545.9654983094899</c:v>
                </c:pt>
                <c:pt idx="1440">
                  <c:v>1527.9085549824911</c:v>
                </c:pt>
                <c:pt idx="1441">
                  <c:v>1517.65561002049</c:v>
                </c:pt>
                <c:pt idx="1442">
                  <c:v>1508.8645883864899</c:v>
                </c:pt>
                <c:pt idx="1443">
                  <c:v>1508.6078947624901</c:v>
                </c:pt>
                <c:pt idx="1444">
                  <c:v>1505.62537277149</c:v>
                </c:pt>
                <c:pt idx="1445">
                  <c:v>1503.61283148449</c:v>
                </c:pt>
                <c:pt idx="1446">
                  <c:v>1509.76359255949</c:v>
                </c:pt>
                <c:pt idx="1447">
                  <c:v>1519.29004290749</c:v>
                </c:pt>
                <c:pt idx="1448">
                  <c:v>1545.14702645849</c:v>
                </c:pt>
                <c:pt idx="1449">
                  <c:v>1549.1934253714901</c:v>
                </c:pt>
                <c:pt idx="1450">
                  <c:v>1540.99781873649</c:v>
                </c:pt>
                <c:pt idx="1451">
                  <c:v>1535.5985062974901</c:v>
                </c:pt>
                <c:pt idx="1452">
                  <c:v>1530.8050253434899</c:v>
                </c:pt>
                <c:pt idx="1453">
                  <c:v>1528.2953685794901</c:v>
                </c:pt>
                <c:pt idx="1454">
                  <c:v>1517.41994575849</c:v>
                </c:pt>
                <c:pt idx="1455">
                  <c:v>1500.6335948154899</c:v>
                </c:pt>
                <c:pt idx="1456">
                  <c:v>1487.47965748449</c:v>
                </c:pt>
                <c:pt idx="1457">
                  <c:v>1478.96276667849</c:v>
                </c:pt>
                <c:pt idx="1458">
                  <c:v>1480.3816528944899</c:v>
                </c:pt>
                <c:pt idx="1459">
                  <c:v>1472.8345729114901</c:v>
                </c:pt>
                <c:pt idx="1460">
                  <c:v>1459.52073259749</c:v>
                </c:pt>
                <c:pt idx="1461">
                  <c:v>1448.9981402854901</c:v>
                </c:pt>
                <c:pt idx="1462">
                  <c:v>1448.83148129049</c:v>
                </c:pt>
                <c:pt idx="1463">
                  <c:v>1457.91895118349</c:v>
                </c:pt>
                <c:pt idx="1464">
                  <c:v>1457.6294844484901</c:v>
                </c:pt>
                <c:pt idx="1465">
                  <c:v>1450.0625982184899</c:v>
                </c:pt>
                <c:pt idx="1466">
                  <c:v>1449.8947689634899</c:v>
                </c:pt>
                <c:pt idx="1467">
                  <c:v>1466.0071022954901</c:v>
                </c:pt>
                <c:pt idx="1468">
                  <c:v>1472.8070364544899</c:v>
                </c:pt>
                <c:pt idx="1469">
                  <c:v>1468.13162988249</c:v>
                </c:pt>
                <c:pt idx="1470">
                  <c:v>1468.54716787149</c:v>
                </c:pt>
                <c:pt idx="1471">
                  <c:v>1475.36428782649</c:v>
                </c:pt>
                <c:pt idx="1472">
                  <c:v>1498.53190850649</c:v>
                </c:pt>
                <c:pt idx="1473">
                  <c:v>1521.2633159714901</c:v>
                </c:pt>
                <c:pt idx="1474">
                  <c:v>1512.9850187084901</c:v>
                </c:pt>
                <c:pt idx="1475">
                  <c:v>1488.1276066394901</c:v>
                </c:pt>
                <c:pt idx="1476">
                  <c:v>1434.41425957549</c:v>
                </c:pt>
                <c:pt idx="1477">
                  <c:v>1401.3488386264901</c:v>
                </c:pt>
                <c:pt idx="1478">
                  <c:v>1381.5085494294899</c:v>
                </c:pt>
                <c:pt idx="1479">
                  <c:v>1379.39615611049</c:v>
                </c:pt>
                <c:pt idx="1480">
                  <c:v>1388.97640570149</c:v>
                </c:pt>
                <c:pt idx="1481">
                  <c:v>1388.6464987734901</c:v>
                </c:pt>
                <c:pt idx="1482">
                  <c:v>1393.76532423249</c:v>
                </c:pt>
                <c:pt idx="1483">
                  <c:v>1382.18310808449</c:v>
                </c:pt>
                <c:pt idx="1484">
                  <c:v>1378.98334530849</c:v>
                </c:pt>
                <c:pt idx="1485">
                  <c:v>1378.2390310814901</c:v>
                </c:pt>
                <c:pt idx="1486">
                  <c:v>1383.07175045349</c:v>
                </c:pt>
                <c:pt idx="1487">
                  <c:v>1383.7009119034899</c:v>
                </c:pt>
                <c:pt idx="1488">
                  <c:v>1376.0852412884899</c:v>
                </c:pt>
                <c:pt idx="1489">
                  <c:v>1364.3250415124901</c:v>
                </c:pt>
                <c:pt idx="1490">
                  <c:v>1352.8379282444901</c:v>
                </c:pt>
                <c:pt idx="1491">
                  <c:v>1342.23017116049</c:v>
                </c:pt>
                <c:pt idx="1492">
                  <c:v>1339.6343005454901</c:v>
                </c:pt>
                <c:pt idx="1493">
                  <c:v>1330.0323632304901</c:v>
                </c:pt>
                <c:pt idx="1494">
                  <c:v>1315.1137053994901</c:v>
                </c:pt>
                <c:pt idx="1495">
                  <c:v>1298.1111661984901</c:v>
                </c:pt>
                <c:pt idx="1496">
                  <c:v>1288.8696859464901</c:v>
                </c:pt>
                <c:pt idx="1497">
                  <c:v>1286.6854219744901</c:v>
                </c:pt>
                <c:pt idx="1498">
                  <c:v>1279.95274631649</c:v>
                </c:pt>
                <c:pt idx="1499">
                  <c:v>1266.69108509849</c:v>
                </c:pt>
                <c:pt idx="1500">
                  <c:v>1256.48952853849</c:v>
                </c:pt>
                <c:pt idx="1501">
                  <c:v>1249.2871973854899</c:v>
                </c:pt>
                <c:pt idx="1502">
                  <c:v>1254.0942492874899</c:v>
                </c:pt>
                <c:pt idx="1503">
                  <c:v>1257.2849839404901</c:v>
                </c:pt>
                <c:pt idx="1504">
                  <c:v>1256.23883982549</c:v>
                </c:pt>
                <c:pt idx="1505">
                  <c:v>1259.75670534749</c:v>
                </c:pt>
                <c:pt idx="1506">
                  <c:v>1264.66554274649</c:v>
                </c:pt>
                <c:pt idx="1507">
                  <c:v>1288.1065901224899</c:v>
                </c:pt>
                <c:pt idx="1508">
                  <c:v>1294.07899404149</c:v>
                </c:pt>
                <c:pt idx="1509">
                  <c:v>1286.2341756164899</c:v>
                </c:pt>
                <c:pt idx="1510">
                  <c:v>1277.9651628294901</c:v>
                </c:pt>
                <c:pt idx="1511">
                  <c:v>1275.1179868714901</c:v>
                </c:pt>
                <c:pt idx="1512">
                  <c:v>1277.7065942034901</c:v>
                </c:pt>
              </c:numCache>
            </c:numRef>
          </c:val>
          <c:smooth val="0"/>
          <c:extLst>
            <c:ext xmlns:c16="http://schemas.microsoft.com/office/drawing/2014/chart" uri="{C3380CC4-5D6E-409C-BE32-E72D297353CC}">
              <c16:uniqueId val="{00000001-D381-44AA-A693-767BDAECCDC8}"/>
            </c:ext>
          </c:extLst>
        </c:ser>
        <c:dLbls>
          <c:showLegendKey val="0"/>
          <c:showVal val="0"/>
          <c:showCatName val="0"/>
          <c:showSerName val="0"/>
          <c:showPercent val="0"/>
          <c:showBubbleSize val="0"/>
        </c:dLbls>
        <c:marker val="1"/>
        <c:smooth val="0"/>
        <c:axId val="2133052440"/>
        <c:axId val="-2144682120"/>
      </c:lineChart>
      <c:dateAx>
        <c:axId val="2133052440"/>
        <c:scaling>
          <c:orientation val="minMax"/>
        </c:scaling>
        <c:delete val="0"/>
        <c:axPos val="b"/>
        <c:numFmt formatCode="[$-409]mmm\-yy;@" sourceLinked="0"/>
        <c:majorTickMark val="in"/>
        <c:minorTickMark val="none"/>
        <c:tickLblPos val="nextTo"/>
        <c:spPr>
          <a:ln w="3175">
            <a:solidFill>
              <a:srgbClr val="B3B3B3"/>
            </a:solidFill>
            <a:prstDash val="solid"/>
          </a:ln>
        </c:spPr>
        <c:txPr>
          <a:bodyPr rot="-5400000" vert="horz"/>
          <a:lstStyle/>
          <a:p>
            <a:pPr>
              <a:defRPr/>
            </a:pPr>
            <a:endParaRPr lang="en-US"/>
          </a:p>
        </c:txPr>
        <c:crossAx val="-2144682120"/>
        <c:crosses val="autoZero"/>
        <c:auto val="1"/>
        <c:lblOffset val="100"/>
        <c:baseTimeUnit val="days"/>
      </c:dateAx>
      <c:valAx>
        <c:axId val="-2144682120"/>
        <c:scaling>
          <c:orientation val="minMax"/>
          <c:max val="2000"/>
          <c:min val="-2000"/>
        </c:scaling>
        <c:delete val="0"/>
        <c:axPos val="l"/>
        <c:numFmt formatCode="#,##0" sourceLinked="0"/>
        <c:majorTickMark val="in"/>
        <c:minorTickMark val="none"/>
        <c:tickLblPos val="nextTo"/>
        <c:spPr>
          <a:ln w="3175">
            <a:solidFill>
              <a:srgbClr val="B3B3B3"/>
            </a:solidFill>
            <a:prstDash val="solid"/>
          </a:ln>
        </c:spPr>
        <c:crossAx val="2133052440"/>
        <c:crosses val="autoZero"/>
        <c:crossBetween val="between"/>
      </c:valAx>
      <c:valAx>
        <c:axId val="2133015160"/>
        <c:scaling>
          <c:orientation val="minMax"/>
          <c:min val="-0.4"/>
        </c:scaling>
        <c:delete val="0"/>
        <c:axPos val="r"/>
        <c:numFmt formatCode="General" sourceLinked="1"/>
        <c:majorTickMark val="in"/>
        <c:minorTickMark val="none"/>
        <c:tickLblPos val="nextTo"/>
        <c:spPr>
          <a:ln w="3175">
            <a:solidFill>
              <a:srgbClr val="B3B3B3"/>
            </a:solidFill>
            <a:prstDash val="solid"/>
          </a:ln>
        </c:spPr>
        <c:crossAx val="2068594392"/>
        <c:crosses val="max"/>
        <c:crossBetween val="between"/>
      </c:valAx>
      <c:dateAx>
        <c:axId val="2068594392"/>
        <c:scaling>
          <c:orientation val="minMax"/>
        </c:scaling>
        <c:delete val="1"/>
        <c:axPos val="b"/>
        <c:numFmt formatCode="m/d/yyyy" sourceLinked="1"/>
        <c:majorTickMark val="in"/>
        <c:minorTickMark val="none"/>
        <c:tickLblPos val="nextTo"/>
        <c:crossAx val="2133015160"/>
        <c:crosses val="autoZero"/>
        <c:auto val="1"/>
        <c:lblOffset val="100"/>
        <c:baseTimeUnit val="days"/>
      </c:dateAx>
      <c:spPr>
        <a:solidFill>
          <a:srgbClr val="FFFFFF"/>
        </a:solidFill>
        <a:ln w="3175">
          <a:solidFill>
            <a:srgbClr val="B3B3B3"/>
          </a:solidFill>
          <a:prstDash val="solid"/>
        </a:ln>
      </c:spPr>
    </c:plotArea>
    <c:legend>
      <c:legendPos val="b"/>
      <c:layout>
        <c:manualLayout>
          <c:xMode val="edge"/>
          <c:yMode val="edge"/>
          <c:x val="0.111091174400318"/>
          <c:y val="0.80654560415071497"/>
          <c:w val="0.57654036208770498"/>
          <c:h val="0.12842992520369301"/>
        </c:manualLayout>
      </c:layout>
      <c:overlay val="0"/>
    </c:legend>
    <c:plotVisOnly val="1"/>
    <c:dispBlanksAs val="gap"/>
    <c:showDLblsOverMax val="0"/>
  </c:chart>
  <c:spPr>
    <a:ln w="9525">
      <a:noFill/>
    </a:ln>
  </c:spPr>
  <c:txPr>
    <a:bodyPr/>
    <a:lstStyle/>
    <a:p>
      <a:pPr>
        <a:defRPr sz="600"/>
      </a:pPr>
      <a:endParaRPr lang="en-U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0.30895</cdr:x>
      <cdr:y>0.35492</cdr:y>
    </cdr:from>
    <cdr:to>
      <cdr:x>0.45317</cdr:x>
      <cdr:y>0.47016</cdr:y>
    </cdr:to>
    <cdr:sp macro="" textlink="">
      <cdr:nvSpPr>
        <cdr:cNvPr id="2" name="TextBox 1"/>
        <cdr:cNvSpPr txBox="1"/>
      </cdr:nvSpPr>
      <cdr:spPr>
        <a:xfrm xmlns:a="http://schemas.openxmlformats.org/drawingml/2006/main">
          <a:off x="813169" y="733358"/>
          <a:ext cx="379615" cy="23813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(LHS)</a:t>
          </a:r>
        </a:p>
      </cdr:txBody>
    </cdr:sp>
  </cdr:relSizeAnchor>
  <cdr:relSizeAnchor xmlns:cdr="http://schemas.openxmlformats.org/drawingml/2006/chartDrawing">
    <cdr:from>
      <cdr:x>0.78542</cdr:x>
      <cdr:y>0.64476</cdr:y>
    </cdr:from>
    <cdr:to>
      <cdr:x>0.94031</cdr:x>
      <cdr:y>0.75999</cdr:y>
    </cdr:to>
    <cdr:sp macro="" textlink="">
      <cdr:nvSpPr>
        <cdr:cNvPr id="3" name="TextBox 1"/>
        <cdr:cNvSpPr txBox="1"/>
      </cdr:nvSpPr>
      <cdr:spPr>
        <a:xfrm xmlns:a="http://schemas.openxmlformats.org/drawingml/2006/main">
          <a:off x="2067285" y="1332258"/>
          <a:ext cx="407691" cy="23809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(RHS)</a:t>
          </a:r>
        </a:p>
      </cdr:txBody>
    </cdr:sp>
  </cdr:relSizeAnchor>
</c:userShapes>
</file>

<file path=word/drawings/drawing2.xml><?xml version="1.0" encoding="utf-8"?>
<c:userShapes xmlns:c="http://schemas.openxmlformats.org/drawingml/2006/chart">
  <cdr:relSizeAnchor xmlns:cdr="http://schemas.openxmlformats.org/drawingml/2006/chartDrawing">
    <cdr:from>
      <cdr:x>0.77967</cdr:x>
      <cdr:y>0.12403</cdr:y>
    </cdr:from>
    <cdr:to>
      <cdr:x>0.92229</cdr:x>
      <cdr:y>0.23804</cdr:y>
    </cdr:to>
    <cdr:sp macro="" textlink="">
      <cdr:nvSpPr>
        <cdr:cNvPr id="2" name="TextBox 1"/>
        <cdr:cNvSpPr txBox="1"/>
      </cdr:nvSpPr>
      <cdr:spPr>
        <a:xfrm xmlns:a="http://schemas.openxmlformats.org/drawingml/2006/main">
          <a:off x="2133840" y="259034"/>
          <a:ext cx="390329" cy="23811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(LHS)</a:t>
          </a:r>
        </a:p>
      </cdr:txBody>
    </cdr:sp>
  </cdr:relSizeAnchor>
  <cdr:relSizeAnchor xmlns:cdr="http://schemas.openxmlformats.org/drawingml/2006/chartDrawing">
    <cdr:from>
      <cdr:x>0.20946</cdr:x>
      <cdr:y>0.21303</cdr:y>
    </cdr:from>
    <cdr:to>
      <cdr:x>0.36263</cdr:x>
      <cdr:y>0.32703</cdr:y>
    </cdr:to>
    <cdr:sp macro="" textlink="">
      <cdr:nvSpPr>
        <cdr:cNvPr id="3" name="TextBox 1"/>
        <cdr:cNvSpPr txBox="1"/>
      </cdr:nvSpPr>
      <cdr:spPr>
        <a:xfrm xmlns:a="http://schemas.openxmlformats.org/drawingml/2006/main">
          <a:off x="573268" y="444910"/>
          <a:ext cx="419190" cy="23809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(RHS)</a:t>
          </a:r>
        </a:p>
      </cdr:txBody>
    </cdr:sp>
  </cdr:relSizeAnchor>
</c:userShapes>
</file>

<file path=word/drawings/drawing3.xml><?xml version="1.0" encoding="utf-8"?>
<c:userShapes xmlns:c="http://schemas.openxmlformats.org/drawingml/2006/chart">
  <cdr:relSizeAnchor xmlns:cdr="http://schemas.openxmlformats.org/drawingml/2006/chartDrawing">
    <cdr:from>
      <cdr:x>0.80078</cdr:x>
      <cdr:y>0.19851</cdr:y>
    </cdr:from>
    <cdr:to>
      <cdr:x>0.93916</cdr:x>
      <cdr:y>0.30947</cdr:y>
    </cdr:to>
    <cdr:sp macro="" textlink="">
      <cdr:nvSpPr>
        <cdr:cNvPr id="2" name="TextBox 1"/>
        <cdr:cNvSpPr txBox="1"/>
      </cdr:nvSpPr>
      <cdr:spPr>
        <a:xfrm xmlns:a="http://schemas.openxmlformats.org/drawingml/2006/main">
          <a:off x="2196701" y="441688"/>
          <a:ext cx="379604" cy="246890"/>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(LHS)</a:t>
          </a:r>
        </a:p>
      </cdr:txBody>
    </cdr:sp>
  </cdr:relSizeAnchor>
  <cdr:relSizeAnchor xmlns:cdr="http://schemas.openxmlformats.org/drawingml/2006/chartDrawing">
    <cdr:from>
      <cdr:x>0.79633</cdr:x>
      <cdr:y>0.5516</cdr:y>
    </cdr:from>
    <cdr:to>
      <cdr:x>0.98889</cdr:x>
      <cdr:y>0.66254</cdr:y>
    </cdr:to>
    <cdr:sp macro="" textlink="">
      <cdr:nvSpPr>
        <cdr:cNvPr id="3" name="TextBox 1"/>
        <cdr:cNvSpPr txBox="1"/>
      </cdr:nvSpPr>
      <cdr:spPr>
        <a:xfrm xmlns:a="http://schemas.openxmlformats.org/drawingml/2006/main">
          <a:off x="2184506" y="1250096"/>
          <a:ext cx="528214" cy="251436"/>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(RHS)</a:t>
          </a:r>
        </a:p>
      </cdr:txBody>
    </cdr:sp>
  </cdr:relSizeAnchor>
  <cdr:relSizeAnchor xmlns:cdr="http://schemas.openxmlformats.org/drawingml/2006/chartDrawing">
    <cdr:from>
      <cdr:x>0.26866</cdr:x>
      <cdr:y>0.0552</cdr:y>
    </cdr:from>
    <cdr:to>
      <cdr:x>0.77861</cdr:x>
      <cdr:y>0.20548</cdr:y>
    </cdr:to>
    <cdr:sp macro="" textlink="">
      <cdr:nvSpPr>
        <cdr:cNvPr id="4" name="Text Box 3"/>
        <cdr:cNvSpPr txBox="1"/>
      </cdr:nvSpPr>
      <cdr:spPr>
        <a:xfrm xmlns:a="http://schemas.openxmlformats.org/drawingml/2006/main">
          <a:off x="736980" y="122829"/>
          <a:ext cx="1398894" cy="334371"/>
        </a:xfrm>
        <a:prstGeom xmlns:a="http://schemas.openxmlformats.org/drawingml/2006/main" prst="rect">
          <a:avLst/>
        </a:prstGeom>
        <a:solidFill xmlns:a="http://schemas.openxmlformats.org/drawingml/2006/main">
          <a:schemeClr val="bg1"/>
        </a:solidFill>
      </cdr:spPr>
      <cdr:txBody>
        <a:bodyPr xmlns:a="http://schemas.openxmlformats.org/drawingml/2006/main" vertOverflow="clip" wrap="square" rtlCol="0"/>
        <a:lstStyle xmlns:a="http://schemas.openxmlformats.org/drawingml/2006/main"/>
        <a:p xmlns:a="http://schemas.openxmlformats.org/drawingml/2006/main">
          <a:pPr>
            <a:spcAft>
              <a:spcPts val="200"/>
            </a:spcAft>
          </a:pPr>
          <a:r>
            <a:rPr lang="en-US" sz="600"/>
            <a:t>Annual growth rate</a:t>
          </a:r>
        </a:p>
        <a:p xmlns:a="http://schemas.openxmlformats.org/drawingml/2006/main">
          <a:r>
            <a:rPr lang="en-US" sz="600"/>
            <a:t>Banknotes in circulation (Yen billions)</a:t>
          </a:r>
        </a:p>
      </cdr:txBody>
    </cdr:sp>
  </cdr:relSizeAnchor>
</c:userShapes>
</file>

<file path=word/drawings/drawing4.xml><?xml version="1.0" encoding="utf-8"?>
<c:userShapes xmlns:c="http://schemas.openxmlformats.org/drawingml/2006/chart">
  <cdr:relSizeAnchor xmlns:cdr="http://schemas.openxmlformats.org/drawingml/2006/chartDrawing">
    <cdr:from>
      <cdr:x>0.79468</cdr:x>
      <cdr:y>0.72234</cdr:y>
    </cdr:from>
    <cdr:to>
      <cdr:x>0.98199</cdr:x>
      <cdr:y>0.83118</cdr:y>
    </cdr:to>
    <cdr:sp macro="" textlink="">
      <cdr:nvSpPr>
        <cdr:cNvPr id="2" name="TextBox 1"/>
        <cdr:cNvSpPr txBox="1"/>
      </cdr:nvSpPr>
      <cdr:spPr>
        <a:xfrm xmlns:a="http://schemas.openxmlformats.org/drawingml/2006/main">
          <a:off x="2241021" y="1580162"/>
          <a:ext cx="528214" cy="23809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(RHS)</a:t>
          </a:r>
        </a:p>
      </cdr:txBody>
    </cdr:sp>
  </cdr:relSizeAnchor>
  <cdr:relSizeAnchor xmlns:cdr="http://schemas.openxmlformats.org/drawingml/2006/chartDrawing">
    <cdr:from>
      <cdr:x>0.09092</cdr:x>
      <cdr:y>0.20055</cdr:y>
    </cdr:from>
    <cdr:to>
      <cdr:x>0.22553</cdr:x>
      <cdr:y>0.30941</cdr:y>
    </cdr:to>
    <cdr:sp macro="" textlink="">
      <cdr:nvSpPr>
        <cdr:cNvPr id="3" name="TextBox 1"/>
        <cdr:cNvSpPr txBox="1"/>
      </cdr:nvSpPr>
      <cdr:spPr>
        <a:xfrm xmlns:a="http://schemas.openxmlformats.org/drawingml/2006/main">
          <a:off x="256401" y="438718"/>
          <a:ext cx="379615" cy="23813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600"/>
            <a:t>(LHS)</a:t>
          </a:r>
        </a:p>
      </cdr:txBody>
    </cdr:sp>
  </cdr:relSizeAnchor>
</c:userShapes>
</file>

<file path=word/theme/theme1.xml><?xml version="1.0" encoding="utf-8"?>
<a:theme xmlns:a="http://schemas.openxmlformats.org/drawingml/2006/main" name="Office Theme">
  <a:themeElements>
    <a:clrScheme name="IMF_ExpandedPalette">
      <a:dk1>
        <a:srgbClr val="000000"/>
      </a:dk1>
      <a:lt1>
        <a:srgbClr val="FEFEFE"/>
      </a:lt1>
      <a:dk2>
        <a:srgbClr val="004C97"/>
      </a:dk2>
      <a:lt2>
        <a:srgbClr val="CAEDFE"/>
      </a:lt2>
      <a:accent1>
        <a:srgbClr val="009CDE"/>
      </a:accent1>
      <a:accent2>
        <a:srgbClr val="F1A800"/>
      </a:accent2>
      <a:accent3>
        <a:srgbClr val="712EA5"/>
      </a:accent3>
      <a:accent4>
        <a:srgbClr val="DA281C"/>
      </a:accent4>
      <a:accent5>
        <a:srgbClr val="78BE20"/>
      </a:accent5>
      <a:accent6>
        <a:srgbClr val="00B0B9"/>
      </a:accent6>
      <a:hlink>
        <a:srgbClr val="0065B3"/>
      </a:hlink>
      <a:folHlink>
        <a:srgbClr val="FFBD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6432B-39EA-4E3B-8FEE-0B145C65E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7260</TotalTime>
  <Pages>1</Pages>
  <Words>17315</Words>
  <Characters>98699</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King, Darryl</cp:lastModifiedBy>
  <cp:revision>125</cp:revision>
  <cp:lastPrinted>2021-08-11T14:41:00Z</cp:lastPrinted>
  <dcterms:created xsi:type="dcterms:W3CDTF">2021-07-27T21:06:00Z</dcterms:created>
  <dcterms:modified xsi:type="dcterms:W3CDTF">2021-09-23T20:31:00Z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12c16c5-ae7d-4499-be80-e5a5a2868224_Enabled">
    <vt:lpwstr>true</vt:lpwstr>
  </property>
  <property fmtid="{D5CDD505-2E9C-101B-9397-08002B2CF9AE}" pid="3" name="MSIP_Label_e12c16c5-ae7d-4499-be80-e5a5a2868224_SetDate">
    <vt:lpwstr>2021-06-07T18:05:40Z</vt:lpwstr>
  </property>
  <property fmtid="{D5CDD505-2E9C-101B-9397-08002B2CF9AE}" pid="4" name="MSIP_Label_e12c16c5-ae7d-4499-be80-e5a5a2868224_Method">
    <vt:lpwstr>Privileged</vt:lpwstr>
  </property>
  <property fmtid="{D5CDD505-2E9C-101B-9397-08002B2CF9AE}" pid="5" name="MSIP_Label_e12c16c5-ae7d-4499-be80-e5a5a2868224_Name">
    <vt:lpwstr>e12c16c5-ae7d-4499-be80-e5a5a2868224</vt:lpwstr>
  </property>
  <property fmtid="{D5CDD505-2E9C-101B-9397-08002B2CF9AE}" pid="6" name="MSIP_Label_e12c16c5-ae7d-4499-be80-e5a5a2868224_SiteId">
    <vt:lpwstr>8085fa43-302e-45bd-b171-a6648c3b6be7</vt:lpwstr>
  </property>
  <property fmtid="{D5CDD505-2E9C-101B-9397-08002B2CF9AE}" pid="7" name="MSIP_Label_e12c16c5-ae7d-4499-be80-e5a5a2868224_ActionId">
    <vt:lpwstr>fbd07447-5c1e-445b-96f5-83504c4c0271</vt:lpwstr>
  </property>
  <property fmtid="{D5CDD505-2E9C-101B-9397-08002B2CF9AE}" pid="8" name="MSIP_Label_e12c16c5-ae7d-4499-be80-e5a5a2868224_ContentBits">
    <vt:lpwstr>0</vt:lpwstr>
  </property>
</Properties>
</file>